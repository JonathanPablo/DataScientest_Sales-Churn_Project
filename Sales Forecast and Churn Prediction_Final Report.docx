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38047" w14:textId="77777777" w:rsidR="00C6554A" w:rsidRPr="00FE1A47" w:rsidRDefault="0038642A" w:rsidP="00C6554A">
      <w:pPr>
        <w:pStyle w:val="Foto"/>
        <w:rPr>
          <w:szCs w:val="20"/>
        </w:rPr>
      </w:pPr>
      <w:r w:rsidRPr="00FE1A47">
        <w:rPr>
          <w:noProof/>
          <w:szCs w:val="20"/>
        </w:rPr>
        <w:drawing>
          <wp:inline distT="0" distB="0" distL="0" distR="0" wp14:anchorId="42B23041" wp14:editId="48F2080D">
            <wp:extent cx="3667125" cy="4775258"/>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31012_BDAE_Sales Project_Final report_v.1.JPG"/>
                    <pic:cNvPicPr/>
                  </pic:nvPicPr>
                  <pic:blipFill>
                    <a:blip r:embed="rId8">
                      <a:extLst>
                        <a:ext uri="{28A0092B-C50C-407E-A947-70E740481C1C}">
                          <a14:useLocalDpi xmlns:a14="http://schemas.microsoft.com/office/drawing/2010/main" val="0"/>
                        </a:ext>
                      </a:extLst>
                    </a:blip>
                    <a:stretch>
                      <a:fillRect/>
                    </a:stretch>
                  </pic:blipFill>
                  <pic:spPr>
                    <a:xfrm>
                      <a:off x="0" y="0"/>
                      <a:ext cx="3686556" cy="4800561"/>
                    </a:xfrm>
                    <a:prstGeom prst="rect">
                      <a:avLst/>
                    </a:prstGeom>
                  </pic:spPr>
                </pic:pic>
              </a:graphicData>
            </a:graphic>
          </wp:inline>
        </w:drawing>
      </w:r>
    </w:p>
    <w:p w14:paraId="59DCDAF0" w14:textId="77777777" w:rsidR="00F97EEB" w:rsidRPr="00992CCF" w:rsidRDefault="0038642A" w:rsidP="00F97EEB">
      <w:pPr>
        <w:pStyle w:val="Title"/>
        <w:rPr>
          <w:sz w:val="56"/>
          <w:szCs w:val="56"/>
          <w:lang w:val="en-GB"/>
        </w:rPr>
      </w:pPr>
      <w:r w:rsidRPr="079F9594">
        <w:rPr>
          <w:sz w:val="56"/>
          <w:szCs w:val="56"/>
          <w:lang w:val="en-GB"/>
        </w:rPr>
        <w:t xml:space="preserve">Sales </w:t>
      </w:r>
      <w:r w:rsidR="00034E84" w:rsidRPr="079F9594">
        <w:rPr>
          <w:sz w:val="56"/>
          <w:szCs w:val="56"/>
          <w:lang w:val="en-GB"/>
        </w:rPr>
        <w:t>F</w:t>
      </w:r>
      <w:r w:rsidRPr="079F9594">
        <w:rPr>
          <w:sz w:val="56"/>
          <w:szCs w:val="56"/>
          <w:lang w:val="en-GB"/>
        </w:rPr>
        <w:t xml:space="preserve">orecast and </w:t>
      </w:r>
      <w:r w:rsidR="00034E84" w:rsidRPr="079F9594">
        <w:rPr>
          <w:sz w:val="56"/>
          <w:szCs w:val="56"/>
          <w:lang w:val="en-GB"/>
        </w:rPr>
        <w:t>C</w:t>
      </w:r>
      <w:r w:rsidRPr="079F9594">
        <w:rPr>
          <w:sz w:val="56"/>
          <w:szCs w:val="56"/>
          <w:lang w:val="en-GB"/>
        </w:rPr>
        <w:t xml:space="preserve">hurn </w:t>
      </w:r>
      <w:r w:rsidR="00034E84" w:rsidRPr="079F9594">
        <w:rPr>
          <w:sz w:val="56"/>
          <w:szCs w:val="56"/>
          <w:lang w:val="en-GB"/>
        </w:rPr>
        <w:t>P</w:t>
      </w:r>
      <w:r w:rsidRPr="079F9594">
        <w:rPr>
          <w:sz w:val="56"/>
          <w:szCs w:val="56"/>
          <w:lang w:val="en-GB"/>
        </w:rPr>
        <w:t xml:space="preserve">rediction for </w:t>
      </w:r>
      <w:r w:rsidR="00302723" w:rsidRPr="079F9594">
        <w:rPr>
          <w:sz w:val="56"/>
          <w:szCs w:val="56"/>
          <w:lang w:val="en-GB"/>
        </w:rPr>
        <w:t>the</w:t>
      </w:r>
      <w:r w:rsidRPr="079F9594">
        <w:rPr>
          <w:sz w:val="56"/>
          <w:szCs w:val="56"/>
          <w:lang w:val="en-GB"/>
        </w:rPr>
        <w:t xml:space="preserve"> </w:t>
      </w:r>
      <w:r w:rsidR="00265F2A" w:rsidRPr="079F9594">
        <w:rPr>
          <w:sz w:val="56"/>
          <w:szCs w:val="56"/>
          <w:lang w:val="en-GB"/>
        </w:rPr>
        <w:t>International Health</w:t>
      </w:r>
      <w:r w:rsidRPr="079F9594">
        <w:rPr>
          <w:sz w:val="56"/>
          <w:szCs w:val="56"/>
          <w:lang w:val="en-GB"/>
        </w:rPr>
        <w:t xml:space="preserve"> </w:t>
      </w:r>
      <w:r w:rsidR="00034E84" w:rsidRPr="079F9594">
        <w:rPr>
          <w:sz w:val="56"/>
          <w:szCs w:val="56"/>
          <w:lang w:val="en-GB"/>
        </w:rPr>
        <w:t>I</w:t>
      </w:r>
      <w:r w:rsidRPr="079F9594">
        <w:rPr>
          <w:sz w:val="56"/>
          <w:szCs w:val="56"/>
          <w:lang w:val="en-GB"/>
        </w:rPr>
        <w:t xml:space="preserve">nsurance </w:t>
      </w:r>
      <w:r w:rsidR="00034E84" w:rsidRPr="079F9594">
        <w:rPr>
          <w:sz w:val="56"/>
          <w:szCs w:val="56"/>
          <w:lang w:val="en-GB"/>
        </w:rPr>
        <w:t>C</w:t>
      </w:r>
      <w:r w:rsidRPr="079F9594">
        <w:rPr>
          <w:sz w:val="56"/>
          <w:szCs w:val="56"/>
          <w:lang w:val="en-GB"/>
        </w:rPr>
        <w:t>ompany</w:t>
      </w:r>
    </w:p>
    <w:p w14:paraId="08C81D68" w14:textId="77777777" w:rsidR="00C6554A" w:rsidRPr="00992CCF" w:rsidRDefault="0038642A" w:rsidP="00C6554A">
      <w:pPr>
        <w:pStyle w:val="Subtitle"/>
        <w:rPr>
          <w:sz w:val="24"/>
          <w:szCs w:val="24"/>
          <w:lang w:val="en-GB"/>
        </w:rPr>
      </w:pPr>
      <w:r w:rsidRPr="079F9594">
        <w:rPr>
          <w:sz w:val="24"/>
          <w:szCs w:val="24"/>
          <w:lang w:val="en-GB"/>
        </w:rPr>
        <w:t>FINAL REPORT</w:t>
      </w:r>
    </w:p>
    <w:p w14:paraId="001CC7B2" w14:textId="77777777" w:rsidR="00034E84" w:rsidRPr="00992CCF" w:rsidRDefault="00034E84" w:rsidP="00034E84">
      <w:pPr>
        <w:pStyle w:val="Kontaktinfos"/>
        <w:rPr>
          <w:szCs w:val="20"/>
          <w:lang w:val="en-GB" w:bidi="de-DE"/>
        </w:rPr>
      </w:pPr>
      <w:r w:rsidRPr="079F9594">
        <w:rPr>
          <w:szCs w:val="20"/>
          <w:lang w:val="en-GB"/>
        </w:rPr>
        <w:t>Course: Data Science Continuous Mar23</w:t>
      </w:r>
    </w:p>
    <w:p w14:paraId="6B25B1E2" w14:textId="77777777" w:rsidR="00034E84" w:rsidRPr="00992CCF" w:rsidRDefault="00034E84" w:rsidP="00C6554A">
      <w:pPr>
        <w:pStyle w:val="Kontaktinfos"/>
        <w:rPr>
          <w:szCs w:val="20"/>
          <w:lang w:val="en-GB"/>
        </w:rPr>
      </w:pPr>
    </w:p>
    <w:p w14:paraId="20260A1D" w14:textId="77777777" w:rsidR="00034E84" w:rsidRPr="00992CCF" w:rsidRDefault="0038642A" w:rsidP="00C6554A">
      <w:pPr>
        <w:pStyle w:val="Kontaktinfos"/>
        <w:rPr>
          <w:rFonts w:ascii="Arial" w:hAnsi="Arial" w:cs="Arial"/>
          <w:color w:val="1D1C1D"/>
          <w:shd w:val="clear" w:color="auto" w:fill="F8F8F8"/>
          <w:lang w:val="en-GB"/>
        </w:rPr>
      </w:pPr>
      <w:r w:rsidRPr="079F9594">
        <w:rPr>
          <w:szCs w:val="20"/>
          <w:lang w:val="en-GB"/>
        </w:rPr>
        <w:t xml:space="preserve">Jonathan </w:t>
      </w:r>
      <w:proofErr w:type="gramStart"/>
      <w:r w:rsidRPr="079F9594">
        <w:rPr>
          <w:szCs w:val="20"/>
          <w:lang w:val="en-GB"/>
        </w:rPr>
        <w:t>Leipold</w:t>
      </w:r>
      <w:r w:rsidR="00034E84" w:rsidRPr="079F9594">
        <w:rPr>
          <w:szCs w:val="20"/>
          <w:lang w:val="en-GB" w:bidi="de-DE"/>
        </w:rPr>
        <w:t xml:space="preserve">  |</w:t>
      </w:r>
      <w:proofErr w:type="gramEnd"/>
      <w:r w:rsidR="00034E84" w:rsidRPr="079F9594">
        <w:rPr>
          <w:szCs w:val="20"/>
          <w:lang w:val="en-GB" w:bidi="de-DE"/>
        </w:rPr>
        <w:t xml:space="preserve">  </w:t>
      </w:r>
      <w:r w:rsidRPr="079F9594">
        <w:rPr>
          <w:szCs w:val="20"/>
          <w:lang w:val="en-GB" w:bidi="de-DE"/>
        </w:rPr>
        <w:t>Christian Hirning</w:t>
      </w:r>
      <w:r w:rsidR="00034E84" w:rsidRPr="079F9594">
        <w:rPr>
          <w:szCs w:val="20"/>
          <w:lang w:val="en-GB" w:bidi="de-DE"/>
        </w:rPr>
        <w:t xml:space="preserve">  |  </w:t>
      </w:r>
      <w:proofErr w:type="spellStart"/>
      <w:r w:rsidRPr="079F9594">
        <w:rPr>
          <w:szCs w:val="20"/>
          <w:lang w:val="en-GB"/>
        </w:rPr>
        <w:t>Rumiya</w:t>
      </w:r>
      <w:proofErr w:type="spellEnd"/>
      <w:r w:rsidRPr="079F9594">
        <w:rPr>
          <w:szCs w:val="20"/>
          <w:lang w:val="en-GB"/>
        </w:rPr>
        <w:t xml:space="preserve"> Al-Meri</w:t>
      </w:r>
    </w:p>
    <w:p w14:paraId="4B43F730" w14:textId="498D65F7" w:rsidR="5A727D69" w:rsidRDefault="5A727D69" w:rsidP="5A727D69">
      <w:pPr>
        <w:pStyle w:val="Kontaktinfos"/>
        <w:rPr>
          <w:szCs w:val="20"/>
          <w:lang w:val="en-GB"/>
        </w:rPr>
      </w:pPr>
    </w:p>
    <w:p w14:paraId="4545CCB9" w14:textId="77777777" w:rsidR="00034E84" w:rsidRPr="000D53C0" w:rsidRDefault="00034E84" w:rsidP="00C6554A">
      <w:pPr>
        <w:pStyle w:val="Kontaktinfos"/>
        <w:rPr>
          <w:szCs w:val="20"/>
          <w:lang w:val="en-GB"/>
        </w:rPr>
      </w:pPr>
    </w:p>
    <w:p w14:paraId="21CBA575" w14:textId="3A61073C" w:rsidR="00034E84" w:rsidRPr="000D53C0" w:rsidRDefault="00034E84" w:rsidP="00C6554A">
      <w:pPr>
        <w:pStyle w:val="Kontaktinfos"/>
        <w:rPr>
          <w:szCs w:val="20"/>
          <w:lang w:val="en-GB"/>
        </w:rPr>
      </w:pPr>
    </w:p>
    <w:p w14:paraId="1C974196" w14:textId="3A61073C" w:rsidR="00C6554A" w:rsidRPr="005C67CF" w:rsidDel="0080187D" w:rsidRDefault="00034E84" w:rsidP="007236CB">
      <w:pPr>
        <w:pStyle w:val="TOC1"/>
        <w:rPr>
          <w:lang w:val="en-GB" w:bidi="de-DE"/>
        </w:rPr>
      </w:pPr>
      <w:r w:rsidRPr="005C67CF" w:rsidDel="0080187D">
        <w:rPr>
          <w:rPrChange w:id="3" w:author="Jonathan Leipold - BDAE Gruppe" w:date="2023-10-21T17:55:00Z">
            <w:rPr>
              <w:lang w:val="en-GB"/>
            </w:rPr>
          </w:rPrChange>
        </w:rPr>
        <w:t>09.11.2023</w:t>
      </w:r>
      <w:r w:rsidR="00C6554A" w:rsidRPr="509F5BFB" w:rsidDel="0080187D">
        <w:rPr>
          <w:lang w:bidi="de-DE"/>
        </w:rPr>
        <w:br w:type="page"/>
      </w:r>
    </w:p>
    <w:sdt>
      <w:sdtPr>
        <w:id w:val="1673060117"/>
        <w:docPartObj>
          <w:docPartGallery w:val="Table of Contents"/>
          <w:docPartUnique/>
        </w:docPartObj>
      </w:sdtPr>
      <w:sdtEndPr>
        <w:rPr>
          <w:b/>
          <w:bCs/>
        </w:rPr>
      </w:sdtEndPr>
      <w:sdtContent>
        <w:p w14:paraId="34CB9B49" w14:textId="764E7CB0" w:rsidR="00B130A9" w:rsidRPr="00087A69" w:rsidRDefault="00840FB0">
          <w:pPr>
            <w:rPr>
              <w:ins w:id="4" w:author="Jonathan Leipold - BDAE Gruppe" w:date="2023-10-29T09:07:00Z"/>
            </w:rPr>
            <w:pPrChange w:id="5" w:author="Jonathan Leipold - BDAE Gruppe" w:date="2023-10-31T19:39:00Z">
              <w:pPr>
                <w:pStyle w:val="TOCHeading"/>
              </w:pPr>
            </w:pPrChange>
          </w:pPr>
          <w:ins w:id="6" w:author="Jonathan Leipold - BDAE Gruppe" w:date="2023-10-31T19:39:00Z">
            <w:r w:rsidRPr="00840FB0">
              <w:rPr>
                <w:rFonts w:asciiTheme="majorHAnsi" w:eastAsiaTheme="majorEastAsia" w:hAnsiTheme="majorHAnsi" w:cstheme="majorBidi"/>
                <w:color w:val="007789" w:themeColor="accent1" w:themeShade="BF"/>
                <w:sz w:val="32"/>
                <w:szCs w:val="32"/>
                <w:lang w:eastAsia="en-GB"/>
              </w:rPr>
              <w:t xml:space="preserve">Table </w:t>
            </w:r>
            <w:proofErr w:type="spellStart"/>
            <w:r w:rsidRPr="00840FB0">
              <w:rPr>
                <w:rFonts w:asciiTheme="majorHAnsi" w:eastAsiaTheme="majorEastAsia" w:hAnsiTheme="majorHAnsi" w:cstheme="majorBidi"/>
                <w:color w:val="007789" w:themeColor="accent1" w:themeShade="BF"/>
                <w:sz w:val="32"/>
                <w:szCs w:val="32"/>
                <w:lang w:eastAsia="en-GB"/>
              </w:rPr>
              <w:t>of</w:t>
            </w:r>
            <w:proofErr w:type="spellEnd"/>
            <w:r w:rsidRPr="00840FB0">
              <w:rPr>
                <w:rFonts w:asciiTheme="majorHAnsi" w:eastAsiaTheme="majorEastAsia" w:hAnsiTheme="majorHAnsi" w:cstheme="majorBidi"/>
                <w:color w:val="007789" w:themeColor="accent1" w:themeShade="BF"/>
                <w:sz w:val="32"/>
                <w:szCs w:val="32"/>
                <w:lang w:eastAsia="en-GB"/>
              </w:rPr>
              <w:t xml:space="preserve"> </w:t>
            </w:r>
            <w:proofErr w:type="spellStart"/>
            <w:r w:rsidRPr="00840FB0">
              <w:rPr>
                <w:rFonts w:asciiTheme="majorHAnsi" w:eastAsiaTheme="majorEastAsia" w:hAnsiTheme="majorHAnsi" w:cstheme="majorBidi"/>
                <w:color w:val="007789" w:themeColor="accent1" w:themeShade="BF"/>
                <w:sz w:val="32"/>
                <w:szCs w:val="32"/>
                <w:lang w:eastAsia="en-GB"/>
              </w:rPr>
              <w:t>contents</w:t>
            </w:r>
          </w:ins>
          <w:proofErr w:type="spellEnd"/>
        </w:p>
        <w:p w14:paraId="1547D3C8" w14:textId="102DC028" w:rsidR="007236CB" w:rsidRDefault="00B130A9" w:rsidP="007236CB">
          <w:pPr>
            <w:pStyle w:val="TOC1"/>
            <w:rPr>
              <w:ins w:id="7" w:author="Jonathan Leipold - BDAE Gruppe" w:date="2023-11-01T09:58:00Z"/>
              <w:rFonts w:eastAsiaTheme="minorEastAsia"/>
              <w:noProof/>
              <w:color w:val="auto"/>
              <w:kern w:val="2"/>
              <w:sz w:val="22"/>
              <w:lang w:val="en-GB" w:eastAsia="en-GB"/>
              <w14:ligatures w14:val="standardContextual"/>
            </w:rPr>
          </w:pPr>
          <w:ins w:id="8" w:author="Jonathan Leipold - BDAE Gruppe" w:date="2023-10-29T09:07:00Z">
            <w:r>
              <w:fldChar w:fldCharType="begin"/>
            </w:r>
            <w:r>
              <w:instrText xml:space="preserve"> TOC \o "1-3" \h \z \u </w:instrText>
            </w:r>
            <w:r>
              <w:fldChar w:fldCharType="separate"/>
            </w:r>
          </w:ins>
          <w:ins w:id="9" w:author="Jonathan Leipold - BDAE Gruppe" w:date="2023-11-01T09:58:00Z">
            <w:r w:rsidR="007236CB" w:rsidRPr="00866FDA">
              <w:rPr>
                <w:rStyle w:val="Hyperlink"/>
                <w:noProof/>
              </w:rPr>
              <w:fldChar w:fldCharType="begin"/>
            </w:r>
            <w:r w:rsidR="007236CB" w:rsidRPr="00866FDA">
              <w:rPr>
                <w:rStyle w:val="Hyperlink"/>
                <w:noProof/>
              </w:rPr>
              <w:instrText xml:space="preserve"> </w:instrText>
            </w:r>
            <w:r w:rsidR="007236CB">
              <w:rPr>
                <w:noProof/>
              </w:rPr>
              <w:instrText>HYPERLINK \l "_Toc149725135"</w:instrText>
            </w:r>
            <w:r w:rsidR="007236CB" w:rsidRPr="00866FDA">
              <w:rPr>
                <w:rStyle w:val="Hyperlink"/>
                <w:noProof/>
              </w:rPr>
              <w:instrText xml:space="preserve"> </w:instrText>
            </w:r>
            <w:r w:rsidR="007236CB" w:rsidRPr="00866FDA">
              <w:rPr>
                <w:rStyle w:val="Hyperlink"/>
                <w:noProof/>
              </w:rPr>
            </w:r>
            <w:r w:rsidR="007236CB" w:rsidRPr="00866FDA">
              <w:rPr>
                <w:rStyle w:val="Hyperlink"/>
                <w:noProof/>
              </w:rPr>
              <w:fldChar w:fldCharType="separate"/>
            </w:r>
            <w:r w:rsidR="007236CB" w:rsidRPr="00866FDA">
              <w:rPr>
                <w:rStyle w:val="Hyperlink"/>
                <w:noProof/>
              </w:rPr>
              <w:t>I.</w:t>
            </w:r>
            <w:r w:rsidR="007236CB">
              <w:rPr>
                <w:rFonts w:eastAsiaTheme="minorEastAsia"/>
                <w:noProof/>
                <w:color w:val="auto"/>
                <w:kern w:val="2"/>
                <w:sz w:val="22"/>
                <w:lang w:val="en-GB" w:eastAsia="en-GB"/>
                <w14:ligatures w14:val="standardContextual"/>
              </w:rPr>
              <w:tab/>
            </w:r>
            <w:r w:rsidR="007236CB" w:rsidRPr="00866FDA">
              <w:rPr>
                <w:rStyle w:val="Hyperlink"/>
                <w:noProof/>
              </w:rPr>
              <w:t>Introduction</w:t>
            </w:r>
            <w:r w:rsidR="007236CB">
              <w:rPr>
                <w:noProof/>
                <w:webHidden/>
              </w:rPr>
              <w:tab/>
            </w:r>
            <w:r w:rsidR="007236CB">
              <w:rPr>
                <w:noProof/>
                <w:webHidden/>
              </w:rPr>
              <w:fldChar w:fldCharType="begin"/>
            </w:r>
            <w:r w:rsidR="007236CB">
              <w:rPr>
                <w:noProof/>
                <w:webHidden/>
              </w:rPr>
              <w:instrText xml:space="preserve"> PAGEREF _Toc149725135 \h </w:instrText>
            </w:r>
            <w:r w:rsidR="007236CB">
              <w:rPr>
                <w:noProof/>
                <w:webHidden/>
              </w:rPr>
            </w:r>
          </w:ins>
          <w:r w:rsidR="007236CB">
            <w:rPr>
              <w:noProof/>
              <w:webHidden/>
            </w:rPr>
            <w:fldChar w:fldCharType="separate"/>
          </w:r>
          <w:ins w:id="10" w:author="Jonathan Leipold - BDAE Gruppe" w:date="2023-11-01T09:58:00Z">
            <w:r w:rsidR="007236CB">
              <w:rPr>
                <w:noProof/>
                <w:webHidden/>
              </w:rPr>
              <w:t>2</w:t>
            </w:r>
            <w:r w:rsidR="007236CB">
              <w:rPr>
                <w:noProof/>
                <w:webHidden/>
              </w:rPr>
              <w:fldChar w:fldCharType="end"/>
            </w:r>
            <w:r w:rsidR="007236CB" w:rsidRPr="00866FDA">
              <w:rPr>
                <w:rStyle w:val="Hyperlink"/>
                <w:noProof/>
              </w:rPr>
              <w:fldChar w:fldCharType="end"/>
            </w:r>
          </w:ins>
        </w:p>
        <w:p w14:paraId="7F944A23" w14:textId="1E8DAC21" w:rsidR="007236CB" w:rsidRDefault="007236CB">
          <w:pPr>
            <w:pStyle w:val="TOC2"/>
            <w:tabs>
              <w:tab w:val="right" w:leader="dot" w:pos="8296"/>
            </w:tabs>
            <w:rPr>
              <w:ins w:id="11" w:author="Jonathan Leipold - BDAE Gruppe" w:date="2023-11-01T09:58:00Z"/>
              <w:rFonts w:eastAsiaTheme="minorEastAsia"/>
              <w:noProof/>
              <w:color w:val="auto"/>
              <w:kern w:val="2"/>
              <w:sz w:val="22"/>
              <w:lang w:val="en-GB" w:eastAsia="en-GB"/>
              <w14:ligatures w14:val="standardContextual"/>
            </w:rPr>
          </w:pPr>
          <w:ins w:id="12"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"_Toc149725136"</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About the company and the product</w:t>
            </w:r>
            <w:r>
              <w:rPr>
                <w:noProof/>
                <w:webHidden/>
              </w:rPr>
              <w:tab/>
            </w:r>
            <w:r>
              <w:rPr>
                <w:noProof/>
                <w:webHidden/>
              </w:rPr>
              <w:fldChar w:fldCharType="begin"/>
            </w:r>
            <w:r>
              <w:rPr>
                <w:noProof/>
                <w:webHidden/>
              </w:rPr>
              <w:instrText xml:space="preserve"> PAGEREF _Toc149725136 \h </w:instrText>
            </w:r>
            <w:r>
              <w:rPr>
                <w:noProof/>
                <w:webHidden/>
              </w:rPr>
            </w:r>
          </w:ins>
          <w:r>
            <w:rPr>
              <w:noProof/>
              <w:webHidden/>
            </w:rPr>
            <w:fldChar w:fldCharType="separate"/>
          </w:r>
          <w:ins w:id="13" w:author="Jonathan Leipold - BDAE Gruppe" w:date="2023-11-01T09:58:00Z">
            <w:r>
              <w:rPr>
                <w:noProof/>
                <w:webHidden/>
              </w:rPr>
              <w:t>2</w:t>
            </w:r>
            <w:r>
              <w:rPr>
                <w:noProof/>
                <w:webHidden/>
              </w:rPr>
              <w:fldChar w:fldCharType="end"/>
            </w:r>
            <w:r w:rsidRPr="00866FDA">
              <w:rPr>
                <w:rStyle w:val="Hyperlink"/>
                <w:noProof/>
              </w:rPr>
              <w:fldChar w:fldCharType="end"/>
            </w:r>
          </w:ins>
        </w:p>
        <w:p w14:paraId="76ED208A" w14:textId="67ADA99F" w:rsidR="007236CB" w:rsidRDefault="007236CB">
          <w:pPr>
            <w:pStyle w:val="TOC2"/>
            <w:tabs>
              <w:tab w:val="right" w:leader="dot" w:pos="8296"/>
            </w:tabs>
            <w:rPr>
              <w:ins w:id="14" w:author="Jonathan Leipold - BDAE Gruppe" w:date="2023-11-01T09:58:00Z"/>
              <w:rFonts w:eastAsiaTheme="minorEastAsia"/>
              <w:noProof/>
              <w:color w:val="auto"/>
              <w:kern w:val="2"/>
              <w:sz w:val="22"/>
              <w:lang w:val="en-GB" w:eastAsia="en-GB"/>
              <w14:ligatures w14:val="standardContextual"/>
            </w:rPr>
          </w:pPr>
          <w:ins w:id="15"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"_Toc149725137"</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Background</w:t>
            </w:r>
            <w:r>
              <w:rPr>
                <w:noProof/>
                <w:webHidden/>
              </w:rPr>
              <w:tab/>
            </w:r>
            <w:r>
              <w:rPr>
                <w:noProof/>
                <w:webHidden/>
              </w:rPr>
              <w:fldChar w:fldCharType="begin"/>
            </w:r>
            <w:r>
              <w:rPr>
                <w:noProof/>
                <w:webHidden/>
              </w:rPr>
              <w:instrText xml:space="preserve"> PAGEREF _Toc149725137 \h </w:instrText>
            </w:r>
            <w:r>
              <w:rPr>
                <w:noProof/>
                <w:webHidden/>
              </w:rPr>
            </w:r>
          </w:ins>
          <w:r>
            <w:rPr>
              <w:noProof/>
              <w:webHidden/>
            </w:rPr>
            <w:fldChar w:fldCharType="separate"/>
          </w:r>
          <w:ins w:id="16" w:author="Jonathan Leipold - BDAE Gruppe" w:date="2023-11-01T09:58:00Z">
            <w:r>
              <w:rPr>
                <w:noProof/>
                <w:webHidden/>
              </w:rPr>
              <w:t>2</w:t>
            </w:r>
            <w:r>
              <w:rPr>
                <w:noProof/>
                <w:webHidden/>
              </w:rPr>
              <w:fldChar w:fldCharType="end"/>
            </w:r>
            <w:r w:rsidRPr="00866FDA">
              <w:rPr>
                <w:rStyle w:val="Hyperlink"/>
                <w:noProof/>
              </w:rPr>
              <w:fldChar w:fldCharType="end"/>
            </w:r>
          </w:ins>
        </w:p>
        <w:p w14:paraId="020649D8" w14:textId="404A0F36" w:rsidR="007236CB" w:rsidRDefault="007236CB">
          <w:pPr>
            <w:pStyle w:val="TOC2"/>
            <w:tabs>
              <w:tab w:val="right" w:leader="dot" w:pos="8296"/>
            </w:tabs>
            <w:rPr>
              <w:ins w:id="17" w:author="Jonathan Leipold - BDAE Gruppe" w:date="2023-11-01T09:58:00Z"/>
              <w:rFonts w:eastAsiaTheme="minorEastAsia"/>
              <w:noProof/>
              <w:color w:val="auto"/>
              <w:kern w:val="2"/>
              <w:sz w:val="22"/>
              <w:lang w:val="en-GB" w:eastAsia="en-GB"/>
              <w14:ligatures w14:val="standardContextual"/>
            </w:rPr>
          </w:pPr>
          <w:ins w:id="18"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"_Toc149725138"</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Contribution</w:t>
            </w:r>
            <w:r>
              <w:rPr>
                <w:noProof/>
                <w:webHidden/>
              </w:rPr>
              <w:tab/>
            </w:r>
            <w:r>
              <w:rPr>
                <w:noProof/>
                <w:webHidden/>
              </w:rPr>
              <w:fldChar w:fldCharType="begin"/>
            </w:r>
            <w:r>
              <w:rPr>
                <w:noProof/>
                <w:webHidden/>
              </w:rPr>
              <w:instrText xml:space="preserve"> PAGEREF _Toc149725138 \h </w:instrText>
            </w:r>
            <w:r>
              <w:rPr>
                <w:noProof/>
                <w:webHidden/>
              </w:rPr>
            </w:r>
          </w:ins>
          <w:r>
            <w:rPr>
              <w:noProof/>
              <w:webHidden/>
            </w:rPr>
            <w:fldChar w:fldCharType="separate"/>
          </w:r>
          <w:ins w:id="19" w:author="Jonathan Leipold - BDAE Gruppe" w:date="2023-11-01T09:58:00Z">
            <w:r>
              <w:rPr>
                <w:noProof/>
                <w:webHidden/>
              </w:rPr>
              <w:t>3</w:t>
            </w:r>
            <w:r>
              <w:rPr>
                <w:noProof/>
                <w:webHidden/>
              </w:rPr>
              <w:fldChar w:fldCharType="end"/>
            </w:r>
            <w:r w:rsidRPr="00866FDA">
              <w:rPr>
                <w:rStyle w:val="Hyperlink"/>
                <w:noProof/>
              </w:rPr>
              <w:fldChar w:fldCharType="end"/>
            </w:r>
          </w:ins>
        </w:p>
        <w:p w14:paraId="464B92C0" w14:textId="06EA9BCC" w:rsidR="007236CB" w:rsidRDefault="007236CB">
          <w:pPr>
            <w:pStyle w:val="TOC2"/>
            <w:tabs>
              <w:tab w:val="right" w:leader="dot" w:pos="8296"/>
            </w:tabs>
            <w:rPr>
              <w:ins w:id="20" w:author="Jonathan Leipold - BDAE Gruppe" w:date="2023-11-01T09:58:00Z"/>
              <w:rFonts w:eastAsiaTheme="minorEastAsia"/>
              <w:noProof/>
              <w:color w:val="auto"/>
              <w:kern w:val="2"/>
              <w:sz w:val="22"/>
              <w:lang w:val="en-GB" w:eastAsia="en-GB"/>
              <w14:ligatures w14:val="standardContextual"/>
            </w:rPr>
          </w:pPr>
          <w:ins w:id="21"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"_Toc149725139"</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Objectives</w:t>
            </w:r>
            <w:r>
              <w:rPr>
                <w:noProof/>
                <w:webHidden/>
              </w:rPr>
              <w:tab/>
            </w:r>
            <w:r>
              <w:rPr>
                <w:noProof/>
                <w:webHidden/>
              </w:rPr>
              <w:fldChar w:fldCharType="begin"/>
            </w:r>
            <w:r>
              <w:rPr>
                <w:noProof/>
                <w:webHidden/>
              </w:rPr>
              <w:instrText xml:space="preserve"> PAGEREF _Toc149725139 \h </w:instrText>
            </w:r>
            <w:r>
              <w:rPr>
                <w:noProof/>
                <w:webHidden/>
              </w:rPr>
            </w:r>
          </w:ins>
          <w:r>
            <w:rPr>
              <w:noProof/>
              <w:webHidden/>
            </w:rPr>
            <w:fldChar w:fldCharType="separate"/>
          </w:r>
          <w:ins w:id="22" w:author="Jonathan Leipold - BDAE Gruppe" w:date="2023-11-01T09:58:00Z">
            <w:r>
              <w:rPr>
                <w:noProof/>
                <w:webHidden/>
              </w:rPr>
              <w:t>3</w:t>
            </w:r>
            <w:r>
              <w:rPr>
                <w:noProof/>
                <w:webHidden/>
              </w:rPr>
              <w:fldChar w:fldCharType="end"/>
            </w:r>
            <w:r w:rsidRPr="00866FDA">
              <w:rPr>
                <w:rStyle w:val="Hyperlink"/>
                <w:noProof/>
              </w:rPr>
              <w:fldChar w:fldCharType="end"/>
            </w:r>
          </w:ins>
        </w:p>
        <w:p w14:paraId="5C499AD4" w14:textId="40261D6E" w:rsidR="007236CB" w:rsidRDefault="007236CB">
          <w:pPr>
            <w:pStyle w:val="TOC2"/>
            <w:tabs>
              <w:tab w:val="right" w:leader="dot" w:pos="8296"/>
            </w:tabs>
            <w:rPr>
              <w:ins w:id="23" w:author="Jonathan Leipold - BDAE Gruppe" w:date="2023-11-01T09:58:00Z"/>
              <w:rFonts w:eastAsiaTheme="minorEastAsia"/>
              <w:noProof/>
              <w:color w:val="auto"/>
              <w:kern w:val="2"/>
              <w:sz w:val="22"/>
              <w:lang w:val="en-GB" w:eastAsia="en-GB"/>
              <w14:ligatures w14:val="standardContextual"/>
            </w:rPr>
          </w:pPr>
          <w:ins w:id="24"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"_Toc149725140"</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Data</w:t>
            </w:r>
            <w:r>
              <w:rPr>
                <w:noProof/>
                <w:webHidden/>
              </w:rPr>
              <w:tab/>
            </w:r>
            <w:r>
              <w:rPr>
                <w:noProof/>
                <w:webHidden/>
              </w:rPr>
              <w:fldChar w:fldCharType="begin"/>
            </w:r>
            <w:r>
              <w:rPr>
                <w:noProof/>
                <w:webHidden/>
              </w:rPr>
              <w:instrText xml:space="preserve"> PAGEREF _Toc149725140 \h </w:instrText>
            </w:r>
            <w:r>
              <w:rPr>
                <w:noProof/>
                <w:webHidden/>
              </w:rPr>
            </w:r>
          </w:ins>
          <w:r>
            <w:rPr>
              <w:noProof/>
              <w:webHidden/>
            </w:rPr>
            <w:fldChar w:fldCharType="separate"/>
          </w:r>
          <w:ins w:id="25" w:author="Jonathan Leipold - BDAE Gruppe" w:date="2023-11-01T09:58:00Z">
            <w:r>
              <w:rPr>
                <w:noProof/>
                <w:webHidden/>
              </w:rPr>
              <w:t>3</w:t>
            </w:r>
            <w:r>
              <w:rPr>
                <w:noProof/>
                <w:webHidden/>
              </w:rPr>
              <w:fldChar w:fldCharType="end"/>
            </w:r>
            <w:r w:rsidRPr="00866FDA">
              <w:rPr>
                <w:rStyle w:val="Hyperlink"/>
                <w:noProof/>
              </w:rPr>
              <w:fldChar w:fldCharType="end"/>
            </w:r>
          </w:ins>
        </w:p>
        <w:p w14:paraId="0EC5A803" w14:textId="0C933320" w:rsidR="007236CB" w:rsidRDefault="007236CB">
          <w:pPr>
            <w:pStyle w:val="TOC2"/>
            <w:tabs>
              <w:tab w:val="right" w:leader="dot" w:pos="8296"/>
            </w:tabs>
            <w:rPr>
              <w:ins w:id="26" w:author="Jonathan Leipold - BDAE Gruppe" w:date="2023-11-01T09:58:00Z"/>
              <w:rFonts w:eastAsiaTheme="minorEastAsia"/>
              <w:noProof/>
              <w:color w:val="auto"/>
              <w:kern w:val="2"/>
              <w:sz w:val="22"/>
              <w:lang w:val="en-GB" w:eastAsia="en-GB"/>
              <w14:ligatures w14:val="standardContextual"/>
            </w:rPr>
          </w:pPr>
          <w:ins w:id="27"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"_Toc149725141"</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Framework</w:t>
            </w:r>
            <w:r>
              <w:rPr>
                <w:noProof/>
                <w:webHidden/>
              </w:rPr>
              <w:tab/>
            </w:r>
            <w:r>
              <w:rPr>
                <w:noProof/>
                <w:webHidden/>
              </w:rPr>
              <w:fldChar w:fldCharType="begin"/>
            </w:r>
            <w:r>
              <w:rPr>
                <w:noProof/>
                <w:webHidden/>
              </w:rPr>
              <w:instrText xml:space="preserve"> PAGEREF _Toc149725141 \h </w:instrText>
            </w:r>
            <w:r>
              <w:rPr>
                <w:noProof/>
                <w:webHidden/>
              </w:rPr>
            </w:r>
          </w:ins>
          <w:r>
            <w:rPr>
              <w:noProof/>
              <w:webHidden/>
            </w:rPr>
            <w:fldChar w:fldCharType="separate"/>
          </w:r>
          <w:ins w:id="28" w:author="Jonathan Leipold - BDAE Gruppe" w:date="2023-11-01T09:58:00Z">
            <w:r>
              <w:rPr>
                <w:noProof/>
                <w:webHidden/>
              </w:rPr>
              <w:t>3</w:t>
            </w:r>
            <w:r>
              <w:rPr>
                <w:noProof/>
                <w:webHidden/>
              </w:rPr>
              <w:fldChar w:fldCharType="end"/>
            </w:r>
            <w:r w:rsidRPr="00866FDA">
              <w:rPr>
                <w:rStyle w:val="Hyperlink"/>
                <w:noProof/>
              </w:rPr>
              <w:fldChar w:fldCharType="end"/>
            </w:r>
          </w:ins>
        </w:p>
        <w:p w14:paraId="4FCB2B45" w14:textId="09A0D3BC" w:rsidR="007236CB" w:rsidRDefault="007236CB" w:rsidP="007236CB">
          <w:pPr>
            <w:pStyle w:val="TOC1"/>
            <w:rPr>
              <w:ins w:id="29" w:author="Jonathan Leipold - BDAE Gruppe" w:date="2023-11-01T09:58:00Z"/>
              <w:rFonts w:eastAsiaTheme="minorEastAsia"/>
              <w:noProof/>
              <w:color w:val="auto"/>
              <w:kern w:val="2"/>
              <w:sz w:val="22"/>
              <w:lang w:val="en-GB" w:eastAsia="en-GB"/>
              <w14:ligatures w14:val="standardContextual"/>
            </w:rPr>
          </w:pPr>
          <w:ins w:id="30"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"_Toc149725142"</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w:t>
            </w:r>
            <w:r>
              <w:rPr>
                <w:rFonts w:eastAsiaTheme="minorEastAsia"/>
                <w:noProof/>
                <w:color w:val="auto"/>
                <w:kern w:val="2"/>
                <w:sz w:val="22"/>
                <w:lang w:val="en-GB" w:eastAsia="en-GB"/>
                <w14:ligatures w14:val="standardContextual"/>
              </w:rPr>
              <w:tab/>
            </w:r>
            <w:r w:rsidRPr="00866FDA">
              <w:rPr>
                <w:rStyle w:val="Hyperlink"/>
                <w:noProof/>
                <w:lang w:val="en-GB"/>
              </w:rPr>
              <w:t>Sales prediction</w:t>
            </w:r>
            <w:r>
              <w:rPr>
                <w:noProof/>
                <w:webHidden/>
              </w:rPr>
              <w:tab/>
            </w:r>
            <w:r>
              <w:rPr>
                <w:noProof/>
                <w:webHidden/>
              </w:rPr>
              <w:fldChar w:fldCharType="begin"/>
            </w:r>
            <w:r>
              <w:rPr>
                <w:noProof/>
                <w:webHidden/>
              </w:rPr>
              <w:instrText xml:space="preserve"> PAGEREF _Toc149725142 \h </w:instrText>
            </w:r>
            <w:r>
              <w:rPr>
                <w:noProof/>
                <w:webHidden/>
              </w:rPr>
            </w:r>
          </w:ins>
          <w:r>
            <w:rPr>
              <w:noProof/>
              <w:webHidden/>
            </w:rPr>
            <w:fldChar w:fldCharType="separate"/>
          </w:r>
          <w:ins w:id="31" w:author="Jonathan Leipold - BDAE Gruppe" w:date="2023-11-01T09:58:00Z">
            <w:r>
              <w:rPr>
                <w:noProof/>
                <w:webHidden/>
              </w:rPr>
              <w:t>5</w:t>
            </w:r>
            <w:r>
              <w:rPr>
                <w:noProof/>
                <w:webHidden/>
              </w:rPr>
              <w:fldChar w:fldCharType="end"/>
            </w:r>
            <w:r w:rsidRPr="00866FDA">
              <w:rPr>
                <w:rStyle w:val="Hyperlink"/>
                <w:noProof/>
              </w:rPr>
              <w:fldChar w:fldCharType="end"/>
            </w:r>
          </w:ins>
        </w:p>
        <w:p w14:paraId="4047C80A" w14:textId="27EA1B8D" w:rsidR="007236CB" w:rsidRDefault="007236CB">
          <w:pPr>
            <w:pStyle w:val="TOC2"/>
            <w:tabs>
              <w:tab w:val="left" w:pos="880"/>
              <w:tab w:val="right" w:leader="dot" w:pos="8296"/>
            </w:tabs>
            <w:rPr>
              <w:ins w:id="32" w:author="Jonathan Leipold - BDAE Gruppe" w:date="2023-11-01T09:58:00Z"/>
              <w:rFonts w:eastAsiaTheme="minorEastAsia"/>
              <w:noProof/>
              <w:color w:val="auto"/>
              <w:kern w:val="2"/>
              <w:sz w:val="22"/>
              <w:lang w:val="en-GB" w:eastAsia="en-GB"/>
              <w14:ligatures w14:val="standardContextual"/>
            </w:rPr>
          </w:pPr>
          <w:ins w:id="33"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"_Toc149725143"</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 1</w:t>
            </w:r>
            <w:r>
              <w:rPr>
                <w:rFonts w:eastAsiaTheme="minorEastAsia"/>
                <w:noProof/>
                <w:color w:val="auto"/>
                <w:kern w:val="2"/>
                <w:sz w:val="22"/>
                <w:lang w:val="en-GB" w:eastAsia="en-GB"/>
                <w14:ligatures w14:val="standardContextual"/>
              </w:rPr>
              <w:tab/>
            </w:r>
            <w:r w:rsidRPr="00866FDA">
              <w:rPr>
                <w:rStyle w:val="Hyperlink"/>
                <w:noProof/>
                <w:lang w:val="en-GB"/>
              </w:rPr>
              <w:t>Relevance</w:t>
            </w:r>
            <w:r>
              <w:rPr>
                <w:noProof/>
                <w:webHidden/>
              </w:rPr>
              <w:tab/>
            </w:r>
            <w:r>
              <w:rPr>
                <w:noProof/>
                <w:webHidden/>
              </w:rPr>
              <w:fldChar w:fldCharType="begin"/>
            </w:r>
            <w:r>
              <w:rPr>
                <w:noProof/>
                <w:webHidden/>
              </w:rPr>
              <w:instrText xml:space="preserve"> PAGEREF _Toc149725143 \h </w:instrText>
            </w:r>
            <w:r>
              <w:rPr>
                <w:noProof/>
                <w:webHidden/>
              </w:rPr>
            </w:r>
          </w:ins>
          <w:r>
            <w:rPr>
              <w:noProof/>
              <w:webHidden/>
            </w:rPr>
            <w:fldChar w:fldCharType="separate"/>
          </w:r>
          <w:ins w:id="34" w:author="Jonathan Leipold - BDAE Gruppe" w:date="2023-11-01T09:58:00Z">
            <w:r>
              <w:rPr>
                <w:noProof/>
                <w:webHidden/>
              </w:rPr>
              <w:t>5</w:t>
            </w:r>
            <w:r>
              <w:rPr>
                <w:noProof/>
                <w:webHidden/>
              </w:rPr>
              <w:fldChar w:fldCharType="end"/>
            </w:r>
            <w:r w:rsidRPr="00866FDA">
              <w:rPr>
                <w:rStyle w:val="Hyperlink"/>
                <w:noProof/>
              </w:rPr>
              <w:fldChar w:fldCharType="end"/>
            </w:r>
          </w:ins>
        </w:p>
        <w:p w14:paraId="1CD1F689" w14:textId="58C729E8" w:rsidR="007236CB" w:rsidRDefault="007236CB">
          <w:pPr>
            <w:pStyle w:val="TOC2"/>
            <w:tabs>
              <w:tab w:val="left" w:pos="880"/>
              <w:tab w:val="right" w:leader="dot" w:pos="8296"/>
            </w:tabs>
            <w:rPr>
              <w:ins w:id="35" w:author="Jonathan Leipold - BDAE Gruppe" w:date="2023-11-01T09:58:00Z"/>
              <w:rFonts w:eastAsiaTheme="minorEastAsia"/>
              <w:noProof/>
              <w:color w:val="auto"/>
              <w:kern w:val="2"/>
              <w:sz w:val="22"/>
              <w:lang w:val="en-GB" w:eastAsia="en-GB"/>
              <w14:ligatures w14:val="standardContextual"/>
            </w:rPr>
          </w:pPr>
          <w:ins w:id="36"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"_Toc149725145"</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 2</w:t>
            </w:r>
            <w:r>
              <w:rPr>
                <w:rFonts w:eastAsiaTheme="minorEastAsia"/>
                <w:noProof/>
                <w:color w:val="auto"/>
                <w:kern w:val="2"/>
                <w:sz w:val="22"/>
                <w:lang w:val="en-GB" w:eastAsia="en-GB"/>
                <w14:ligatures w14:val="standardContextual"/>
              </w:rPr>
              <w:tab/>
            </w:r>
            <w:r w:rsidRPr="00866FDA">
              <w:rPr>
                <w:rStyle w:val="Hyperlink"/>
                <w:noProof/>
                <w:lang w:val="en-GB"/>
              </w:rPr>
              <w:t>Pre-processing and feature engineering</w:t>
            </w:r>
            <w:r>
              <w:rPr>
                <w:noProof/>
                <w:webHidden/>
              </w:rPr>
              <w:tab/>
            </w:r>
            <w:r>
              <w:rPr>
                <w:noProof/>
                <w:webHidden/>
              </w:rPr>
              <w:fldChar w:fldCharType="begin"/>
            </w:r>
            <w:r>
              <w:rPr>
                <w:noProof/>
                <w:webHidden/>
              </w:rPr>
              <w:instrText xml:space="preserve"> PAGEREF _Toc149725145 \h </w:instrText>
            </w:r>
            <w:r>
              <w:rPr>
                <w:noProof/>
                <w:webHidden/>
              </w:rPr>
            </w:r>
          </w:ins>
          <w:r>
            <w:rPr>
              <w:noProof/>
              <w:webHidden/>
            </w:rPr>
            <w:fldChar w:fldCharType="separate"/>
          </w:r>
          <w:ins w:id="37" w:author="Jonathan Leipold - BDAE Gruppe" w:date="2023-11-01T09:58:00Z">
            <w:r>
              <w:rPr>
                <w:noProof/>
                <w:webHidden/>
              </w:rPr>
              <w:t>5</w:t>
            </w:r>
            <w:r>
              <w:rPr>
                <w:noProof/>
                <w:webHidden/>
              </w:rPr>
              <w:fldChar w:fldCharType="end"/>
            </w:r>
            <w:r w:rsidRPr="00866FDA">
              <w:rPr>
                <w:rStyle w:val="Hyperlink"/>
                <w:noProof/>
              </w:rPr>
              <w:fldChar w:fldCharType="end"/>
            </w:r>
          </w:ins>
        </w:p>
        <w:p w14:paraId="3DEBA383" w14:textId="493A26C1" w:rsidR="007236CB" w:rsidRDefault="007236CB" w:rsidP="0088202D">
          <w:pPr>
            <w:pStyle w:val="TOC3"/>
            <w:rPr>
              <w:ins w:id="38" w:author="Jonathan Leipold - BDAE Gruppe" w:date="2023-11-01T09:58:00Z"/>
              <w:rFonts w:eastAsiaTheme="minorEastAsia"/>
              <w:noProof/>
              <w:color w:val="auto"/>
              <w:kern w:val="2"/>
              <w:sz w:val="22"/>
              <w:lang w:val="en-GB" w:eastAsia="en-GB"/>
              <w14:ligatures w14:val="standardContextual"/>
            </w:rPr>
            <w:pPrChange w:id="39" w:author="Jonathan Leipold - BDAE Gruppe" w:date="2023-11-01T09:58:00Z">
              <w:pPr>
                <w:pStyle w:val="TOC3"/>
                <w:tabs>
                  <w:tab w:val="right" w:leader="dot" w:pos="8296"/>
                </w:tabs>
              </w:pPr>
            </w:pPrChange>
          </w:pPr>
          <w:ins w:id="40"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"_Toc149725146"</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Correlations between features</w:t>
            </w:r>
            <w:r>
              <w:rPr>
                <w:noProof/>
                <w:webHidden/>
              </w:rPr>
              <w:tab/>
            </w:r>
            <w:r>
              <w:rPr>
                <w:noProof/>
                <w:webHidden/>
              </w:rPr>
              <w:fldChar w:fldCharType="begin"/>
            </w:r>
            <w:r>
              <w:rPr>
                <w:noProof/>
                <w:webHidden/>
              </w:rPr>
              <w:instrText xml:space="preserve"> PAGEREF _Toc149725146 \h </w:instrText>
            </w:r>
            <w:r>
              <w:rPr>
                <w:noProof/>
                <w:webHidden/>
              </w:rPr>
            </w:r>
          </w:ins>
          <w:r>
            <w:rPr>
              <w:noProof/>
              <w:webHidden/>
            </w:rPr>
            <w:fldChar w:fldCharType="separate"/>
          </w:r>
          <w:ins w:id="41" w:author="Jonathan Leipold - BDAE Gruppe" w:date="2023-11-01T09:58:00Z">
            <w:r>
              <w:rPr>
                <w:noProof/>
                <w:webHidden/>
              </w:rPr>
              <w:t>7</w:t>
            </w:r>
            <w:r>
              <w:rPr>
                <w:noProof/>
                <w:webHidden/>
              </w:rPr>
              <w:fldChar w:fldCharType="end"/>
            </w:r>
            <w:r w:rsidRPr="00866FDA">
              <w:rPr>
                <w:rStyle w:val="Hyperlink"/>
                <w:noProof/>
              </w:rPr>
              <w:fldChar w:fldCharType="end"/>
            </w:r>
          </w:ins>
        </w:p>
        <w:p w14:paraId="13ECA5D8" w14:textId="0BF85EF1" w:rsidR="007236CB" w:rsidRDefault="007236CB">
          <w:pPr>
            <w:pStyle w:val="TOC2"/>
            <w:tabs>
              <w:tab w:val="left" w:pos="880"/>
              <w:tab w:val="right" w:leader="dot" w:pos="8296"/>
            </w:tabs>
            <w:rPr>
              <w:ins w:id="42" w:author="Jonathan Leipold - BDAE Gruppe" w:date="2023-11-01T09:58:00Z"/>
              <w:rFonts w:eastAsiaTheme="minorEastAsia"/>
              <w:noProof/>
              <w:color w:val="auto"/>
              <w:kern w:val="2"/>
              <w:sz w:val="22"/>
              <w:lang w:val="en-GB" w:eastAsia="en-GB"/>
              <w14:ligatures w14:val="standardContextual"/>
            </w:rPr>
          </w:pPr>
          <w:ins w:id="43"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"_Toc149725147"</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 3</w:t>
            </w:r>
            <w:r>
              <w:rPr>
                <w:rFonts w:eastAsiaTheme="minorEastAsia"/>
                <w:noProof/>
                <w:color w:val="auto"/>
                <w:kern w:val="2"/>
                <w:sz w:val="22"/>
                <w:lang w:val="en-GB" w:eastAsia="en-GB"/>
                <w14:ligatures w14:val="standardContextual"/>
              </w:rPr>
              <w:tab/>
            </w:r>
            <w:r w:rsidRPr="00866FDA">
              <w:rPr>
                <w:rStyle w:val="Hyperlink"/>
                <w:noProof/>
                <w:lang w:val="en-GB"/>
              </w:rPr>
              <w:t>Sales prediction with Time Series modelling</w:t>
            </w:r>
            <w:r>
              <w:rPr>
                <w:noProof/>
                <w:webHidden/>
              </w:rPr>
              <w:tab/>
            </w:r>
            <w:r>
              <w:rPr>
                <w:noProof/>
                <w:webHidden/>
              </w:rPr>
              <w:fldChar w:fldCharType="begin"/>
            </w:r>
            <w:r>
              <w:rPr>
                <w:noProof/>
                <w:webHidden/>
              </w:rPr>
              <w:instrText xml:space="preserve"> PAGEREF _Toc149725147 \h </w:instrText>
            </w:r>
            <w:r>
              <w:rPr>
                <w:noProof/>
                <w:webHidden/>
              </w:rPr>
            </w:r>
          </w:ins>
          <w:r>
            <w:rPr>
              <w:noProof/>
              <w:webHidden/>
            </w:rPr>
            <w:fldChar w:fldCharType="separate"/>
          </w:r>
          <w:ins w:id="44" w:author="Jonathan Leipold - BDAE Gruppe" w:date="2023-11-01T09:58:00Z">
            <w:r>
              <w:rPr>
                <w:noProof/>
                <w:webHidden/>
              </w:rPr>
              <w:t>11</w:t>
            </w:r>
            <w:r>
              <w:rPr>
                <w:noProof/>
                <w:webHidden/>
              </w:rPr>
              <w:fldChar w:fldCharType="end"/>
            </w:r>
            <w:r w:rsidRPr="00866FDA">
              <w:rPr>
                <w:rStyle w:val="Hyperlink"/>
                <w:noProof/>
              </w:rPr>
              <w:fldChar w:fldCharType="end"/>
            </w:r>
          </w:ins>
        </w:p>
        <w:p w14:paraId="78A30D5B" w14:textId="54FD20BE" w:rsidR="007236CB" w:rsidRDefault="007236CB" w:rsidP="0088202D">
          <w:pPr>
            <w:pStyle w:val="TOC3"/>
            <w:rPr>
              <w:ins w:id="45" w:author="Jonathan Leipold - BDAE Gruppe" w:date="2023-11-01T09:58:00Z"/>
              <w:rFonts w:eastAsiaTheme="minorEastAsia"/>
              <w:noProof/>
              <w:color w:val="auto"/>
              <w:kern w:val="2"/>
              <w:sz w:val="22"/>
              <w:lang w:val="en-GB" w:eastAsia="en-GB"/>
              <w14:ligatures w14:val="standardContextual"/>
            </w:rPr>
            <w:pPrChange w:id="46" w:author="Jonathan Leipold - BDAE Gruppe" w:date="2023-11-01T09:58:00Z">
              <w:pPr>
                <w:pStyle w:val="TOC3"/>
                <w:tabs>
                  <w:tab w:val="right" w:leader="dot" w:pos="8296"/>
                </w:tabs>
              </w:pPr>
            </w:pPrChange>
          </w:pPr>
          <w:ins w:id="47"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"_Toc149725148"</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SARIMA</w:t>
            </w:r>
            <w:r>
              <w:rPr>
                <w:noProof/>
                <w:webHidden/>
              </w:rPr>
              <w:tab/>
            </w:r>
            <w:r>
              <w:rPr>
                <w:noProof/>
                <w:webHidden/>
              </w:rPr>
              <w:fldChar w:fldCharType="begin"/>
            </w:r>
            <w:r>
              <w:rPr>
                <w:noProof/>
                <w:webHidden/>
              </w:rPr>
              <w:instrText xml:space="preserve"> PAGEREF _Toc149725148 \h </w:instrText>
            </w:r>
            <w:r>
              <w:rPr>
                <w:noProof/>
                <w:webHidden/>
              </w:rPr>
            </w:r>
          </w:ins>
          <w:r>
            <w:rPr>
              <w:noProof/>
              <w:webHidden/>
            </w:rPr>
            <w:fldChar w:fldCharType="separate"/>
          </w:r>
          <w:ins w:id="48" w:author="Jonathan Leipold - BDAE Gruppe" w:date="2023-11-01T09:58:00Z">
            <w:r>
              <w:rPr>
                <w:noProof/>
                <w:webHidden/>
              </w:rPr>
              <w:t>13</w:t>
            </w:r>
            <w:r>
              <w:rPr>
                <w:noProof/>
                <w:webHidden/>
              </w:rPr>
              <w:fldChar w:fldCharType="end"/>
            </w:r>
            <w:r w:rsidRPr="00866FDA">
              <w:rPr>
                <w:rStyle w:val="Hyperlink"/>
                <w:noProof/>
              </w:rPr>
              <w:fldChar w:fldCharType="end"/>
            </w:r>
          </w:ins>
        </w:p>
        <w:p w14:paraId="22445D9D" w14:textId="3A77563A" w:rsidR="007236CB" w:rsidRDefault="007236CB" w:rsidP="0088202D">
          <w:pPr>
            <w:pStyle w:val="TOC3"/>
            <w:rPr>
              <w:ins w:id="49" w:author="Jonathan Leipold - BDAE Gruppe" w:date="2023-11-01T09:58:00Z"/>
              <w:rFonts w:eastAsiaTheme="minorEastAsia"/>
              <w:noProof/>
              <w:color w:val="auto"/>
              <w:kern w:val="2"/>
              <w:sz w:val="22"/>
              <w:lang w:val="en-GB" w:eastAsia="en-GB"/>
              <w14:ligatures w14:val="standardContextual"/>
            </w:rPr>
            <w:pPrChange w:id="50" w:author="Jonathan Leipold - BDAE Gruppe" w:date="2023-11-01T09:58:00Z">
              <w:pPr>
                <w:pStyle w:val="TOC3"/>
                <w:tabs>
                  <w:tab w:val="right" w:leader="dot" w:pos="8296"/>
                </w:tabs>
              </w:pPr>
            </w:pPrChange>
          </w:pPr>
          <w:ins w:id="51"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"_Toc149725149"</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Conclusion</w:t>
            </w:r>
            <w:r>
              <w:rPr>
                <w:noProof/>
                <w:webHidden/>
              </w:rPr>
              <w:tab/>
            </w:r>
            <w:r>
              <w:rPr>
                <w:noProof/>
                <w:webHidden/>
              </w:rPr>
              <w:fldChar w:fldCharType="begin"/>
            </w:r>
            <w:r>
              <w:rPr>
                <w:noProof/>
                <w:webHidden/>
              </w:rPr>
              <w:instrText xml:space="preserve"> PAGEREF _Toc149725149 \h </w:instrText>
            </w:r>
            <w:r>
              <w:rPr>
                <w:noProof/>
                <w:webHidden/>
              </w:rPr>
            </w:r>
          </w:ins>
          <w:r>
            <w:rPr>
              <w:noProof/>
              <w:webHidden/>
            </w:rPr>
            <w:fldChar w:fldCharType="separate"/>
          </w:r>
          <w:ins w:id="52" w:author="Jonathan Leipold - BDAE Gruppe" w:date="2023-11-01T09:58:00Z">
            <w:r>
              <w:rPr>
                <w:noProof/>
                <w:webHidden/>
              </w:rPr>
              <w:t>14</w:t>
            </w:r>
            <w:r>
              <w:rPr>
                <w:noProof/>
                <w:webHidden/>
              </w:rPr>
              <w:fldChar w:fldCharType="end"/>
            </w:r>
            <w:r w:rsidRPr="00866FDA">
              <w:rPr>
                <w:rStyle w:val="Hyperlink"/>
                <w:noProof/>
              </w:rPr>
              <w:fldChar w:fldCharType="end"/>
            </w:r>
          </w:ins>
        </w:p>
        <w:p w14:paraId="33C805C3" w14:textId="481D1FEA" w:rsidR="007236CB" w:rsidRDefault="007236CB" w:rsidP="0088202D">
          <w:pPr>
            <w:pStyle w:val="TOC3"/>
            <w:rPr>
              <w:ins w:id="53" w:author="Jonathan Leipold - BDAE Gruppe" w:date="2023-11-01T09:58:00Z"/>
              <w:rFonts w:eastAsiaTheme="minorEastAsia"/>
              <w:noProof/>
              <w:color w:val="auto"/>
              <w:kern w:val="2"/>
              <w:sz w:val="22"/>
              <w:lang w:val="en-GB" w:eastAsia="en-GB"/>
              <w14:ligatures w14:val="standardContextual"/>
            </w:rPr>
            <w:pPrChange w:id="54" w:author="Jonathan Leipold - BDAE Gruppe" w:date="2023-11-01T09:58:00Z">
              <w:pPr>
                <w:pStyle w:val="TOC3"/>
                <w:tabs>
                  <w:tab w:val="right" w:leader="dot" w:pos="8296"/>
                </w:tabs>
              </w:pPr>
            </w:pPrChange>
          </w:pPr>
          <w:ins w:id="55"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"_Toc149725150"</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Considerations:</w:t>
            </w:r>
            <w:r>
              <w:rPr>
                <w:noProof/>
                <w:webHidden/>
              </w:rPr>
              <w:tab/>
            </w:r>
            <w:r>
              <w:rPr>
                <w:noProof/>
                <w:webHidden/>
              </w:rPr>
              <w:fldChar w:fldCharType="begin"/>
            </w:r>
            <w:r>
              <w:rPr>
                <w:noProof/>
                <w:webHidden/>
              </w:rPr>
              <w:instrText xml:space="preserve"> PAGEREF _Toc149725150 \h </w:instrText>
            </w:r>
            <w:r>
              <w:rPr>
                <w:noProof/>
                <w:webHidden/>
              </w:rPr>
            </w:r>
          </w:ins>
          <w:r>
            <w:rPr>
              <w:noProof/>
              <w:webHidden/>
            </w:rPr>
            <w:fldChar w:fldCharType="separate"/>
          </w:r>
          <w:ins w:id="56" w:author="Jonathan Leipold - BDAE Gruppe" w:date="2023-11-01T09:58:00Z">
            <w:r>
              <w:rPr>
                <w:noProof/>
                <w:webHidden/>
              </w:rPr>
              <w:t>15</w:t>
            </w:r>
            <w:r>
              <w:rPr>
                <w:noProof/>
                <w:webHidden/>
              </w:rPr>
              <w:fldChar w:fldCharType="end"/>
            </w:r>
            <w:r w:rsidRPr="00866FDA">
              <w:rPr>
                <w:rStyle w:val="Hyperlink"/>
                <w:noProof/>
              </w:rPr>
              <w:fldChar w:fldCharType="end"/>
            </w:r>
          </w:ins>
        </w:p>
        <w:p w14:paraId="1B91C662" w14:textId="0E58E7AD" w:rsidR="007236CB" w:rsidRDefault="007236CB">
          <w:pPr>
            <w:pStyle w:val="TOC2"/>
            <w:tabs>
              <w:tab w:val="left" w:pos="880"/>
              <w:tab w:val="right" w:leader="dot" w:pos="8296"/>
            </w:tabs>
            <w:rPr>
              <w:ins w:id="57" w:author="Jonathan Leipold - BDAE Gruppe" w:date="2023-11-01T09:58:00Z"/>
              <w:rFonts w:eastAsiaTheme="minorEastAsia"/>
              <w:noProof/>
              <w:color w:val="auto"/>
              <w:kern w:val="2"/>
              <w:sz w:val="22"/>
              <w:lang w:val="en-GB" w:eastAsia="en-GB"/>
              <w14:ligatures w14:val="standardContextual"/>
            </w:rPr>
          </w:pPr>
          <w:ins w:id="58"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"_Toc149725151"</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 4</w:t>
            </w:r>
            <w:r>
              <w:rPr>
                <w:rFonts w:eastAsiaTheme="minorEastAsia"/>
                <w:noProof/>
                <w:color w:val="auto"/>
                <w:kern w:val="2"/>
                <w:sz w:val="22"/>
                <w:lang w:val="en-GB" w:eastAsia="en-GB"/>
                <w14:ligatures w14:val="standardContextual"/>
              </w:rPr>
              <w:tab/>
            </w:r>
            <w:r w:rsidRPr="00866FDA">
              <w:rPr>
                <w:rStyle w:val="Hyperlink"/>
                <w:noProof/>
                <w:lang w:val="en-GB"/>
              </w:rPr>
              <w:t>Sales prediction with Classification modelling</w:t>
            </w:r>
            <w:r>
              <w:rPr>
                <w:noProof/>
                <w:webHidden/>
              </w:rPr>
              <w:tab/>
            </w:r>
            <w:r>
              <w:rPr>
                <w:noProof/>
                <w:webHidden/>
              </w:rPr>
              <w:fldChar w:fldCharType="begin"/>
            </w:r>
            <w:r>
              <w:rPr>
                <w:noProof/>
                <w:webHidden/>
              </w:rPr>
              <w:instrText xml:space="preserve"> PAGEREF _Toc149725151 \h </w:instrText>
            </w:r>
            <w:r>
              <w:rPr>
                <w:noProof/>
                <w:webHidden/>
              </w:rPr>
            </w:r>
          </w:ins>
          <w:r>
            <w:rPr>
              <w:noProof/>
              <w:webHidden/>
            </w:rPr>
            <w:fldChar w:fldCharType="separate"/>
          </w:r>
          <w:ins w:id="59" w:author="Jonathan Leipold - BDAE Gruppe" w:date="2023-11-01T09:58:00Z">
            <w:r>
              <w:rPr>
                <w:noProof/>
                <w:webHidden/>
              </w:rPr>
              <w:t>16</w:t>
            </w:r>
            <w:r>
              <w:rPr>
                <w:noProof/>
                <w:webHidden/>
              </w:rPr>
              <w:fldChar w:fldCharType="end"/>
            </w:r>
            <w:r w:rsidRPr="00866FDA">
              <w:rPr>
                <w:rStyle w:val="Hyperlink"/>
                <w:noProof/>
              </w:rPr>
              <w:fldChar w:fldCharType="end"/>
            </w:r>
          </w:ins>
        </w:p>
        <w:p w14:paraId="42746E73" w14:textId="79F3A31A" w:rsidR="007236CB" w:rsidRDefault="007236CB" w:rsidP="007236CB">
          <w:pPr>
            <w:pStyle w:val="TOC1"/>
            <w:rPr>
              <w:ins w:id="60" w:author="Jonathan Leipold - BDAE Gruppe" w:date="2023-11-01T09:58:00Z"/>
              <w:rFonts w:eastAsiaTheme="minorEastAsia"/>
              <w:noProof/>
              <w:color w:val="auto"/>
              <w:kern w:val="2"/>
              <w:sz w:val="22"/>
              <w:lang w:val="en-GB" w:eastAsia="en-GB"/>
              <w14:ligatures w14:val="standardContextual"/>
            </w:rPr>
          </w:pPr>
          <w:ins w:id="61"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"_Toc149725152"</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III.</w:t>
            </w:r>
            <w:r>
              <w:rPr>
                <w:rFonts w:eastAsiaTheme="minorEastAsia"/>
                <w:noProof/>
                <w:color w:val="auto"/>
                <w:kern w:val="2"/>
                <w:sz w:val="22"/>
                <w:lang w:val="en-GB" w:eastAsia="en-GB"/>
                <w14:ligatures w14:val="standardContextual"/>
              </w:rPr>
              <w:tab/>
            </w:r>
            <w:r w:rsidRPr="00866FDA">
              <w:rPr>
                <w:rStyle w:val="Hyperlink"/>
                <w:noProof/>
                <w:lang w:val="en-GB"/>
              </w:rPr>
              <w:t>Churn prediction</w:t>
            </w:r>
            <w:r>
              <w:rPr>
                <w:noProof/>
                <w:webHidden/>
              </w:rPr>
              <w:tab/>
            </w:r>
            <w:r>
              <w:rPr>
                <w:noProof/>
                <w:webHidden/>
              </w:rPr>
              <w:fldChar w:fldCharType="begin"/>
            </w:r>
            <w:r>
              <w:rPr>
                <w:noProof/>
                <w:webHidden/>
              </w:rPr>
              <w:instrText xml:space="preserve"> PAGEREF _Toc149725152 \h </w:instrText>
            </w:r>
            <w:r>
              <w:rPr>
                <w:noProof/>
                <w:webHidden/>
              </w:rPr>
            </w:r>
          </w:ins>
          <w:r>
            <w:rPr>
              <w:noProof/>
              <w:webHidden/>
            </w:rPr>
            <w:fldChar w:fldCharType="separate"/>
          </w:r>
          <w:ins w:id="62" w:author="Jonathan Leipold - BDAE Gruppe" w:date="2023-11-01T09:58:00Z">
            <w:r>
              <w:rPr>
                <w:noProof/>
                <w:webHidden/>
              </w:rPr>
              <w:t>17</w:t>
            </w:r>
            <w:r>
              <w:rPr>
                <w:noProof/>
                <w:webHidden/>
              </w:rPr>
              <w:fldChar w:fldCharType="end"/>
            </w:r>
            <w:r w:rsidRPr="00866FDA">
              <w:rPr>
                <w:rStyle w:val="Hyperlink"/>
                <w:noProof/>
              </w:rPr>
              <w:fldChar w:fldCharType="end"/>
            </w:r>
          </w:ins>
        </w:p>
        <w:p w14:paraId="07BE0B3F" w14:textId="11BDDD3B" w:rsidR="007236CB" w:rsidRDefault="007236CB">
          <w:pPr>
            <w:pStyle w:val="TOC2"/>
            <w:tabs>
              <w:tab w:val="left" w:pos="880"/>
              <w:tab w:val="right" w:leader="dot" w:pos="8296"/>
            </w:tabs>
            <w:rPr>
              <w:ins w:id="63" w:author="Jonathan Leipold - BDAE Gruppe" w:date="2023-11-01T09:58:00Z"/>
              <w:rFonts w:eastAsiaTheme="minorEastAsia"/>
              <w:noProof/>
              <w:color w:val="auto"/>
              <w:kern w:val="2"/>
              <w:sz w:val="22"/>
              <w:lang w:val="en-GB" w:eastAsia="en-GB"/>
              <w14:ligatures w14:val="standardContextual"/>
            </w:rPr>
          </w:pPr>
          <w:ins w:id="64"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"_Toc149725153"</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III. 1</w:t>
            </w:r>
            <w:r>
              <w:rPr>
                <w:rFonts w:eastAsiaTheme="minorEastAsia"/>
                <w:noProof/>
                <w:color w:val="auto"/>
                <w:kern w:val="2"/>
                <w:sz w:val="22"/>
                <w:lang w:val="en-GB" w:eastAsia="en-GB"/>
                <w14:ligatures w14:val="standardContextual"/>
              </w:rPr>
              <w:tab/>
            </w:r>
            <w:r w:rsidRPr="00866FDA">
              <w:rPr>
                <w:rStyle w:val="Hyperlink"/>
                <w:noProof/>
                <w:lang w:val="en-GB"/>
              </w:rPr>
              <w:t>Data collection &amp; Description</w:t>
            </w:r>
            <w:r>
              <w:rPr>
                <w:noProof/>
                <w:webHidden/>
              </w:rPr>
              <w:tab/>
            </w:r>
            <w:r>
              <w:rPr>
                <w:noProof/>
                <w:webHidden/>
              </w:rPr>
              <w:fldChar w:fldCharType="begin"/>
            </w:r>
            <w:r>
              <w:rPr>
                <w:noProof/>
                <w:webHidden/>
              </w:rPr>
              <w:instrText xml:space="preserve"> PAGEREF _Toc149725153 \h </w:instrText>
            </w:r>
            <w:r>
              <w:rPr>
                <w:noProof/>
                <w:webHidden/>
              </w:rPr>
            </w:r>
          </w:ins>
          <w:r>
            <w:rPr>
              <w:noProof/>
              <w:webHidden/>
            </w:rPr>
            <w:fldChar w:fldCharType="separate"/>
          </w:r>
          <w:ins w:id="65" w:author="Jonathan Leipold - BDAE Gruppe" w:date="2023-11-01T09:58:00Z">
            <w:r>
              <w:rPr>
                <w:noProof/>
                <w:webHidden/>
              </w:rPr>
              <w:t>17</w:t>
            </w:r>
            <w:r>
              <w:rPr>
                <w:noProof/>
                <w:webHidden/>
              </w:rPr>
              <w:fldChar w:fldCharType="end"/>
            </w:r>
            <w:r w:rsidRPr="00866FDA">
              <w:rPr>
                <w:rStyle w:val="Hyperlink"/>
                <w:noProof/>
              </w:rPr>
              <w:fldChar w:fldCharType="end"/>
            </w:r>
          </w:ins>
        </w:p>
        <w:p w14:paraId="20C21EB8" w14:textId="7EE5638E" w:rsidR="007236CB" w:rsidRDefault="007236CB">
          <w:pPr>
            <w:pStyle w:val="TOC2"/>
            <w:tabs>
              <w:tab w:val="left" w:pos="880"/>
              <w:tab w:val="right" w:leader="dot" w:pos="8296"/>
            </w:tabs>
            <w:rPr>
              <w:ins w:id="66" w:author="Jonathan Leipold - BDAE Gruppe" w:date="2023-11-01T09:58:00Z"/>
              <w:rFonts w:eastAsiaTheme="minorEastAsia"/>
              <w:noProof/>
              <w:color w:val="auto"/>
              <w:kern w:val="2"/>
              <w:sz w:val="22"/>
              <w:lang w:val="en-GB" w:eastAsia="en-GB"/>
              <w14:ligatures w14:val="standardContextual"/>
            </w:rPr>
          </w:pPr>
          <w:ins w:id="67"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"_Toc149725154"</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III. 2</w:t>
            </w:r>
            <w:r>
              <w:rPr>
                <w:rFonts w:eastAsiaTheme="minorEastAsia"/>
                <w:noProof/>
                <w:color w:val="auto"/>
                <w:kern w:val="2"/>
                <w:sz w:val="22"/>
                <w:lang w:val="en-GB" w:eastAsia="en-GB"/>
                <w14:ligatures w14:val="standardContextual"/>
              </w:rPr>
              <w:tab/>
            </w:r>
            <w:r w:rsidRPr="00866FDA">
              <w:rPr>
                <w:rStyle w:val="Hyperlink"/>
                <w:noProof/>
                <w:lang w:val="en-GB"/>
              </w:rPr>
              <w:t>Pre-processing, Visualization &amp; Dependencies</w:t>
            </w:r>
            <w:r>
              <w:rPr>
                <w:noProof/>
                <w:webHidden/>
              </w:rPr>
              <w:tab/>
            </w:r>
            <w:r>
              <w:rPr>
                <w:noProof/>
                <w:webHidden/>
              </w:rPr>
              <w:fldChar w:fldCharType="begin"/>
            </w:r>
            <w:r>
              <w:rPr>
                <w:noProof/>
                <w:webHidden/>
              </w:rPr>
              <w:instrText xml:space="preserve"> PAGEREF _Toc149725154 \h </w:instrText>
            </w:r>
            <w:r>
              <w:rPr>
                <w:noProof/>
                <w:webHidden/>
              </w:rPr>
            </w:r>
          </w:ins>
          <w:r>
            <w:rPr>
              <w:noProof/>
              <w:webHidden/>
            </w:rPr>
            <w:fldChar w:fldCharType="separate"/>
          </w:r>
          <w:ins w:id="68" w:author="Jonathan Leipold - BDAE Gruppe" w:date="2023-11-01T09:58:00Z">
            <w:r>
              <w:rPr>
                <w:noProof/>
                <w:webHidden/>
              </w:rPr>
              <w:t>17</w:t>
            </w:r>
            <w:r>
              <w:rPr>
                <w:noProof/>
                <w:webHidden/>
              </w:rPr>
              <w:fldChar w:fldCharType="end"/>
            </w:r>
            <w:r w:rsidRPr="00866FDA">
              <w:rPr>
                <w:rStyle w:val="Hyperlink"/>
                <w:noProof/>
              </w:rPr>
              <w:fldChar w:fldCharType="end"/>
            </w:r>
          </w:ins>
        </w:p>
        <w:p w14:paraId="52214079" w14:textId="6C439D2F" w:rsidR="007236CB" w:rsidRDefault="007236CB" w:rsidP="0088202D">
          <w:pPr>
            <w:pStyle w:val="TOC3"/>
            <w:rPr>
              <w:ins w:id="69" w:author="Jonathan Leipold - BDAE Gruppe" w:date="2023-11-01T09:58:00Z"/>
              <w:rFonts w:eastAsiaTheme="minorEastAsia"/>
              <w:noProof/>
              <w:color w:val="auto"/>
              <w:kern w:val="2"/>
              <w:sz w:val="22"/>
              <w:lang w:val="en-GB" w:eastAsia="en-GB"/>
              <w14:ligatures w14:val="standardContextual"/>
            </w:rPr>
            <w:pPrChange w:id="70" w:author="Jonathan Leipold - BDAE Gruppe" w:date="2023-11-01T09:58:00Z">
              <w:pPr>
                <w:pStyle w:val="TOC3"/>
                <w:tabs>
                  <w:tab w:val="right" w:leader="dot" w:pos="8296"/>
                </w:tabs>
              </w:pPr>
            </w:pPrChange>
          </w:pPr>
          <w:ins w:id="71"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"_Toc149725155"</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Target variable</w:t>
            </w:r>
            <w:r>
              <w:rPr>
                <w:noProof/>
                <w:webHidden/>
              </w:rPr>
              <w:tab/>
            </w:r>
            <w:r>
              <w:rPr>
                <w:noProof/>
                <w:webHidden/>
              </w:rPr>
              <w:fldChar w:fldCharType="begin"/>
            </w:r>
            <w:r>
              <w:rPr>
                <w:noProof/>
                <w:webHidden/>
              </w:rPr>
              <w:instrText xml:space="preserve"> PAGEREF _Toc149725155 \h </w:instrText>
            </w:r>
            <w:r>
              <w:rPr>
                <w:noProof/>
                <w:webHidden/>
              </w:rPr>
            </w:r>
          </w:ins>
          <w:r>
            <w:rPr>
              <w:noProof/>
              <w:webHidden/>
            </w:rPr>
            <w:fldChar w:fldCharType="separate"/>
          </w:r>
          <w:ins w:id="72" w:author="Jonathan Leipold - BDAE Gruppe" w:date="2023-11-01T09:58:00Z">
            <w:r>
              <w:rPr>
                <w:noProof/>
                <w:webHidden/>
              </w:rPr>
              <w:t>17</w:t>
            </w:r>
            <w:r>
              <w:rPr>
                <w:noProof/>
                <w:webHidden/>
              </w:rPr>
              <w:fldChar w:fldCharType="end"/>
            </w:r>
            <w:r w:rsidRPr="00866FDA">
              <w:rPr>
                <w:rStyle w:val="Hyperlink"/>
                <w:noProof/>
              </w:rPr>
              <w:fldChar w:fldCharType="end"/>
            </w:r>
          </w:ins>
        </w:p>
        <w:p w14:paraId="60B354AC" w14:textId="157B3F05" w:rsidR="007236CB" w:rsidRDefault="007236CB" w:rsidP="0088202D">
          <w:pPr>
            <w:pStyle w:val="TOC3"/>
            <w:rPr>
              <w:ins w:id="73" w:author="Jonathan Leipold - BDAE Gruppe" w:date="2023-11-01T09:58:00Z"/>
              <w:rFonts w:eastAsiaTheme="minorEastAsia"/>
              <w:noProof/>
              <w:color w:val="auto"/>
              <w:kern w:val="2"/>
              <w:sz w:val="22"/>
              <w:lang w:val="en-GB" w:eastAsia="en-GB"/>
              <w14:ligatures w14:val="standardContextual"/>
            </w:rPr>
            <w:pPrChange w:id="74" w:author="Jonathan Leipold - BDAE Gruppe" w:date="2023-11-01T09:58:00Z">
              <w:pPr>
                <w:pStyle w:val="TOC3"/>
                <w:tabs>
                  <w:tab w:val="right" w:leader="dot" w:pos="8296"/>
                </w:tabs>
              </w:pPr>
            </w:pPrChange>
          </w:pPr>
          <w:ins w:id="75"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"_Toc149725156"</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Handling Missing Values</w:t>
            </w:r>
            <w:r>
              <w:rPr>
                <w:noProof/>
                <w:webHidden/>
              </w:rPr>
              <w:tab/>
            </w:r>
            <w:r>
              <w:rPr>
                <w:noProof/>
                <w:webHidden/>
              </w:rPr>
              <w:fldChar w:fldCharType="begin"/>
            </w:r>
            <w:r>
              <w:rPr>
                <w:noProof/>
                <w:webHidden/>
              </w:rPr>
              <w:instrText xml:space="preserve"> PAGEREF _Toc149725156 \h </w:instrText>
            </w:r>
            <w:r>
              <w:rPr>
                <w:noProof/>
                <w:webHidden/>
              </w:rPr>
            </w:r>
          </w:ins>
          <w:r>
            <w:rPr>
              <w:noProof/>
              <w:webHidden/>
            </w:rPr>
            <w:fldChar w:fldCharType="separate"/>
          </w:r>
          <w:ins w:id="76" w:author="Jonathan Leipold - BDAE Gruppe" w:date="2023-11-01T09:58:00Z">
            <w:r>
              <w:rPr>
                <w:noProof/>
                <w:webHidden/>
              </w:rPr>
              <w:t>19</w:t>
            </w:r>
            <w:r>
              <w:rPr>
                <w:noProof/>
                <w:webHidden/>
              </w:rPr>
              <w:fldChar w:fldCharType="end"/>
            </w:r>
            <w:r w:rsidRPr="00866FDA">
              <w:rPr>
                <w:rStyle w:val="Hyperlink"/>
                <w:noProof/>
              </w:rPr>
              <w:fldChar w:fldCharType="end"/>
            </w:r>
          </w:ins>
        </w:p>
        <w:p w14:paraId="5AC427D8" w14:textId="267502CE" w:rsidR="007236CB" w:rsidRDefault="007236CB" w:rsidP="0088202D">
          <w:pPr>
            <w:pStyle w:val="TOC3"/>
            <w:rPr>
              <w:ins w:id="77" w:author="Jonathan Leipold - BDAE Gruppe" w:date="2023-11-01T09:58:00Z"/>
              <w:rFonts w:eastAsiaTheme="minorEastAsia"/>
              <w:noProof/>
              <w:color w:val="auto"/>
              <w:kern w:val="2"/>
              <w:sz w:val="22"/>
              <w:lang w:val="en-GB" w:eastAsia="en-GB"/>
              <w14:ligatures w14:val="standardContextual"/>
            </w:rPr>
            <w:pPrChange w:id="78" w:author="Jonathan Leipold - BDAE Gruppe" w:date="2023-11-01T09:58:00Z">
              <w:pPr>
                <w:pStyle w:val="TOC3"/>
                <w:tabs>
                  <w:tab w:val="right" w:leader="dot" w:pos="8296"/>
                </w:tabs>
              </w:pPr>
            </w:pPrChange>
          </w:pPr>
          <w:ins w:id="79"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"_Toc149725157"</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Outliers</w:t>
            </w:r>
            <w:r>
              <w:rPr>
                <w:noProof/>
                <w:webHidden/>
              </w:rPr>
              <w:tab/>
            </w:r>
            <w:r>
              <w:rPr>
                <w:noProof/>
                <w:webHidden/>
              </w:rPr>
              <w:fldChar w:fldCharType="begin"/>
            </w:r>
            <w:r>
              <w:rPr>
                <w:noProof/>
                <w:webHidden/>
              </w:rPr>
              <w:instrText xml:space="preserve"> PAGEREF _Toc149725157 \h </w:instrText>
            </w:r>
            <w:r>
              <w:rPr>
                <w:noProof/>
                <w:webHidden/>
              </w:rPr>
            </w:r>
          </w:ins>
          <w:r>
            <w:rPr>
              <w:noProof/>
              <w:webHidden/>
            </w:rPr>
            <w:fldChar w:fldCharType="separate"/>
          </w:r>
          <w:ins w:id="80" w:author="Jonathan Leipold - BDAE Gruppe" w:date="2023-11-01T09:58:00Z">
            <w:r>
              <w:rPr>
                <w:noProof/>
                <w:webHidden/>
              </w:rPr>
              <w:t>20</w:t>
            </w:r>
            <w:r>
              <w:rPr>
                <w:noProof/>
                <w:webHidden/>
              </w:rPr>
              <w:fldChar w:fldCharType="end"/>
            </w:r>
            <w:r w:rsidRPr="00866FDA">
              <w:rPr>
                <w:rStyle w:val="Hyperlink"/>
                <w:noProof/>
              </w:rPr>
              <w:fldChar w:fldCharType="end"/>
            </w:r>
          </w:ins>
        </w:p>
        <w:p w14:paraId="32396FBF" w14:textId="262188E1" w:rsidR="007236CB" w:rsidRDefault="007236CB" w:rsidP="0088202D">
          <w:pPr>
            <w:pStyle w:val="TOC3"/>
            <w:rPr>
              <w:ins w:id="81" w:author="Jonathan Leipold - BDAE Gruppe" w:date="2023-11-01T09:58:00Z"/>
              <w:rFonts w:eastAsiaTheme="minorEastAsia"/>
              <w:noProof/>
              <w:color w:val="auto"/>
              <w:kern w:val="2"/>
              <w:sz w:val="22"/>
              <w:lang w:val="en-GB" w:eastAsia="en-GB"/>
              <w14:ligatures w14:val="standardContextual"/>
            </w:rPr>
            <w:pPrChange w:id="82" w:author="Jonathan Leipold - BDAE Gruppe" w:date="2023-11-01T09:58:00Z">
              <w:pPr>
                <w:pStyle w:val="TOC3"/>
                <w:tabs>
                  <w:tab w:val="right" w:leader="dot" w:pos="8296"/>
                </w:tabs>
              </w:pPr>
            </w:pPrChange>
          </w:pPr>
          <w:ins w:id="83"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"_Toc149725158"</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Correlations between features</w:t>
            </w:r>
            <w:r>
              <w:rPr>
                <w:noProof/>
                <w:webHidden/>
              </w:rPr>
              <w:tab/>
            </w:r>
            <w:r>
              <w:rPr>
                <w:noProof/>
                <w:webHidden/>
              </w:rPr>
              <w:fldChar w:fldCharType="begin"/>
            </w:r>
            <w:r>
              <w:rPr>
                <w:noProof/>
                <w:webHidden/>
              </w:rPr>
              <w:instrText xml:space="preserve"> PAGEREF _Toc149725158 \h </w:instrText>
            </w:r>
            <w:r>
              <w:rPr>
                <w:noProof/>
                <w:webHidden/>
              </w:rPr>
            </w:r>
          </w:ins>
          <w:r>
            <w:rPr>
              <w:noProof/>
              <w:webHidden/>
            </w:rPr>
            <w:fldChar w:fldCharType="separate"/>
          </w:r>
          <w:ins w:id="84" w:author="Jonathan Leipold - BDAE Gruppe" w:date="2023-11-01T09:58:00Z">
            <w:r>
              <w:rPr>
                <w:noProof/>
                <w:webHidden/>
              </w:rPr>
              <w:t>22</w:t>
            </w:r>
            <w:r>
              <w:rPr>
                <w:noProof/>
                <w:webHidden/>
              </w:rPr>
              <w:fldChar w:fldCharType="end"/>
            </w:r>
            <w:r w:rsidRPr="00866FDA">
              <w:rPr>
                <w:rStyle w:val="Hyperlink"/>
                <w:noProof/>
              </w:rPr>
              <w:fldChar w:fldCharType="end"/>
            </w:r>
          </w:ins>
        </w:p>
        <w:p w14:paraId="6080C9E7" w14:textId="2B2A967A" w:rsidR="007236CB" w:rsidRDefault="007236CB" w:rsidP="0088202D">
          <w:pPr>
            <w:pStyle w:val="TOC3"/>
            <w:rPr>
              <w:ins w:id="85" w:author="Jonathan Leipold - BDAE Gruppe" w:date="2023-11-01T09:58:00Z"/>
              <w:rFonts w:eastAsiaTheme="minorEastAsia"/>
              <w:noProof/>
              <w:color w:val="auto"/>
              <w:kern w:val="2"/>
              <w:sz w:val="22"/>
              <w:lang w:val="en-GB" w:eastAsia="en-GB"/>
              <w14:ligatures w14:val="standardContextual"/>
            </w:rPr>
            <w:pPrChange w:id="86" w:author="Jonathan Leipold - BDAE Gruppe" w:date="2023-11-01T09:58:00Z">
              <w:pPr>
                <w:pStyle w:val="TOC3"/>
                <w:tabs>
                  <w:tab w:val="right" w:leader="dot" w:pos="8296"/>
                </w:tabs>
              </w:pPr>
            </w:pPrChange>
          </w:pPr>
          <w:ins w:id="87"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"_Toc149725159"</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Correlations with target variable</w:t>
            </w:r>
            <w:r>
              <w:rPr>
                <w:noProof/>
                <w:webHidden/>
              </w:rPr>
              <w:tab/>
            </w:r>
            <w:r>
              <w:rPr>
                <w:noProof/>
                <w:webHidden/>
              </w:rPr>
              <w:fldChar w:fldCharType="begin"/>
            </w:r>
            <w:r>
              <w:rPr>
                <w:noProof/>
                <w:webHidden/>
              </w:rPr>
              <w:instrText xml:space="preserve"> PAGEREF _Toc149725159 \h </w:instrText>
            </w:r>
            <w:r>
              <w:rPr>
                <w:noProof/>
                <w:webHidden/>
              </w:rPr>
            </w:r>
          </w:ins>
          <w:r>
            <w:rPr>
              <w:noProof/>
              <w:webHidden/>
            </w:rPr>
            <w:fldChar w:fldCharType="separate"/>
          </w:r>
          <w:ins w:id="88" w:author="Jonathan Leipold - BDAE Gruppe" w:date="2023-11-01T09:58:00Z">
            <w:r>
              <w:rPr>
                <w:noProof/>
                <w:webHidden/>
              </w:rPr>
              <w:t>22</w:t>
            </w:r>
            <w:r>
              <w:rPr>
                <w:noProof/>
                <w:webHidden/>
              </w:rPr>
              <w:fldChar w:fldCharType="end"/>
            </w:r>
            <w:r w:rsidRPr="00866FDA">
              <w:rPr>
                <w:rStyle w:val="Hyperlink"/>
                <w:noProof/>
              </w:rPr>
              <w:fldChar w:fldCharType="end"/>
            </w:r>
          </w:ins>
        </w:p>
        <w:p w14:paraId="47CE82C0" w14:textId="57B7C67A" w:rsidR="007236CB" w:rsidRDefault="007236CB" w:rsidP="0088202D">
          <w:pPr>
            <w:pStyle w:val="TOC3"/>
            <w:rPr>
              <w:ins w:id="89" w:author="Jonathan Leipold - BDAE Gruppe" w:date="2023-11-01T09:58:00Z"/>
              <w:rFonts w:eastAsiaTheme="minorEastAsia"/>
              <w:noProof/>
              <w:color w:val="auto"/>
              <w:kern w:val="2"/>
              <w:sz w:val="22"/>
              <w:lang w:val="en-GB" w:eastAsia="en-GB"/>
              <w14:ligatures w14:val="standardContextual"/>
            </w:rPr>
            <w:pPrChange w:id="90" w:author="Jonathan Leipold - BDAE Gruppe" w:date="2023-11-01T09:58:00Z">
              <w:pPr>
                <w:pStyle w:val="TOC3"/>
                <w:tabs>
                  <w:tab w:val="right" w:leader="dot" w:pos="8296"/>
                </w:tabs>
              </w:pPr>
            </w:pPrChange>
          </w:pPr>
          <w:ins w:id="91"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"_Toc149725160"</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Distributions</w:t>
            </w:r>
            <w:r>
              <w:rPr>
                <w:noProof/>
                <w:webHidden/>
              </w:rPr>
              <w:tab/>
            </w:r>
            <w:r>
              <w:rPr>
                <w:noProof/>
                <w:webHidden/>
              </w:rPr>
              <w:fldChar w:fldCharType="begin"/>
            </w:r>
            <w:r>
              <w:rPr>
                <w:noProof/>
                <w:webHidden/>
              </w:rPr>
              <w:instrText xml:space="preserve"> PAGEREF _Toc149725160 \h </w:instrText>
            </w:r>
            <w:r>
              <w:rPr>
                <w:noProof/>
                <w:webHidden/>
              </w:rPr>
            </w:r>
          </w:ins>
          <w:r>
            <w:rPr>
              <w:noProof/>
              <w:webHidden/>
            </w:rPr>
            <w:fldChar w:fldCharType="separate"/>
          </w:r>
          <w:ins w:id="92" w:author="Jonathan Leipold - BDAE Gruppe" w:date="2023-11-01T09:58:00Z">
            <w:r>
              <w:rPr>
                <w:noProof/>
                <w:webHidden/>
              </w:rPr>
              <w:t>23</w:t>
            </w:r>
            <w:r>
              <w:rPr>
                <w:noProof/>
                <w:webHidden/>
              </w:rPr>
              <w:fldChar w:fldCharType="end"/>
            </w:r>
            <w:r w:rsidRPr="00866FDA">
              <w:rPr>
                <w:rStyle w:val="Hyperlink"/>
                <w:noProof/>
              </w:rPr>
              <w:fldChar w:fldCharType="end"/>
            </w:r>
          </w:ins>
        </w:p>
        <w:p w14:paraId="587AE5CD" w14:textId="3C47C324" w:rsidR="007236CB" w:rsidRDefault="007236CB" w:rsidP="0088202D">
          <w:pPr>
            <w:pStyle w:val="TOC3"/>
            <w:rPr>
              <w:ins w:id="93" w:author="Jonathan Leipold - BDAE Gruppe" w:date="2023-11-01T09:58:00Z"/>
              <w:rFonts w:eastAsiaTheme="minorEastAsia"/>
              <w:noProof/>
              <w:color w:val="auto"/>
              <w:kern w:val="2"/>
              <w:sz w:val="22"/>
              <w:lang w:val="en-GB" w:eastAsia="en-GB"/>
              <w14:ligatures w14:val="standardContextual"/>
            </w:rPr>
            <w:pPrChange w:id="94" w:author="Jonathan Leipold - BDAE Gruppe" w:date="2023-11-01T09:58:00Z">
              <w:pPr>
                <w:pStyle w:val="TOC3"/>
                <w:tabs>
                  <w:tab w:val="right" w:leader="dot" w:pos="8296"/>
                </w:tabs>
              </w:pPr>
            </w:pPrChange>
          </w:pPr>
          <w:ins w:id="95"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"_Toc149725161"</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Encoding</w:t>
            </w:r>
            <w:r>
              <w:rPr>
                <w:noProof/>
                <w:webHidden/>
              </w:rPr>
              <w:tab/>
            </w:r>
            <w:r>
              <w:rPr>
                <w:noProof/>
                <w:webHidden/>
              </w:rPr>
              <w:fldChar w:fldCharType="begin"/>
            </w:r>
            <w:r>
              <w:rPr>
                <w:noProof/>
                <w:webHidden/>
              </w:rPr>
              <w:instrText xml:space="preserve"> PAGEREF _Toc149725161 \h </w:instrText>
            </w:r>
            <w:r>
              <w:rPr>
                <w:noProof/>
                <w:webHidden/>
              </w:rPr>
            </w:r>
          </w:ins>
          <w:r>
            <w:rPr>
              <w:noProof/>
              <w:webHidden/>
            </w:rPr>
            <w:fldChar w:fldCharType="separate"/>
          </w:r>
          <w:ins w:id="96" w:author="Jonathan Leipold - BDAE Gruppe" w:date="2023-11-01T09:58:00Z">
            <w:r>
              <w:rPr>
                <w:noProof/>
                <w:webHidden/>
              </w:rPr>
              <w:t>24</w:t>
            </w:r>
            <w:r>
              <w:rPr>
                <w:noProof/>
                <w:webHidden/>
              </w:rPr>
              <w:fldChar w:fldCharType="end"/>
            </w:r>
            <w:r w:rsidRPr="00866FDA">
              <w:rPr>
                <w:rStyle w:val="Hyperlink"/>
                <w:noProof/>
              </w:rPr>
              <w:fldChar w:fldCharType="end"/>
            </w:r>
          </w:ins>
        </w:p>
        <w:p w14:paraId="7DCED272" w14:textId="652A11A7" w:rsidR="007236CB" w:rsidRDefault="007236CB" w:rsidP="0088202D">
          <w:pPr>
            <w:pStyle w:val="TOC3"/>
            <w:rPr>
              <w:ins w:id="97" w:author="Jonathan Leipold - BDAE Gruppe" w:date="2023-11-01T09:58:00Z"/>
              <w:rFonts w:eastAsiaTheme="minorEastAsia"/>
              <w:noProof/>
              <w:color w:val="auto"/>
              <w:kern w:val="2"/>
              <w:sz w:val="22"/>
              <w:lang w:val="en-GB" w:eastAsia="en-GB"/>
              <w14:ligatures w14:val="standardContextual"/>
            </w:rPr>
            <w:pPrChange w:id="98" w:author="Jonathan Leipold - BDAE Gruppe" w:date="2023-11-01T09:58:00Z">
              <w:pPr>
                <w:pStyle w:val="TOC3"/>
                <w:tabs>
                  <w:tab w:val="right" w:leader="dot" w:pos="8296"/>
                </w:tabs>
              </w:pPr>
            </w:pPrChange>
          </w:pPr>
          <w:ins w:id="99"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"_Toc149725162"</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Scaling</w:t>
            </w:r>
            <w:r>
              <w:rPr>
                <w:noProof/>
                <w:webHidden/>
              </w:rPr>
              <w:tab/>
            </w:r>
            <w:r>
              <w:rPr>
                <w:noProof/>
                <w:webHidden/>
              </w:rPr>
              <w:fldChar w:fldCharType="begin"/>
            </w:r>
            <w:r>
              <w:rPr>
                <w:noProof/>
                <w:webHidden/>
              </w:rPr>
              <w:instrText xml:space="preserve"> PAGEREF _Toc149725162 \h </w:instrText>
            </w:r>
            <w:r>
              <w:rPr>
                <w:noProof/>
                <w:webHidden/>
              </w:rPr>
            </w:r>
          </w:ins>
          <w:r>
            <w:rPr>
              <w:noProof/>
              <w:webHidden/>
            </w:rPr>
            <w:fldChar w:fldCharType="separate"/>
          </w:r>
          <w:ins w:id="100" w:author="Jonathan Leipold - BDAE Gruppe" w:date="2023-11-01T09:58:00Z">
            <w:r>
              <w:rPr>
                <w:noProof/>
                <w:webHidden/>
              </w:rPr>
              <w:t>25</w:t>
            </w:r>
            <w:r>
              <w:rPr>
                <w:noProof/>
                <w:webHidden/>
              </w:rPr>
              <w:fldChar w:fldCharType="end"/>
            </w:r>
            <w:r w:rsidRPr="00866FDA">
              <w:rPr>
                <w:rStyle w:val="Hyperlink"/>
                <w:noProof/>
              </w:rPr>
              <w:fldChar w:fldCharType="end"/>
            </w:r>
          </w:ins>
        </w:p>
        <w:p w14:paraId="026C4B9D" w14:textId="4ABAEA04" w:rsidR="007236CB" w:rsidRDefault="007236CB" w:rsidP="0088202D">
          <w:pPr>
            <w:pStyle w:val="TOC3"/>
            <w:rPr>
              <w:ins w:id="101" w:author="Jonathan Leipold - BDAE Gruppe" w:date="2023-11-01T09:58:00Z"/>
              <w:rFonts w:eastAsiaTheme="minorEastAsia"/>
              <w:noProof/>
              <w:color w:val="auto"/>
              <w:kern w:val="2"/>
              <w:sz w:val="22"/>
              <w:lang w:val="en-GB" w:eastAsia="en-GB"/>
              <w14:ligatures w14:val="standardContextual"/>
            </w:rPr>
            <w:pPrChange w:id="102" w:author="Jonathan Leipold - BDAE Gruppe" w:date="2023-11-01T09:58:00Z">
              <w:pPr>
                <w:pStyle w:val="TOC3"/>
                <w:tabs>
                  <w:tab w:val="right" w:leader="dot" w:pos="8296"/>
                </w:tabs>
              </w:pPr>
            </w:pPrChange>
          </w:pPr>
          <w:ins w:id="103"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"_Toc149725163"</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Final preprocessing parameters</w:t>
            </w:r>
            <w:r>
              <w:rPr>
                <w:noProof/>
                <w:webHidden/>
              </w:rPr>
              <w:tab/>
            </w:r>
            <w:r>
              <w:rPr>
                <w:noProof/>
                <w:webHidden/>
              </w:rPr>
              <w:fldChar w:fldCharType="begin"/>
            </w:r>
            <w:r>
              <w:rPr>
                <w:noProof/>
                <w:webHidden/>
              </w:rPr>
              <w:instrText xml:space="preserve"> PAGEREF _Toc149725163 \h </w:instrText>
            </w:r>
            <w:r>
              <w:rPr>
                <w:noProof/>
                <w:webHidden/>
              </w:rPr>
            </w:r>
          </w:ins>
          <w:r>
            <w:rPr>
              <w:noProof/>
              <w:webHidden/>
            </w:rPr>
            <w:fldChar w:fldCharType="separate"/>
          </w:r>
          <w:ins w:id="104" w:author="Jonathan Leipold - BDAE Gruppe" w:date="2023-11-01T09:58:00Z">
            <w:r>
              <w:rPr>
                <w:noProof/>
                <w:webHidden/>
              </w:rPr>
              <w:t>25</w:t>
            </w:r>
            <w:r>
              <w:rPr>
                <w:noProof/>
                <w:webHidden/>
              </w:rPr>
              <w:fldChar w:fldCharType="end"/>
            </w:r>
            <w:r w:rsidRPr="00866FDA">
              <w:rPr>
                <w:rStyle w:val="Hyperlink"/>
                <w:noProof/>
              </w:rPr>
              <w:fldChar w:fldCharType="end"/>
            </w:r>
          </w:ins>
        </w:p>
        <w:p w14:paraId="0F9D849B" w14:textId="63383F1C" w:rsidR="007236CB" w:rsidRDefault="007236CB" w:rsidP="007236CB">
          <w:pPr>
            <w:pStyle w:val="TOC1"/>
            <w:rPr>
              <w:ins w:id="105" w:author="Jonathan Leipold - BDAE Gruppe" w:date="2023-11-01T09:58:00Z"/>
              <w:rFonts w:eastAsiaTheme="minorEastAsia"/>
              <w:noProof/>
              <w:color w:val="auto"/>
              <w:kern w:val="2"/>
              <w:sz w:val="22"/>
              <w:lang w:val="en-GB" w:eastAsia="en-GB"/>
              <w14:ligatures w14:val="standardContextual"/>
            </w:rPr>
          </w:pPr>
          <w:ins w:id="106"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"_Toc149725181"</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III. 3</w:t>
            </w:r>
            <w:r>
              <w:rPr>
                <w:rFonts w:eastAsiaTheme="minorEastAsia"/>
                <w:noProof/>
                <w:color w:val="auto"/>
                <w:kern w:val="2"/>
                <w:sz w:val="22"/>
                <w:lang w:val="en-GB" w:eastAsia="en-GB"/>
                <w14:ligatures w14:val="standardContextual"/>
              </w:rPr>
              <w:tab/>
            </w:r>
            <w:r w:rsidRPr="00866FDA">
              <w:rPr>
                <w:rStyle w:val="Hyperlink"/>
                <w:noProof/>
                <w:lang w:val="en-GB"/>
              </w:rPr>
              <w:t>Churn prediction modelling</w:t>
            </w:r>
            <w:r>
              <w:rPr>
                <w:noProof/>
                <w:webHidden/>
              </w:rPr>
              <w:tab/>
            </w:r>
            <w:r>
              <w:rPr>
                <w:noProof/>
                <w:webHidden/>
              </w:rPr>
              <w:fldChar w:fldCharType="begin"/>
            </w:r>
            <w:r>
              <w:rPr>
                <w:noProof/>
                <w:webHidden/>
              </w:rPr>
              <w:instrText xml:space="preserve"> PAGEREF _Toc149725181 \h </w:instrText>
            </w:r>
            <w:r>
              <w:rPr>
                <w:noProof/>
                <w:webHidden/>
              </w:rPr>
            </w:r>
          </w:ins>
          <w:r>
            <w:rPr>
              <w:noProof/>
              <w:webHidden/>
            </w:rPr>
            <w:fldChar w:fldCharType="separate"/>
          </w:r>
          <w:ins w:id="107" w:author="Jonathan Leipold - BDAE Gruppe" w:date="2023-11-01T09:58:00Z">
            <w:r>
              <w:rPr>
                <w:noProof/>
                <w:webHidden/>
              </w:rPr>
              <w:t>26</w:t>
            </w:r>
            <w:r>
              <w:rPr>
                <w:noProof/>
                <w:webHidden/>
              </w:rPr>
              <w:fldChar w:fldCharType="end"/>
            </w:r>
            <w:r w:rsidRPr="00866FDA">
              <w:rPr>
                <w:rStyle w:val="Hyperlink"/>
                <w:noProof/>
              </w:rPr>
              <w:fldChar w:fldCharType="end"/>
            </w:r>
          </w:ins>
        </w:p>
        <w:p w14:paraId="28F4D520" w14:textId="6961606C" w:rsidR="007236CB" w:rsidRDefault="007236CB" w:rsidP="0088202D">
          <w:pPr>
            <w:pStyle w:val="TOC3"/>
            <w:rPr>
              <w:ins w:id="108" w:author="Jonathan Leipold - BDAE Gruppe" w:date="2023-11-01T09:58:00Z"/>
              <w:rFonts w:eastAsiaTheme="minorEastAsia"/>
              <w:noProof/>
              <w:color w:val="auto"/>
              <w:kern w:val="2"/>
              <w:sz w:val="22"/>
              <w:lang w:val="en-GB" w:eastAsia="en-GB"/>
              <w14:ligatures w14:val="standardContextual"/>
            </w:rPr>
            <w:pPrChange w:id="109" w:author="Jonathan Leipold - BDAE Gruppe" w:date="2023-11-01T09:58:00Z">
              <w:pPr>
                <w:pStyle w:val="TOC3"/>
                <w:tabs>
                  <w:tab w:val="right" w:leader="dot" w:pos="8296"/>
                </w:tabs>
              </w:pPr>
            </w:pPrChange>
          </w:pPr>
          <w:ins w:id="110"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"_Toc149725182"</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Classification of the problem</w:t>
            </w:r>
            <w:r>
              <w:rPr>
                <w:noProof/>
                <w:webHidden/>
              </w:rPr>
              <w:tab/>
            </w:r>
            <w:r>
              <w:rPr>
                <w:noProof/>
                <w:webHidden/>
              </w:rPr>
              <w:fldChar w:fldCharType="begin"/>
            </w:r>
            <w:r>
              <w:rPr>
                <w:noProof/>
                <w:webHidden/>
              </w:rPr>
              <w:instrText xml:space="preserve"> PAGEREF _Toc149725182 \h </w:instrText>
            </w:r>
            <w:r>
              <w:rPr>
                <w:noProof/>
                <w:webHidden/>
              </w:rPr>
            </w:r>
          </w:ins>
          <w:r>
            <w:rPr>
              <w:noProof/>
              <w:webHidden/>
            </w:rPr>
            <w:fldChar w:fldCharType="separate"/>
          </w:r>
          <w:ins w:id="111" w:author="Jonathan Leipold - BDAE Gruppe" w:date="2023-11-01T09:58:00Z">
            <w:r>
              <w:rPr>
                <w:noProof/>
                <w:webHidden/>
              </w:rPr>
              <w:t>26</w:t>
            </w:r>
            <w:r>
              <w:rPr>
                <w:noProof/>
                <w:webHidden/>
              </w:rPr>
              <w:fldChar w:fldCharType="end"/>
            </w:r>
            <w:r w:rsidRPr="00866FDA">
              <w:rPr>
                <w:rStyle w:val="Hyperlink"/>
                <w:noProof/>
              </w:rPr>
              <w:fldChar w:fldCharType="end"/>
            </w:r>
          </w:ins>
        </w:p>
        <w:p w14:paraId="53A0FA8D" w14:textId="37681E24" w:rsidR="007236CB" w:rsidRDefault="007236CB" w:rsidP="0088202D">
          <w:pPr>
            <w:pStyle w:val="TOC3"/>
            <w:rPr>
              <w:ins w:id="112" w:author="Jonathan Leipold - BDAE Gruppe" w:date="2023-11-01T09:58:00Z"/>
              <w:rFonts w:eastAsiaTheme="minorEastAsia"/>
              <w:noProof/>
              <w:color w:val="auto"/>
              <w:kern w:val="2"/>
              <w:sz w:val="22"/>
              <w:lang w:val="en-GB" w:eastAsia="en-GB"/>
              <w14:ligatures w14:val="standardContextual"/>
            </w:rPr>
            <w:pPrChange w:id="113" w:author="Jonathan Leipold - BDAE Gruppe" w:date="2023-11-01T09:58:00Z">
              <w:pPr>
                <w:pStyle w:val="TOC3"/>
                <w:tabs>
                  <w:tab w:val="right" w:leader="dot" w:pos="8296"/>
                </w:tabs>
              </w:pPr>
            </w:pPrChange>
          </w:pPr>
          <w:ins w:id="114"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"_Toc149725183"</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Model choice and optimization</w:t>
            </w:r>
            <w:r>
              <w:rPr>
                <w:noProof/>
                <w:webHidden/>
              </w:rPr>
              <w:tab/>
            </w:r>
            <w:r>
              <w:rPr>
                <w:noProof/>
                <w:webHidden/>
              </w:rPr>
              <w:fldChar w:fldCharType="begin"/>
            </w:r>
            <w:r>
              <w:rPr>
                <w:noProof/>
                <w:webHidden/>
              </w:rPr>
              <w:instrText xml:space="preserve"> PAGEREF _Toc149725183 \h </w:instrText>
            </w:r>
            <w:r>
              <w:rPr>
                <w:noProof/>
                <w:webHidden/>
              </w:rPr>
            </w:r>
          </w:ins>
          <w:r>
            <w:rPr>
              <w:noProof/>
              <w:webHidden/>
            </w:rPr>
            <w:fldChar w:fldCharType="separate"/>
          </w:r>
          <w:ins w:id="115" w:author="Jonathan Leipold - BDAE Gruppe" w:date="2023-11-01T09:58:00Z">
            <w:r>
              <w:rPr>
                <w:noProof/>
                <w:webHidden/>
              </w:rPr>
              <w:t>27</w:t>
            </w:r>
            <w:r>
              <w:rPr>
                <w:noProof/>
                <w:webHidden/>
              </w:rPr>
              <w:fldChar w:fldCharType="end"/>
            </w:r>
            <w:r w:rsidRPr="00866FDA">
              <w:rPr>
                <w:rStyle w:val="Hyperlink"/>
                <w:noProof/>
              </w:rPr>
              <w:fldChar w:fldCharType="end"/>
            </w:r>
          </w:ins>
        </w:p>
        <w:p w14:paraId="61B8C977" w14:textId="03A6B6FA" w:rsidR="007236CB" w:rsidRDefault="007236CB" w:rsidP="0088202D">
          <w:pPr>
            <w:pStyle w:val="TOC3"/>
            <w:rPr>
              <w:ins w:id="116" w:author="Jonathan Leipold - BDAE Gruppe" w:date="2023-11-01T09:58:00Z"/>
              <w:rFonts w:eastAsiaTheme="minorEastAsia"/>
              <w:noProof/>
              <w:color w:val="auto"/>
              <w:kern w:val="2"/>
              <w:sz w:val="22"/>
              <w:lang w:val="en-GB" w:eastAsia="en-GB"/>
              <w14:ligatures w14:val="standardContextual"/>
            </w:rPr>
            <w:pPrChange w:id="117" w:author="Jonathan Leipold - BDAE Gruppe" w:date="2023-11-01T09:58:00Z">
              <w:pPr>
                <w:pStyle w:val="TOC3"/>
                <w:tabs>
                  <w:tab w:val="right" w:leader="dot" w:pos="8296"/>
                </w:tabs>
              </w:pPr>
            </w:pPrChange>
          </w:pPr>
          <w:ins w:id="118"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"_Toc149725184"</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Alternative target ds_terminated</w:t>
            </w:r>
            <w:r>
              <w:rPr>
                <w:noProof/>
                <w:webHidden/>
              </w:rPr>
              <w:tab/>
            </w:r>
            <w:r>
              <w:rPr>
                <w:noProof/>
                <w:webHidden/>
              </w:rPr>
              <w:fldChar w:fldCharType="begin"/>
            </w:r>
            <w:r>
              <w:rPr>
                <w:noProof/>
                <w:webHidden/>
              </w:rPr>
              <w:instrText xml:space="preserve"> PAGEREF _Toc149725184 \h </w:instrText>
            </w:r>
            <w:r>
              <w:rPr>
                <w:noProof/>
                <w:webHidden/>
              </w:rPr>
            </w:r>
          </w:ins>
          <w:r>
            <w:rPr>
              <w:noProof/>
              <w:webHidden/>
            </w:rPr>
            <w:fldChar w:fldCharType="separate"/>
          </w:r>
          <w:ins w:id="119" w:author="Jonathan Leipold - BDAE Gruppe" w:date="2023-11-01T09:58:00Z">
            <w:r>
              <w:rPr>
                <w:noProof/>
                <w:webHidden/>
              </w:rPr>
              <w:t>28</w:t>
            </w:r>
            <w:r>
              <w:rPr>
                <w:noProof/>
                <w:webHidden/>
              </w:rPr>
              <w:fldChar w:fldCharType="end"/>
            </w:r>
            <w:r w:rsidRPr="00866FDA">
              <w:rPr>
                <w:rStyle w:val="Hyperlink"/>
                <w:noProof/>
              </w:rPr>
              <w:fldChar w:fldCharType="end"/>
            </w:r>
          </w:ins>
        </w:p>
        <w:p w14:paraId="0915B6B2" w14:textId="45D14878" w:rsidR="007236CB" w:rsidRDefault="007236CB" w:rsidP="0088202D">
          <w:pPr>
            <w:pStyle w:val="TOC3"/>
            <w:rPr>
              <w:ins w:id="120" w:author="Jonathan Leipold - BDAE Gruppe" w:date="2023-11-01T09:58:00Z"/>
              <w:rFonts w:eastAsiaTheme="minorEastAsia"/>
              <w:noProof/>
              <w:color w:val="auto"/>
              <w:kern w:val="2"/>
              <w:sz w:val="22"/>
              <w:lang w:val="en-GB" w:eastAsia="en-GB"/>
              <w14:ligatures w14:val="standardContextual"/>
            </w:rPr>
            <w:pPrChange w:id="121" w:author="Jonathan Leipold - BDAE Gruppe" w:date="2023-11-01T09:58:00Z">
              <w:pPr>
                <w:pStyle w:val="TOC3"/>
                <w:tabs>
                  <w:tab w:val="right" w:leader="dot" w:pos="8296"/>
                </w:tabs>
              </w:pPr>
            </w:pPrChange>
          </w:pPr>
          <w:ins w:id="122"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"_Toc149725185"</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Model comparison on ‘terminated’ target</w:t>
            </w:r>
            <w:r>
              <w:rPr>
                <w:noProof/>
                <w:webHidden/>
              </w:rPr>
              <w:tab/>
            </w:r>
            <w:r>
              <w:rPr>
                <w:noProof/>
                <w:webHidden/>
              </w:rPr>
              <w:fldChar w:fldCharType="begin"/>
            </w:r>
            <w:r>
              <w:rPr>
                <w:noProof/>
                <w:webHidden/>
              </w:rPr>
              <w:instrText xml:space="preserve"> PAGEREF _Toc149725185 \h </w:instrText>
            </w:r>
            <w:r>
              <w:rPr>
                <w:noProof/>
                <w:webHidden/>
              </w:rPr>
            </w:r>
          </w:ins>
          <w:r>
            <w:rPr>
              <w:noProof/>
              <w:webHidden/>
            </w:rPr>
            <w:fldChar w:fldCharType="separate"/>
          </w:r>
          <w:ins w:id="123" w:author="Jonathan Leipold - BDAE Gruppe" w:date="2023-11-01T09:58:00Z">
            <w:r>
              <w:rPr>
                <w:noProof/>
                <w:webHidden/>
              </w:rPr>
              <w:t>29</w:t>
            </w:r>
            <w:r>
              <w:rPr>
                <w:noProof/>
                <w:webHidden/>
              </w:rPr>
              <w:fldChar w:fldCharType="end"/>
            </w:r>
            <w:r w:rsidRPr="00866FDA">
              <w:rPr>
                <w:rStyle w:val="Hyperlink"/>
                <w:noProof/>
              </w:rPr>
              <w:fldChar w:fldCharType="end"/>
            </w:r>
          </w:ins>
        </w:p>
        <w:p w14:paraId="210E83B0" w14:textId="2A43AA97" w:rsidR="007236CB" w:rsidRDefault="007236CB" w:rsidP="0088202D">
          <w:pPr>
            <w:pStyle w:val="TOC3"/>
            <w:rPr>
              <w:ins w:id="124" w:author="Jonathan Leipold - BDAE Gruppe" w:date="2023-11-01T09:58:00Z"/>
              <w:rFonts w:eastAsiaTheme="minorEastAsia"/>
              <w:noProof/>
              <w:color w:val="auto"/>
              <w:kern w:val="2"/>
              <w:sz w:val="22"/>
              <w:lang w:val="en-GB" w:eastAsia="en-GB"/>
              <w14:ligatures w14:val="standardContextual"/>
            </w:rPr>
            <w:pPrChange w:id="125" w:author="Jonathan Leipold - BDAE Gruppe" w:date="2023-11-01T09:58:00Z">
              <w:pPr>
                <w:pStyle w:val="TOC3"/>
                <w:tabs>
                  <w:tab w:val="right" w:leader="dot" w:pos="8296"/>
                </w:tabs>
              </w:pPr>
            </w:pPrChange>
          </w:pPr>
          <w:ins w:id="126" w:author="Jonathan Leipold - BDAE Gruppe" w:date="2023-11-01T09:58:00Z">
            <w:r w:rsidRPr="00866FDA">
              <w:rPr>
                <w:rStyle w:val="Hyperlink"/>
                <w:noProof/>
              </w:rPr>
              <w:lastRenderedPageBreak/>
              <w:fldChar w:fldCharType="begin"/>
            </w:r>
            <w:r w:rsidRPr="00866FDA">
              <w:rPr>
                <w:rStyle w:val="Hyperlink"/>
                <w:noProof/>
              </w:rPr>
              <w:instrText xml:space="preserve"> </w:instrText>
            </w:r>
            <w:r>
              <w:rPr>
                <w:noProof/>
              </w:rPr>
              <w:instrText>HYPERLINK \l "_Toc149725186"</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Interpretations with SHAP &amp; Feature reduction</w:t>
            </w:r>
            <w:r>
              <w:rPr>
                <w:noProof/>
                <w:webHidden/>
              </w:rPr>
              <w:tab/>
            </w:r>
            <w:r>
              <w:rPr>
                <w:noProof/>
                <w:webHidden/>
              </w:rPr>
              <w:fldChar w:fldCharType="begin"/>
            </w:r>
            <w:r>
              <w:rPr>
                <w:noProof/>
                <w:webHidden/>
              </w:rPr>
              <w:instrText xml:space="preserve"> PAGEREF _Toc149725186 \h </w:instrText>
            </w:r>
            <w:r>
              <w:rPr>
                <w:noProof/>
                <w:webHidden/>
              </w:rPr>
            </w:r>
          </w:ins>
          <w:r>
            <w:rPr>
              <w:noProof/>
              <w:webHidden/>
            </w:rPr>
            <w:fldChar w:fldCharType="separate"/>
          </w:r>
          <w:ins w:id="127" w:author="Jonathan Leipold - BDAE Gruppe" w:date="2023-11-01T09:58:00Z">
            <w:r>
              <w:rPr>
                <w:noProof/>
                <w:webHidden/>
              </w:rPr>
              <w:t>31</w:t>
            </w:r>
            <w:r>
              <w:rPr>
                <w:noProof/>
                <w:webHidden/>
              </w:rPr>
              <w:fldChar w:fldCharType="end"/>
            </w:r>
            <w:r w:rsidRPr="00866FDA">
              <w:rPr>
                <w:rStyle w:val="Hyperlink"/>
                <w:noProof/>
              </w:rPr>
              <w:fldChar w:fldCharType="end"/>
            </w:r>
          </w:ins>
        </w:p>
        <w:p w14:paraId="44DEB32E" w14:textId="2A0F6A62" w:rsidR="007236CB" w:rsidRDefault="007236CB" w:rsidP="0088202D">
          <w:pPr>
            <w:pStyle w:val="TOC3"/>
            <w:rPr>
              <w:ins w:id="128" w:author="Jonathan Leipold - BDAE Gruppe" w:date="2023-11-01T09:58:00Z"/>
              <w:rFonts w:eastAsiaTheme="minorEastAsia"/>
              <w:noProof/>
              <w:color w:val="auto"/>
              <w:kern w:val="2"/>
              <w:sz w:val="22"/>
              <w:lang w:val="en-GB" w:eastAsia="en-GB"/>
              <w14:ligatures w14:val="standardContextual"/>
            </w:rPr>
            <w:pPrChange w:id="129" w:author="Jonathan Leipold - BDAE Gruppe" w:date="2023-11-01T09:58:00Z">
              <w:pPr>
                <w:pStyle w:val="TOC3"/>
                <w:tabs>
                  <w:tab w:val="right" w:leader="dot" w:pos="8296"/>
                </w:tabs>
              </w:pPr>
            </w:pPrChange>
          </w:pPr>
          <w:ins w:id="130"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"_Toc149725187"</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Predicting Probabilities</w:t>
            </w:r>
            <w:r>
              <w:rPr>
                <w:noProof/>
                <w:webHidden/>
              </w:rPr>
              <w:tab/>
            </w:r>
            <w:r>
              <w:rPr>
                <w:noProof/>
                <w:webHidden/>
              </w:rPr>
              <w:fldChar w:fldCharType="begin"/>
            </w:r>
            <w:r>
              <w:rPr>
                <w:noProof/>
                <w:webHidden/>
              </w:rPr>
              <w:instrText xml:space="preserve"> PAGEREF _Toc149725187 \h </w:instrText>
            </w:r>
            <w:r>
              <w:rPr>
                <w:noProof/>
                <w:webHidden/>
              </w:rPr>
            </w:r>
          </w:ins>
          <w:r>
            <w:rPr>
              <w:noProof/>
              <w:webHidden/>
            </w:rPr>
            <w:fldChar w:fldCharType="separate"/>
          </w:r>
          <w:ins w:id="131" w:author="Jonathan Leipold - BDAE Gruppe" w:date="2023-11-01T09:58:00Z">
            <w:r>
              <w:rPr>
                <w:noProof/>
                <w:webHidden/>
              </w:rPr>
              <w:t>32</w:t>
            </w:r>
            <w:r>
              <w:rPr>
                <w:noProof/>
                <w:webHidden/>
              </w:rPr>
              <w:fldChar w:fldCharType="end"/>
            </w:r>
            <w:r w:rsidRPr="00866FDA">
              <w:rPr>
                <w:rStyle w:val="Hyperlink"/>
                <w:noProof/>
              </w:rPr>
              <w:fldChar w:fldCharType="end"/>
            </w:r>
          </w:ins>
        </w:p>
        <w:p w14:paraId="2E8CC70D" w14:textId="007E7196" w:rsidR="007236CB" w:rsidRDefault="007236CB" w:rsidP="0088202D">
          <w:pPr>
            <w:pStyle w:val="TOC3"/>
            <w:rPr>
              <w:ins w:id="132" w:author="Jonathan Leipold - BDAE Gruppe" w:date="2023-11-01T09:58:00Z"/>
              <w:rFonts w:eastAsiaTheme="minorEastAsia"/>
              <w:noProof/>
              <w:color w:val="auto"/>
              <w:kern w:val="2"/>
              <w:sz w:val="22"/>
              <w:lang w:val="en-GB" w:eastAsia="en-GB"/>
              <w14:ligatures w14:val="standardContextual"/>
            </w:rPr>
            <w:pPrChange w:id="133" w:author="Jonathan Leipold - BDAE Gruppe" w:date="2023-11-01T09:58:00Z">
              <w:pPr>
                <w:pStyle w:val="TOC3"/>
                <w:tabs>
                  <w:tab w:val="right" w:leader="dot" w:pos="8296"/>
                </w:tabs>
              </w:pPr>
            </w:pPrChange>
          </w:pPr>
          <w:ins w:id="134"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"_Toc149725188"</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rPr>
              <w:t>Conclusion</w:t>
            </w:r>
            <w:r>
              <w:rPr>
                <w:noProof/>
                <w:webHidden/>
              </w:rPr>
              <w:tab/>
            </w:r>
            <w:r>
              <w:rPr>
                <w:noProof/>
                <w:webHidden/>
              </w:rPr>
              <w:fldChar w:fldCharType="begin"/>
            </w:r>
            <w:r>
              <w:rPr>
                <w:noProof/>
                <w:webHidden/>
              </w:rPr>
              <w:instrText xml:space="preserve"> PAGEREF _Toc149725188 \h </w:instrText>
            </w:r>
            <w:r>
              <w:rPr>
                <w:noProof/>
                <w:webHidden/>
              </w:rPr>
            </w:r>
          </w:ins>
          <w:r>
            <w:rPr>
              <w:noProof/>
              <w:webHidden/>
            </w:rPr>
            <w:fldChar w:fldCharType="separate"/>
          </w:r>
          <w:ins w:id="135" w:author="Jonathan Leipold - BDAE Gruppe" w:date="2023-11-01T09:58:00Z">
            <w:r>
              <w:rPr>
                <w:noProof/>
                <w:webHidden/>
              </w:rPr>
              <w:t>34</w:t>
            </w:r>
            <w:r>
              <w:rPr>
                <w:noProof/>
                <w:webHidden/>
              </w:rPr>
              <w:fldChar w:fldCharType="end"/>
            </w:r>
            <w:r w:rsidRPr="00866FDA">
              <w:rPr>
                <w:rStyle w:val="Hyperlink"/>
                <w:noProof/>
              </w:rPr>
              <w:fldChar w:fldCharType="end"/>
            </w:r>
          </w:ins>
        </w:p>
        <w:p w14:paraId="69BD014E" w14:textId="5EF1DBFF" w:rsidR="007236CB" w:rsidRDefault="007236CB" w:rsidP="007236CB">
          <w:pPr>
            <w:pStyle w:val="TOC1"/>
            <w:rPr>
              <w:ins w:id="136" w:author="Jonathan Leipold - BDAE Gruppe" w:date="2023-11-01T09:58:00Z"/>
              <w:rFonts w:eastAsiaTheme="minorEastAsia"/>
              <w:noProof/>
              <w:color w:val="auto"/>
              <w:kern w:val="2"/>
              <w:sz w:val="22"/>
              <w:lang w:val="en-GB" w:eastAsia="en-GB"/>
              <w14:ligatures w14:val="standardContextual"/>
            </w:rPr>
          </w:pPr>
          <w:ins w:id="137"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"_Toc149725190"</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II. 5</w:t>
            </w:r>
            <w:r>
              <w:rPr>
                <w:rFonts w:eastAsiaTheme="minorEastAsia"/>
                <w:noProof/>
                <w:color w:val="auto"/>
                <w:kern w:val="2"/>
                <w:sz w:val="22"/>
                <w:lang w:val="en-GB" w:eastAsia="en-GB"/>
                <w14:ligatures w14:val="standardContextual"/>
              </w:rPr>
              <w:tab/>
            </w:r>
            <w:r w:rsidRPr="00866FDA">
              <w:rPr>
                <w:rStyle w:val="Hyperlink"/>
                <w:noProof/>
                <w:lang w:val="en-GB"/>
              </w:rPr>
              <w:t>Challenges &amp; Conclusion</w:t>
            </w:r>
            <w:r>
              <w:rPr>
                <w:noProof/>
                <w:webHidden/>
              </w:rPr>
              <w:tab/>
            </w:r>
            <w:r>
              <w:rPr>
                <w:noProof/>
                <w:webHidden/>
              </w:rPr>
              <w:fldChar w:fldCharType="begin"/>
            </w:r>
            <w:r>
              <w:rPr>
                <w:noProof/>
                <w:webHidden/>
              </w:rPr>
              <w:instrText xml:space="preserve"> PAGEREF _Toc149725190 \h </w:instrText>
            </w:r>
            <w:r>
              <w:rPr>
                <w:noProof/>
                <w:webHidden/>
              </w:rPr>
            </w:r>
          </w:ins>
          <w:r>
            <w:rPr>
              <w:noProof/>
              <w:webHidden/>
            </w:rPr>
            <w:fldChar w:fldCharType="separate"/>
          </w:r>
          <w:ins w:id="138" w:author="Jonathan Leipold - BDAE Gruppe" w:date="2023-11-01T09:58:00Z">
            <w:r>
              <w:rPr>
                <w:noProof/>
                <w:webHidden/>
              </w:rPr>
              <w:t>35</w:t>
            </w:r>
            <w:r>
              <w:rPr>
                <w:noProof/>
                <w:webHidden/>
              </w:rPr>
              <w:fldChar w:fldCharType="end"/>
            </w:r>
            <w:r w:rsidRPr="00866FDA">
              <w:rPr>
                <w:rStyle w:val="Hyperlink"/>
                <w:noProof/>
              </w:rPr>
              <w:fldChar w:fldCharType="end"/>
            </w:r>
          </w:ins>
        </w:p>
        <w:p w14:paraId="12E80766" w14:textId="676A48E2" w:rsidR="007236CB" w:rsidRDefault="007236CB" w:rsidP="007236CB">
          <w:pPr>
            <w:pStyle w:val="TOC1"/>
            <w:rPr>
              <w:ins w:id="139" w:author="Jonathan Leipold - BDAE Gruppe" w:date="2023-11-01T09:58:00Z"/>
              <w:rFonts w:eastAsiaTheme="minorEastAsia"/>
              <w:noProof/>
              <w:color w:val="auto"/>
              <w:kern w:val="2"/>
              <w:sz w:val="22"/>
              <w:lang w:val="en-GB" w:eastAsia="en-GB"/>
              <w14:ligatures w14:val="standardContextual"/>
            </w:rPr>
          </w:pPr>
          <w:ins w:id="140"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"_Toc149725191"</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Bibliography</w:t>
            </w:r>
            <w:r>
              <w:rPr>
                <w:noProof/>
                <w:webHidden/>
              </w:rPr>
              <w:tab/>
            </w:r>
            <w:r>
              <w:rPr>
                <w:noProof/>
                <w:webHidden/>
              </w:rPr>
              <w:fldChar w:fldCharType="begin"/>
            </w:r>
            <w:r>
              <w:rPr>
                <w:noProof/>
                <w:webHidden/>
              </w:rPr>
              <w:instrText xml:space="preserve"> PAGEREF _Toc149725191 \h </w:instrText>
            </w:r>
            <w:r>
              <w:rPr>
                <w:noProof/>
                <w:webHidden/>
              </w:rPr>
            </w:r>
          </w:ins>
          <w:r>
            <w:rPr>
              <w:noProof/>
              <w:webHidden/>
            </w:rPr>
            <w:fldChar w:fldCharType="separate"/>
          </w:r>
          <w:ins w:id="141" w:author="Jonathan Leipold - BDAE Gruppe" w:date="2023-11-01T09:58:00Z">
            <w:r>
              <w:rPr>
                <w:noProof/>
                <w:webHidden/>
              </w:rPr>
              <w:t>36</w:t>
            </w:r>
            <w:r>
              <w:rPr>
                <w:noProof/>
                <w:webHidden/>
              </w:rPr>
              <w:fldChar w:fldCharType="end"/>
            </w:r>
            <w:r w:rsidRPr="00866FDA">
              <w:rPr>
                <w:rStyle w:val="Hyperlink"/>
                <w:noProof/>
              </w:rPr>
              <w:fldChar w:fldCharType="end"/>
            </w:r>
          </w:ins>
        </w:p>
        <w:p w14:paraId="6A708368" w14:textId="65FF20AC" w:rsidR="007236CB" w:rsidRDefault="007236CB" w:rsidP="007236CB">
          <w:pPr>
            <w:pStyle w:val="TOC1"/>
            <w:rPr>
              <w:ins w:id="142" w:author="Jonathan Leipold - BDAE Gruppe" w:date="2023-11-01T09:58:00Z"/>
              <w:rFonts w:eastAsiaTheme="minorEastAsia"/>
              <w:noProof/>
              <w:color w:val="auto"/>
              <w:kern w:val="2"/>
              <w:sz w:val="22"/>
              <w:lang w:val="en-GB" w:eastAsia="en-GB"/>
              <w14:ligatures w14:val="standardContextual"/>
            </w:rPr>
          </w:pPr>
          <w:ins w:id="143"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"_Toc149725192"</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rPr>
              <w:t>Appendices</w:t>
            </w:r>
            <w:r>
              <w:rPr>
                <w:noProof/>
                <w:webHidden/>
              </w:rPr>
              <w:tab/>
            </w:r>
            <w:r>
              <w:rPr>
                <w:noProof/>
                <w:webHidden/>
              </w:rPr>
              <w:fldChar w:fldCharType="begin"/>
            </w:r>
            <w:r>
              <w:rPr>
                <w:noProof/>
                <w:webHidden/>
              </w:rPr>
              <w:instrText xml:space="preserve"> PAGEREF _Toc149725192 \h </w:instrText>
            </w:r>
            <w:r>
              <w:rPr>
                <w:noProof/>
                <w:webHidden/>
              </w:rPr>
            </w:r>
          </w:ins>
          <w:r>
            <w:rPr>
              <w:noProof/>
              <w:webHidden/>
            </w:rPr>
            <w:fldChar w:fldCharType="separate"/>
          </w:r>
          <w:ins w:id="144" w:author="Jonathan Leipold - BDAE Gruppe" w:date="2023-11-01T09:58:00Z">
            <w:r>
              <w:rPr>
                <w:noProof/>
                <w:webHidden/>
              </w:rPr>
              <w:t>36</w:t>
            </w:r>
            <w:r>
              <w:rPr>
                <w:noProof/>
                <w:webHidden/>
              </w:rPr>
              <w:fldChar w:fldCharType="end"/>
            </w:r>
            <w:r w:rsidRPr="00866FDA">
              <w:rPr>
                <w:rStyle w:val="Hyperlink"/>
                <w:noProof/>
              </w:rPr>
              <w:fldChar w:fldCharType="end"/>
            </w:r>
          </w:ins>
        </w:p>
        <w:p w14:paraId="796E2530" w14:textId="20D1AC42" w:rsidR="007236CB" w:rsidRDefault="007236CB" w:rsidP="0088202D">
          <w:pPr>
            <w:pStyle w:val="TOC3"/>
            <w:rPr>
              <w:ins w:id="145" w:author="Jonathan Leipold - BDAE Gruppe" w:date="2023-11-01T09:58:00Z"/>
              <w:rFonts w:eastAsiaTheme="minorEastAsia"/>
              <w:noProof/>
              <w:color w:val="auto"/>
              <w:kern w:val="2"/>
              <w:sz w:val="22"/>
              <w:lang w:val="en-GB" w:eastAsia="en-GB"/>
              <w14:ligatures w14:val="standardContextual"/>
            </w:rPr>
            <w:pPrChange w:id="146" w:author="Jonathan Leipold - BDAE Gruppe" w:date="2023-11-01T09:58:00Z">
              <w:pPr>
                <w:pStyle w:val="TOC3"/>
                <w:tabs>
                  <w:tab w:val="right" w:leader="dot" w:pos="8296"/>
                </w:tabs>
              </w:pPr>
            </w:pPrChange>
          </w:pPr>
          <w:ins w:id="147"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"_Toc149725193"</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Figures &amp; tables</w:t>
            </w:r>
            <w:r>
              <w:rPr>
                <w:noProof/>
                <w:webHidden/>
              </w:rPr>
              <w:tab/>
            </w:r>
            <w:r>
              <w:rPr>
                <w:noProof/>
                <w:webHidden/>
              </w:rPr>
              <w:fldChar w:fldCharType="begin"/>
            </w:r>
            <w:r>
              <w:rPr>
                <w:noProof/>
                <w:webHidden/>
              </w:rPr>
              <w:instrText xml:space="preserve"> PAGEREF _Toc149725193 \h </w:instrText>
            </w:r>
            <w:r>
              <w:rPr>
                <w:noProof/>
                <w:webHidden/>
              </w:rPr>
            </w:r>
          </w:ins>
          <w:r>
            <w:rPr>
              <w:noProof/>
              <w:webHidden/>
            </w:rPr>
            <w:fldChar w:fldCharType="separate"/>
          </w:r>
          <w:ins w:id="148" w:author="Jonathan Leipold - BDAE Gruppe" w:date="2023-11-01T09:58:00Z">
            <w:r>
              <w:rPr>
                <w:noProof/>
                <w:webHidden/>
              </w:rPr>
              <w:t>36</w:t>
            </w:r>
            <w:r>
              <w:rPr>
                <w:noProof/>
                <w:webHidden/>
              </w:rPr>
              <w:fldChar w:fldCharType="end"/>
            </w:r>
            <w:r w:rsidRPr="00866FDA">
              <w:rPr>
                <w:rStyle w:val="Hyperlink"/>
                <w:noProof/>
              </w:rPr>
              <w:fldChar w:fldCharType="end"/>
            </w:r>
          </w:ins>
        </w:p>
        <w:p w14:paraId="11959EAC" w14:textId="130D7DED" w:rsidR="007236CB" w:rsidRDefault="007236CB" w:rsidP="0088202D">
          <w:pPr>
            <w:pStyle w:val="TOC3"/>
            <w:rPr>
              <w:ins w:id="149" w:author="Jonathan Leipold - BDAE Gruppe" w:date="2023-11-01T09:58:00Z"/>
              <w:rFonts w:eastAsiaTheme="minorEastAsia"/>
              <w:noProof/>
              <w:color w:val="auto"/>
              <w:kern w:val="2"/>
              <w:sz w:val="22"/>
              <w:lang w:val="en-GB" w:eastAsia="en-GB"/>
              <w14:ligatures w14:val="standardContextual"/>
            </w:rPr>
            <w:pPrChange w:id="150" w:author="Jonathan Leipold - BDAE Gruppe" w:date="2023-11-01T09:58:00Z">
              <w:pPr>
                <w:pStyle w:val="TOC3"/>
                <w:tabs>
                  <w:tab w:val="right" w:leader="dot" w:pos="8296"/>
                </w:tabs>
              </w:pPr>
            </w:pPrChange>
          </w:pPr>
          <w:ins w:id="151" w:author="Jonathan Leipold - BDAE Gruppe" w:date="2023-11-01T09:58:00Z">
            <w:r w:rsidRPr="00866FDA">
              <w:rPr>
                <w:rStyle w:val="Hyperlink"/>
                <w:noProof/>
              </w:rPr>
              <w:fldChar w:fldCharType="begin"/>
            </w:r>
            <w:r w:rsidRPr="00866FDA">
              <w:rPr>
                <w:rStyle w:val="Hyperlink"/>
                <w:noProof/>
              </w:rPr>
              <w:instrText xml:space="preserve"> </w:instrText>
            </w:r>
            <w:r>
              <w:rPr>
                <w:noProof/>
              </w:rPr>
              <w:instrText>HYPERLINK \l "_Toc149725194"</w:instrText>
            </w:r>
            <w:r w:rsidRPr="00866FDA">
              <w:rPr>
                <w:rStyle w:val="Hyperlink"/>
                <w:noProof/>
              </w:rPr>
              <w:instrText xml:space="preserve"> </w:instrText>
            </w:r>
            <w:r w:rsidRPr="00866FDA">
              <w:rPr>
                <w:rStyle w:val="Hyperlink"/>
                <w:noProof/>
              </w:rPr>
            </w:r>
            <w:r w:rsidRPr="00866FDA">
              <w:rPr>
                <w:rStyle w:val="Hyperlink"/>
                <w:noProof/>
              </w:rPr>
              <w:fldChar w:fldCharType="separate"/>
            </w:r>
            <w:r w:rsidRPr="00866FDA">
              <w:rPr>
                <w:rStyle w:val="Hyperlink"/>
                <w:noProof/>
                <w:lang w:val="en-GB"/>
              </w:rPr>
              <w:t>Code</w:t>
            </w:r>
            <w:r>
              <w:rPr>
                <w:noProof/>
                <w:webHidden/>
              </w:rPr>
              <w:tab/>
            </w:r>
            <w:r>
              <w:rPr>
                <w:noProof/>
                <w:webHidden/>
              </w:rPr>
              <w:fldChar w:fldCharType="begin"/>
            </w:r>
            <w:r>
              <w:rPr>
                <w:noProof/>
                <w:webHidden/>
              </w:rPr>
              <w:instrText xml:space="preserve"> PAGEREF _Toc149725194 \h </w:instrText>
            </w:r>
            <w:r>
              <w:rPr>
                <w:noProof/>
                <w:webHidden/>
              </w:rPr>
            </w:r>
          </w:ins>
          <w:r>
            <w:rPr>
              <w:noProof/>
              <w:webHidden/>
            </w:rPr>
            <w:fldChar w:fldCharType="separate"/>
          </w:r>
          <w:ins w:id="152" w:author="Jonathan Leipold - BDAE Gruppe" w:date="2023-11-01T09:58:00Z">
            <w:r>
              <w:rPr>
                <w:noProof/>
                <w:webHidden/>
              </w:rPr>
              <w:t>39</w:t>
            </w:r>
            <w:r>
              <w:rPr>
                <w:noProof/>
                <w:webHidden/>
              </w:rPr>
              <w:fldChar w:fldCharType="end"/>
            </w:r>
            <w:r w:rsidRPr="00866FDA">
              <w:rPr>
                <w:rStyle w:val="Hyperlink"/>
                <w:noProof/>
              </w:rPr>
              <w:fldChar w:fldCharType="end"/>
            </w:r>
          </w:ins>
        </w:p>
        <w:p w14:paraId="699E70E7" w14:textId="33F4E641" w:rsidR="00B130A9" w:rsidDel="00384C68" w:rsidRDefault="00B130A9">
          <w:pPr>
            <w:pStyle w:val="TOC1"/>
            <w:rPr>
              <w:del w:id="153" w:author="Jonathan Leipold - BDAE Gruppe" w:date="2023-10-29T10:17:00Z"/>
              <w:rFonts w:eastAsiaTheme="minorEastAsia"/>
              <w:noProof/>
              <w:color w:val="auto"/>
              <w:kern w:val="2"/>
              <w:lang w:val="en-GB" w:eastAsia="en-GB"/>
              <w14:ligatures w14:val="standardContextual"/>
            </w:rPr>
          </w:pPr>
          <w:del w:id="154" w:author="Jonathan Leipold - BDAE Gruppe" w:date="2023-10-29T10:17:00Z">
            <w:r w:rsidRPr="00384C68" w:rsidDel="00384C68">
              <w:rPr>
                <w:rStyle w:val="Hyperlink"/>
                <w:noProof/>
              </w:rPr>
              <w:delText>I.</w:delText>
            </w:r>
            <w:r w:rsidDel="00384C68">
              <w:rPr>
                <w:rFonts w:eastAsiaTheme="minorEastAsia"/>
                <w:noProof/>
                <w:color w:val="auto"/>
                <w:kern w:val="2"/>
                <w:lang w:val="en-GB" w:eastAsia="en-GB"/>
                <w14:ligatures w14:val="standardContextual"/>
              </w:rPr>
              <w:tab/>
            </w:r>
            <w:r w:rsidRPr="00384C68" w:rsidDel="00384C68">
              <w:rPr>
                <w:rStyle w:val="Hyperlink"/>
                <w:noProof/>
              </w:rPr>
              <w:delText>Introduction</w:delText>
            </w:r>
            <w:r w:rsidDel="00384C68">
              <w:rPr>
                <w:noProof/>
                <w:webHidden/>
              </w:rPr>
              <w:tab/>
              <w:delText>2</w:delText>
            </w:r>
          </w:del>
        </w:p>
        <w:p w14:paraId="7E5E37B7" w14:textId="19E67CDC" w:rsidR="00B130A9" w:rsidDel="00384C68" w:rsidRDefault="00B130A9">
          <w:pPr>
            <w:pStyle w:val="TOC2"/>
            <w:tabs>
              <w:tab w:val="right" w:leader="dot" w:pos="8296"/>
            </w:tabs>
            <w:rPr>
              <w:del w:id="155" w:author="Jonathan Leipold - BDAE Gruppe" w:date="2023-10-29T10:17:00Z"/>
              <w:rFonts w:eastAsiaTheme="minorEastAsia"/>
              <w:noProof/>
              <w:color w:val="auto"/>
              <w:kern w:val="2"/>
              <w:lang w:val="en-GB" w:eastAsia="en-GB"/>
              <w14:ligatures w14:val="standardContextual"/>
            </w:rPr>
          </w:pPr>
          <w:del w:id="156" w:author="Jonathan Leipold - BDAE Gruppe" w:date="2023-10-29T10:17:00Z">
            <w:r w:rsidRPr="00384C68" w:rsidDel="00384C68">
              <w:rPr>
                <w:rStyle w:val="Hyperlink"/>
                <w:noProof/>
                <w:lang w:val="en-GB"/>
              </w:rPr>
              <w:delText>About the company and the product</w:delText>
            </w:r>
            <w:r w:rsidDel="00384C68">
              <w:rPr>
                <w:noProof/>
                <w:webHidden/>
              </w:rPr>
              <w:tab/>
              <w:delText>2</w:delText>
            </w:r>
          </w:del>
        </w:p>
        <w:p w14:paraId="7F8C5399" w14:textId="70B948A4" w:rsidR="00B130A9" w:rsidDel="00384C68" w:rsidRDefault="00B130A9">
          <w:pPr>
            <w:pStyle w:val="TOC2"/>
            <w:tabs>
              <w:tab w:val="right" w:leader="dot" w:pos="8296"/>
            </w:tabs>
            <w:rPr>
              <w:del w:id="157" w:author="Jonathan Leipold - BDAE Gruppe" w:date="2023-10-29T10:17:00Z"/>
              <w:rFonts w:eastAsiaTheme="minorEastAsia"/>
              <w:noProof/>
              <w:color w:val="auto"/>
              <w:kern w:val="2"/>
              <w:lang w:val="en-GB" w:eastAsia="en-GB"/>
              <w14:ligatures w14:val="standardContextual"/>
            </w:rPr>
          </w:pPr>
          <w:del w:id="158" w:author="Jonathan Leipold - BDAE Gruppe" w:date="2023-10-29T10:17:00Z">
            <w:r w:rsidRPr="00384C68" w:rsidDel="00384C68">
              <w:rPr>
                <w:rStyle w:val="Hyperlink"/>
                <w:noProof/>
                <w:lang w:val="en-GB"/>
              </w:rPr>
              <w:delText>Background</w:delText>
            </w:r>
            <w:r w:rsidDel="00384C68">
              <w:rPr>
                <w:noProof/>
                <w:webHidden/>
              </w:rPr>
              <w:tab/>
              <w:delText>3</w:delText>
            </w:r>
          </w:del>
        </w:p>
        <w:p w14:paraId="457018FB" w14:textId="67E8E35C" w:rsidR="00B130A9" w:rsidDel="00384C68" w:rsidRDefault="00B130A9">
          <w:pPr>
            <w:pStyle w:val="TOC2"/>
            <w:tabs>
              <w:tab w:val="right" w:leader="dot" w:pos="8296"/>
            </w:tabs>
            <w:rPr>
              <w:del w:id="159" w:author="Jonathan Leipold - BDAE Gruppe" w:date="2023-10-29T10:17:00Z"/>
              <w:rFonts w:eastAsiaTheme="minorEastAsia"/>
              <w:noProof/>
              <w:color w:val="auto"/>
              <w:kern w:val="2"/>
              <w:lang w:val="en-GB" w:eastAsia="en-GB"/>
              <w14:ligatures w14:val="standardContextual"/>
            </w:rPr>
          </w:pPr>
          <w:del w:id="160" w:author="Jonathan Leipold - BDAE Gruppe" w:date="2023-10-29T10:17:00Z">
            <w:r w:rsidRPr="00384C68" w:rsidDel="00384C68">
              <w:rPr>
                <w:rStyle w:val="Hyperlink"/>
                <w:noProof/>
                <w:lang w:val="en-GB"/>
              </w:rPr>
              <w:delText>Contribution</w:delText>
            </w:r>
            <w:r w:rsidDel="00384C68">
              <w:rPr>
                <w:noProof/>
                <w:webHidden/>
              </w:rPr>
              <w:tab/>
              <w:delText>3</w:delText>
            </w:r>
          </w:del>
        </w:p>
        <w:p w14:paraId="787B2D85" w14:textId="4E27352A" w:rsidR="00B130A9" w:rsidDel="00384C68" w:rsidRDefault="00B130A9">
          <w:pPr>
            <w:pStyle w:val="TOC2"/>
            <w:tabs>
              <w:tab w:val="right" w:leader="dot" w:pos="8296"/>
            </w:tabs>
            <w:rPr>
              <w:del w:id="161" w:author="Jonathan Leipold - BDAE Gruppe" w:date="2023-10-29T10:17:00Z"/>
              <w:rFonts w:eastAsiaTheme="minorEastAsia"/>
              <w:noProof/>
              <w:color w:val="auto"/>
              <w:kern w:val="2"/>
              <w:lang w:val="en-GB" w:eastAsia="en-GB"/>
              <w14:ligatures w14:val="standardContextual"/>
            </w:rPr>
          </w:pPr>
          <w:del w:id="162" w:author="Jonathan Leipold - BDAE Gruppe" w:date="2023-10-29T10:17:00Z">
            <w:r w:rsidRPr="00384C68" w:rsidDel="00384C68">
              <w:rPr>
                <w:rStyle w:val="Hyperlink"/>
                <w:noProof/>
                <w:lang w:val="en-GB"/>
              </w:rPr>
              <w:delText>Objectives</w:delText>
            </w:r>
            <w:r w:rsidDel="00384C68">
              <w:rPr>
                <w:noProof/>
                <w:webHidden/>
              </w:rPr>
              <w:tab/>
              <w:delText>3</w:delText>
            </w:r>
          </w:del>
        </w:p>
        <w:p w14:paraId="288E4D71" w14:textId="6E5D98B6" w:rsidR="00B130A9" w:rsidDel="00384C68" w:rsidRDefault="00B130A9">
          <w:pPr>
            <w:pStyle w:val="TOC2"/>
            <w:tabs>
              <w:tab w:val="right" w:leader="dot" w:pos="8296"/>
            </w:tabs>
            <w:rPr>
              <w:del w:id="163" w:author="Jonathan Leipold - BDAE Gruppe" w:date="2023-10-29T10:17:00Z"/>
              <w:rFonts w:eastAsiaTheme="minorEastAsia"/>
              <w:noProof/>
              <w:color w:val="auto"/>
              <w:kern w:val="2"/>
              <w:lang w:val="en-GB" w:eastAsia="en-GB"/>
              <w14:ligatures w14:val="standardContextual"/>
            </w:rPr>
          </w:pPr>
          <w:del w:id="164" w:author="Jonathan Leipold - BDAE Gruppe" w:date="2023-10-29T10:17:00Z">
            <w:r w:rsidRPr="00384C68" w:rsidDel="00384C68">
              <w:rPr>
                <w:rStyle w:val="Hyperlink"/>
                <w:noProof/>
                <w:lang w:val="en-GB"/>
              </w:rPr>
              <w:delText>Data</w:delText>
            </w:r>
            <w:r w:rsidDel="00384C68">
              <w:rPr>
                <w:noProof/>
                <w:webHidden/>
              </w:rPr>
              <w:tab/>
              <w:delText>3</w:delText>
            </w:r>
          </w:del>
        </w:p>
        <w:p w14:paraId="763DA0EB" w14:textId="477F1F71" w:rsidR="00B130A9" w:rsidDel="00384C68" w:rsidRDefault="00B130A9">
          <w:pPr>
            <w:pStyle w:val="TOC2"/>
            <w:tabs>
              <w:tab w:val="right" w:leader="dot" w:pos="8296"/>
            </w:tabs>
            <w:rPr>
              <w:del w:id="165" w:author="Jonathan Leipold - BDAE Gruppe" w:date="2023-10-29T10:17:00Z"/>
              <w:rFonts w:eastAsiaTheme="minorEastAsia"/>
              <w:noProof/>
              <w:color w:val="auto"/>
              <w:kern w:val="2"/>
              <w:lang w:val="en-GB" w:eastAsia="en-GB"/>
              <w14:ligatures w14:val="standardContextual"/>
            </w:rPr>
          </w:pPr>
          <w:del w:id="166" w:author="Jonathan Leipold - BDAE Gruppe" w:date="2023-10-29T10:17:00Z">
            <w:r w:rsidRPr="00384C68" w:rsidDel="00384C68">
              <w:rPr>
                <w:rStyle w:val="Hyperlink"/>
                <w:noProof/>
                <w:lang w:val="en-GB"/>
              </w:rPr>
              <w:delText>Framework</w:delText>
            </w:r>
            <w:r w:rsidDel="00384C68">
              <w:rPr>
                <w:noProof/>
                <w:webHidden/>
              </w:rPr>
              <w:tab/>
              <w:delText>3</w:delText>
            </w:r>
          </w:del>
        </w:p>
        <w:p w14:paraId="35535268" w14:textId="132956DF" w:rsidR="00B130A9" w:rsidDel="00384C68" w:rsidRDefault="00B130A9">
          <w:pPr>
            <w:pStyle w:val="TOC1"/>
            <w:rPr>
              <w:del w:id="167" w:author="Jonathan Leipold - BDAE Gruppe" w:date="2023-10-29T10:17:00Z"/>
              <w:rFonts w:eastAsiaTheme="minorEastAsia"/>
              <w:noProof/>
              <w:color w:val="auto"/>
              <w:kern w:val="2"/>
              <w:lang w:val="en-GB" w:eastAsia="en-GB"/>
              <w14:ligatures w14:val="standardContextual"/>
            </w:rPr>
          </w:pPr>
          <w:del w:id="168" w:author="Jonathan Leipold - BDAE Gruppe" w:date="2023-10-29T10:17:00Z">
            <w:r w:rsidRPr="00384C68" w:rsidDel="00384C68">
              <w:rPr>
                <w:rStyle w:val="Hyperlink"/>
                <w:noProof/>
                <w:lang w:val="en-GB"/>
              </w:rPr>
              <w:delText>II.</w:delText>
            </w:r>
            <w:r w:rsidDel="00384C68">
              <w:rPr>
                <w:rFonts w:eastAsiaTheme="minorEastAsia"/>
                <w:noProof/>
                <w:color w:val="auto"/>
                <w:kern w:val="2"/>
                <w:lang w:val="en-GB" w:eastAsia="en-GB"/>
                <w14:ligatures w14:val="standardContextual"/>
              </w:rPr>
              <w:tab/>
            </w:r>
            <w:r w:rsidRPr="00384C68" w:rsidDel="00384C68">
              <w:rPr>
                <w:rStyle w:val="Hyperlink"/>
                <w:noProof/>
                <w:lang w:val="en-GB"/>
              </w:rPr>
              <w:delText>Sales prediction</w:delText>
            </w:r>
            <w:r w:rsidDel="00384C68">
              <w:rPr>
                <w:noProof/>
                <w:webHidden/>
              </w:rPr>
              <w:tab/>
              <w:delText>5</w:delText>
            </w:r>
          </w:del>
        </w:p>
        <w:p w14:paraId="588D1D25" w14:textId="03844E90" w:rsidR="00B130A9" w:rsidDel="00384C68" w:rsidRDefault="00B130A9">
          <w:pPr>
            <w:pStyle w:val="TOC2"/>
            <w:tabs>
              <w:tab w:val="right" w:leader="dot" w:pos="8296"/>
            </w:tabs>
            <w:rPr>
              <w:del w:id="169" w:author="Jonathan Leipold - BDAE Gruppe" w:date="2023-10-29T10:17:00Z"/>
              <w:rFonts w:eastAsiaTheme="minorEastAsia"/>
              <w:noProof/>
              <w:color w:val="auto"/>
              <w:kern w:val="2"/>
              <w:lang w:val="en-GB" w:eastAsia="en-GB"/>
              <w14:ligatures w14:val="standardContextual"/>
            </w:rPr>
          </w:pPr>
          <w:del w:id="170" w:author="Jonathan Leipold - BDAE Gruppe" w:date="2023-10-29T10:17:00Z">
            <w:r w:rsidRPr="00384C68" w:rsidDel="00384C68">
              <w:rPr>
                <w:rStyle w:val="Hyperlink"/>
                <w:noProof/>
                <w:lang w:val="en-GB"/>
              </w:rPr>
              <w:delText>Relevance</w:delText>
            </w:r>
            <w:r w:rsidDel="00384C68">
              <w:rPr>
                <w:noProof/>
                <w:webHidden/>
              </w:rPr>
              <w:tab/>
              <w:delText>5</w:delText>
            </w:r>
          </w:del>
        </w:p>
        <w:p w14:paraId="38A40B94" w14:textId="28F28C57" w:rsidR="00B130A9" w:rsidDel="00384C68" w:rsidRDefault="00B130A9">
          <w:pPr>
            <w:pStyle w:val="TOC2"/>
            <w:tabs>
              <w:tab w:val="right" w:leader="dot" w:pos="8296"/>
            </w:tabs>
            <w:rPr>
              <w:del w:id="171" w:author="Jonathan Leipold - BDAE Gruppe" w:date="2023-10-29T10:17:00Z"/>
              <w:rFonts w:eastAsiaTheme="minorEastAsia"/>
              <w:noProof/>
              <w:color w:val="auto"/>
              <w:kern w:val="2"/>
              <w:lang w:val="en-GB" w:eastAsia="en-GB"/>
              <w14:ligatures w14:val="standardContextual"/>
            </w:rPr>
          </w:pPr>
          <w:del w:id="172" w:author="Jonathan Leipold - BDAE Gruppe" w:date="2023-10-29T10:17:00Z">
            <w:r w:rsidRPr="00384C68" w:rsidDel="00384C68">
              <w:rPr>
                <w:rStyle w:val="Hyperlink"/>
                <w:noProof/>
                <w:lang w:val="en-GB"/>
              </w:rPr>
              <w:delText>Pre-processing and feature engineering</w:delText>
            </w:r>
            <w:r w:rsidDel="00384C68">
              <w:rPr>
                <w:noProof/>
                <w:webHidden/>
              </w:rPr>
              <w:tab/>
              <w:delText>5</w:delText>
            </w:r>
          </w:del>
        </w:p>
        <w:p w14:paraId="085CFF44" w14:textId="7F995030" w:rsidR="00B130A9" w:rsidDel="00384C68" w:rsidRDefault="00B130A9">
          <w:pPr>
            <w:pStyle w:val="TOC2"/>
            <w:tabs>
              <w:tab w:val="right" w:leader="dot" w:pos="8296"/>
            </w:tabs>
            <w:rPr>
              <w:del w:id="173" w:author="Jonathan Leipold - BDAE Gruppe" w:date="2023-10-29T10:17:00Z"/>
              <w:rFonts w:eastAsiaTheme="minorEastAsia"/>
              <w:noProof/>
              <w:color w:val="auto"/>
              <w:kern w:val="2"/>
              <w:lang w:val="en-GB" w:eastAsia="en-GB"/>
              <w14:ligatures w14:val="standardContextual"/>
            </w:rPr>
          </w:pPr>
          <w:del w:id="174" w:author="Jonathan Leipold - BDAE Gruppe" w:date="2023-10-29T10:17:00Z">
            <w:r w:rsidRPr="00384C68" w:rsidDel="00384C68">
              <w:rPr>
                <w:rStyle w:val="Hyperlink"/>
                <w:noProof/>
                <w:lang w:val="en-GB"/>
              </w:rPr>
              <w:delText>Visualizations and Statistics</w:delText>
            </w:r>
            <w:r w:rsidDel="00384C68">
              <w:rPr>
                <w:noProof/>
                <w:webHidden/>
              </w:rPr>
              <w:tab/>
              <w:delText>7</w:delText>
            </w:r>
          </w:del>
        </w:p>
        <w:p w14:paraId="72B986A7" w14:textId="7F6F40C5" w:rsidR="00B130A9" w:rsidDel="00384C68" w:rsidRDefault="00B130A9">
          <w:pPr>
            <w:pStyle w:val="TOC3"/>
            <w:rPr>
              <w:del w:id="175" w:author="Jonathan Leipold - BDAE Gruppe" w:date="2023-10-29T10:17:00Z"/>
              <w:rFonts w:eastAsiaTheme="minorEastAsia"/>
              <w:noProof/>
              <w:color w:val="auto"/>
              <w:kern w:val="2"/>
              <w:lang w:val="en-GB" w:eastAsia="en-GB"/>
              <w14:ligatures w14:val="standardContextual"/>
            </w:rPr>
          </w:pPr>
          <w:del w:id="176" w:author="Jonathan Leipold - BDAE Gruppe" w:date="2023-10-29T10:17:00Z">
            <w:r w:rsidRPr="00384C68" w:rsidDel="00384C68">
              <w:rPr>
                <w:rStyle w:val="Hyperlink"/>
                <w:noProof/>
                <w:lang w:val="en-GB"/>
              </w:rPr>
              <w:delText>Correlations between features</w:delText>
            </w:r>
            <w:r w:rsidDel="00384C68">
              <w:rPr>
                <w:noProof/>
                <w:webHidden/>
              </w:rPr>
              <w:tab/>
              <w:delText>7</w:delText>
            </w:r>
          </w:del>
        </w:p>
        <w:p w14:paraId="526FA24A" w14:textId="6B4AFC65" w:rsidR="00B130A9" w:rsidDel="00384C68" w:rsidRDefault="00B130A9">
          <w:pPr>
            <w:pStyle w:val="TOC1"/>
            <w:rPr>
              <w:del w:id="177" w:author="Jonathan Leipold - BDAE Gruppe" w:date="2023-10-29T10:17:00Z"/>
              <w:rFonts w:eastAsiaTheme="minorEastAsia"/>
              <w:noProof/>
              <w:color w:val="auto"/>
              <w:kern w:val="2"/>
              <w:lang w:val="en-GB" w:eastAsia="en-GB"/>
              <w14:ligatures w14:val="standardContextual"/>
            </w:rPr>
          </w:pPr>
          <w:del w:id="178" w:author="Jonathan Leipold - BDAE Gruppe" w:date="2023-10-29T10:17:00Z">
            <w:r w:rsidRPr="00384C68" w:rsidDel="00384C68">
              <w:rPr>
                <w:rStyle w:val="Hyperlink"/>
                <w:noProof/>
                <w:lang w:val="en-GB"/>
              </w:rPr>
              <w:delText>Sales prediction with Time Series modelling</w:delText>
            </w:r>
            <w:r w:rsidDel="00384C68">
              <w:rPr>
                <w:noProof/>
                <w:webHidden/>
              </w:rPr>
              <w:tab/>
              <w:delText>11</w:delText>
            </w:r>
          </w:del>
        </w:p>
        <w:p w14:paraId="1FB1C0D5" w14:textId="4B49CBE9" w:rsidR="00B130A9" w:rsidDel="00384C68" w:rsidRDefault="00B130A9">
          <w:pPr>
            <w:pStyle w:val="TOC1"/>
            <w:rPr>
              <w:del w:id="179" w:author="Jonathan Leipold - BDAE Gruppe" w:date="2023-10-29T10:17:00Z"/>
              <w:rFonts w:eastAsiaTheme="minorEastAsia"/>
              <w:noProof/>
              <w:color w:val="auto"/>
              <w:kern w:val="2"/>
              <w:lang w:val="en-GB" w:eastAsia="en-GB"/>
              <w14:ligatures w14:val="standardContextual"/>
            </w:rPr>
          </w:pPr>
          <w:del w:id="180" w:author="Jonathan Leipold - BDAE Gruppe" w:date="2023-10-29T10:17:00Z">
            <w:r w:rsidRPr="00384C68" w:rsidDel="00384C68">
              <w:rPr>
                <w:rStyle w:val="Hyperlink"/>
                <w:noProof/>
              </w:rPr>
              <w:drawing>
                <wp:inline distT="0" distB="0" distL="0" distR="0" wp14:anchorId="7DE5A461" wp14:editId="6DE00BFB">
                  <wp:extent cx="4572000" cy="1895475"/>
                  <wp:effectExtent l="0" t="0" r="0" b="0"/>
                  <wp:docPr id="1393616925" name="Grafik 139361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88246445"/>
                          <pic:cNvPicPr/>
                        </pic:nvPicPr>
                        <pic:blipFill>
                          <a:blip r:embed="rId9">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r w:rsidDel="00384C68">
              <w:rPr>
                <w:noProof/>
                <w:webHidden/>
              </w:rPr>
              <w:tab/>
              <w:delText>11</w:delText>
            </w:r>
          </w:del>
        </w:p>
        <w:p w14:paraId="013F7DF4" w14:textId="4E70B682" w:rsidR="00B130A9" w:rsidDel="00384C68" w:rsidRDefault="00B130A9">
          <w:pPr>
            <w:pStyle w:val="TOC2"/>
            <w:tabs>
              <w:tab w:val="right" w:leader="dot" w:pos="8296"/>
            </w:tabs>
            <w:rPr>
              <w:del w:id="181" w:author="Jonathan Leipold - BDAE Gruppe" w:date="2023-10-29T10:17:00Z"/>
              <w:rFonts w:eastAsiaTheme="minorEastAsia"/>
              <w:noProof/>
              <w:color w:val="auto"/>
              <w:kern w:val="2"/>
              <w:lang w:val="en-GB" w:eastAsia="en-GB"/>
              <w14:ligatures w14:val="standardContextual"/>
            </w:rPr>
          </w:pPr>
          <w:del w:id="182" w:author="Jonathan Leipold - BDAE Gruppe" w:date="2023-10-29T10:17:00Z">
            <w:r w:rsidRPr="00384C68" w:rsidDel="00384C68">
              <w:rPr>
                <w:rStyle w:val="Hyperlink"/>
                <w:noProof/>
                <w:lang w:val="en-GB"/>
              </w:rPr>
              <w:delText>Conclusion</w:delText>
            </w:r>
            <w:r w:rsidDel="00384C68">
              <w:rPr>
                <w:noProof/>
                <w:webHidden/>
              </w:rPr>
              <w:tab/>
              <w:delText>14</w:delText>
            </w:r>
          </w:del>
        </w:p>
        <w:p w14:paraId="7BCFB38F" w14:textId="58A16284" w:rsidR="00B130A9" w:rsidDel="00384C68" w:rsidRDefault="00B130A9">
          <w:pPr>
            <w:pStyle w:val="TOC1"/>
            <w:rPr>
              <w:del w:id="183" w:author="Jonathan Leipold - BDAE Gruppe" w:date="2023-10-29T10:17:00Z"/>
              <w:rFonts w:eastAsiaTheme="minorEastAsia"/>
              <w:noProof/>
              <w:color w:val="auto"/>
              <w:kern w:val="2"/>
              <w:lang w:val="en-GB" w:eastAsia="en-GB"/>
              <w14:ligatures w14:val="standardContextual"/>
            </w:rPr>
          </w:pPr>
          <w:del w:id="184" w:author="Jonathan Leipold - BDAE Gruppe" w:date="2023-10-29T10:17:00Z">
            <w:r w:rsidRPr="00384C68" w:rsidDel="00384C68">
              <w:rPr>
                <w:rStyle w:val="Hyperlink"/>
                <w:noProof/>
                <w:lang w:val="en-GB"/>
              </w:rPr>
              <w:delText>III.2 Sales prediction with Classification modelling</w:delText>
            </w:r>
            <w:r w:rsidDel="00384C68">
              <w:rPr>
                <w:noProof/>
                <w:webHidden/>
              </w:rPr>
              <w:tab/>
              <w:delText>14</w:delText>
            </w:r>
          </w:del>
        </w:p>
        <w:p w14:paraId="6A285E72" w14:textId="7B1074A5" w:rsidR="00B130A9" w:rsidDel="00384C68" w:rsidRDefault="00B130A9">
          <w:pPr>
            <w:pStyle w:val="TOC1"/>
            <w:rPr>
              <w:del w:id="185" w:author="Jonathan Leipold - BDAE Gruppe" w:date="2023-10-29T10:17:00Z"/>
              <w:rFonts w:eastAsiaTheme="minorEastAsia"/>
              <w:noProof/>
              <w:color w:val="auto"/>
              <w:kern w:val="2"/>
              <w:lang w:val="en-GB" w:eastAsia="en-GB"/>
              <w14:ligatures w14:val="standardContextual"/>
            </w:rPr>
          </w:pPr>
          <w:del w:id="186" w:author="Jonathan Leipold - BDAE Gruppe" w:date="2023-10-29T10:17:00Z">
            <w:r w:rsidRPr="00384C68" w:rsidDel="00384C68">
              <w:rPr>
                <w:rStyle w:val="Hyperlink"/>
                <w:noProof/>
                <w:lang w:val="en-GB"/>
              </w:rPr>
              <w:delText>II. Churn prediction</w:delText>
            </w:r>
            <w:r w:rsidDel="00384C68">
              <w:rPr>
                <w:noProof/>
                <w:webHidden/>
              </w:rPr>
              <w:tab/>
              <w:delText>16</w:delText>
            </w:r>
          </w:del>
        </w:p>
        <w:p w14:paraId="29BC3D91" w14:textId="1BC9C08D" w:rsidR="00B130A9" w:rsidDel="00384C68" w:rsidRDefault="00B130A9">
          <w:pPr>
            <w:pStyle w:val="TOC2"/>
            <w:tabs>
              <w:tab w:val="right" w:leader="dot" w:pos="8296"/>
            </w:tabs>
            <w:rPr>
              <w:del w:id="187" w:author="Jonathan Leipold - BDAE Gruppe" w:date="2023-10-29T10:17:00Z"/>
              <w:rFonts w:eastAsiaTheme="minorEastAsia"/>
              <w:noProof/>
              <w:color w:val="auto"/>
              <w:kern w:val="2"/>
              <w:lang w:val="en-GB" w:eastAsia="en-GB"/>
              <w14:ligatures w14:val="standardContextual"/>
            </w:rPr>
          </w:pPr>
          <w:del w:id="188" w:author="Jonathan Leipold - BDAE Gruppe" w:date="2023-10-29T10:17:00Z">
            <w:r w:rsidRPr="00384C68" w:rsidDel="00384C68">
              <w:rPr>
                <w:rStyle w:val="Hyperlink"/>
                <w:noProof/>
                <w:lang w:val="en-GB"/>
              </w:rPr>
              <w:delText xml:space="preserve">II.2.1 Data </w:delText>
            </w:r>
            <w:r w:rsidRPr="00384C68" w:rsidDel="00384C68">
              <w:rPr>
                <w:rStyle w:val="Hyperlink"/>
                <w:noProof/>
              </w:rPr>
              <w:delText>collection</w:delText>
            </w:r>
            <w:r w:rsidRPr="00384C68" w:rsidDel="00384C68">
              <w:rPr>
                <w:rStyle w:val="Hyperlink"/>
                <w:noProof/>
                <w:lang w:val="en-GB"/>
              </w:rPr>
              <w:delText xml:space="preserve"> &amp; Description</w:delText>
            </w:r>
            <w:r w:rsidDel="00384C68">
              <w:rPr>
                <w:noProof/>
                <w:webHidden/>
              </w:rPr>
              <w:tab/>
              <w:delText>16</w:delText>
            </w:r>
          </w:del>
        </w:p>
        <w:p w14:paraId="3592AAB5" w14:textId="1861DC6E" w:rsidR="00B130A9" w:rsidDel="00384C68" w:rsidRDefault="00B130A9">
          <w:pPr>
            <w:pStyle w:val="TOC2"/>
            <w:tabs>
              <w:tab w:val="right" w:leader="dot" w:pos="8296"/>
            </w:tabs>
            <w:rPr>
              <w:del w:id="189" w:author="Jonathan Leipold - BDAE Gruppe" w:date="2023-10-29T10:17:00Z"/>
              <w:rFonts w:eastAsiaTheme="minorEastAsia"/>
              <w:noProof/>
              <w:color w:val="auto"/>
              <w:kern w:val="2"/>
              <w:lang w:val="en-GB" w:eastAsia="en-GB"/>
              <w14:ligatures w14:val="standardContextual"/>
            </w:rPr>
          </w:pPr>
          <w:del w:id="190" w:author="Jonathan Leipold - BDAE Gruppe" w:date="2023-10-29T10:17:00Z">
            <w:r w:rsidRPr="00384C68" w:rsidDel="00384C68">
              <w:rPr>
                <w:rStyle w:val="Hyperlink"/>
                <w:noProof/>
                <w:lang w:val="en-GB"/>
              </w:rPr>
              <w:delText>II.2.2 Pre-processing and feature engineering</w:delText>
            </w:r>
            <w:r w:rsidDel="00384C68">
              <w:rPr>
                <w:noProof/>
                <w:webHidden/>
              </w:rPr>
              <w:tab/>
              <w:delText>17</w:delText>
            </w:r>
          </w:del>
        </w:p>
        <w:p w14:paraId="56ABC316" w14:textId="05119861" w:rsidR="00B130A9" w:rsidDel="00384C68" w:rsidRDefault="00B130A9">
          <w:pPr>
            <w:pStyle w:val="TOC3"/>
            <w:rPr>
              <w:del w:id="191" w:author="Jonathan Leipold - BDAE Gruppe" w:date="2023-10-29T10:17:00Z"/>
              <w:rFonts w:eastAsiaTheme="minorEastAsia"/>
              <w:noProof/>
              <w:color w:val="auto"/>
              <w:kern w:val="2"/>
              <w:lang w:val="en-GB" w:eastAsia="en-GB"/>
              <w14:ligatures w14:val="standardContextual"/>
            </w:rPr>
          </w:pPr>
          <w:del w:id="192" w:author="Jonathan Leipold - BDAE Gruppe" w:date="2023-10-29T10:17:00Z">
            <w:r w:rsidRPr="00384C68" w:rsidDel="00384C68">
              <w:rPr>
                <w:rStyle w:val="Hyperlink"/>
                <w:noProof/>
                <w:lang w:val="en-GB"/>
              </w:rPr>
              <w:delText>Target variable</w:delText>
            </w:r>
            <w:r w:rsidDel="00384C68">
              <w:rPr>
                <w:noProof/>
                <w:webHidden/>
              </w:rPr>
              <w:tab/>
              <w:delText>17</w:delText>
            </w:r>
          </w:del>
        </w:p>
        <w:p w14:paraId="1667FAF6" w14:textId="21C299F5" w:rsidR="00B130A9" w:rsidDel="00384C68" w:rsidRDefault="00B130A9">
          <w:pPr>
            <w:pStyle w:val="TOC3"/>
            <w:rPr>
              <w:del w:id="193" w:author="Jonathan Leipold - BDAE Gruppe" w:date="2023-10-29T10:17:00Z"/>
              <w:rFonts w:eastAsiaTheme="minorEastAsia"/>
              <w:noProof/>
              <w:color w:val="auto"/>
              <w:kern w:val="2"/>
              <w:lang w:val="en-GB" w:eastAsia="en-GB"/>
              <w14:ligatures w14:val="standardContextual"/>
            </w:rPr>
          </w:pPr>
          <w:del w:id="194" w:author="Jonathan Leipold - BDAE Gruppe" w:date="2023-10-29T10:17:00Z">
            <w:r w:rsidRPr="00384C68" w:rsidDel="00384C68">
              <w:rPr>
                <w:rStyle w:val="Hyperlink"/>
                <w:noProof/>
                <w:lang w:val="en-GB"/>
              </w:rPr>
              <w:delText>Handling Missing Values</w:delText>
            </w:r>
            <w:r w:rsidDel="00384C68">
              <w:rPr>
                <w:noProof/>
                <w:webHidden/>
              </w:rPr>
              <w:tab/>
              <w:delText>19</w:delText>
            </w:r>
          </w:del>
        </w:p>
        <w:p w14:paraId="2E136C49" w14:textId="683EF318" w:rsidR="00B130A9" w:rsidDel="00384C68" w:rsidRDefault="00B130A9">
          <w:pPr>
            <w:pStyle w:val="TOC3"/>
            <w:rPr>
              <w:del w:id="195" w:author="Jonathan Leipold - BDAE Gruppe" w:date="2023-10-29T10:17:00Z"/>
              <w:rFonts w:eastAsiaTheme="minorEastAsia"/>
              <w:noProof/>
              <w:color w:val="auto"/>
              <w:kern w:val="2"/>
              <w:lang w:val="en-GB" w:eastAsia="en-GB"/>
              <w14:ligatures w14:val="standardContextual"/>
            </w:rPr>
          </w:pPr>
          <w:del w:id="196" w:author="Jonathan Leipold - BDAE Gruppe" w:date="2023-10-29T10:17:00Z">
            <w:r w:rsidRPr="00384C68" w:rsidDel="00384C68">
              <w:rPr>
                <w:rStyle w:val="Hyperlink"/>
                <w:noProof/>
                <w:lang w:val="en-GB"/>
              </w:rPr>
              <w:delText>Outliers</w:delText>
            </w:r>
            <w:r w:rsidDel="00384C68">
              <w:rPr>
                <w:noProof/>
                <w:webHidden/>
              </w:rPr>
              <w:tab/>
              <w:delText>20</w:delText>
            </w:r>
          </w:del>
        </w:p>
        <w:p w14:paraId="3A2DF9D9" w14:textId="3BAA605A" w:rsidR="00B130A9" w:rsidDel="00384C68" w:rsidRDefault="00B130A9">
          <w:pPr>
            <w:pStyle w:val="TOC2"/>
            <w:tabs>
              <w:tab w:val="right" w:leader="dot" w:pos="8296"/>
            </w:tabs>
            <w:rPr>
              <w:del w:id="197" w:author="Jonathan Leipold - BDAE Gruppe" w:date="2023-10-29T10:17:00Z"/>
              <w:rFonts w:eastAsiaTheme="minorEastAsia"/>
              <w:noProof/>
              <w:color w:val="auto"/>
              <w:kern w:val="2"/>
              <w:lang w:val="en-GB" w:eastAsia="en-GB"/>
              <w14:ligatures w14:val="standardContextual"/>
            </w:rPr>
          </w:pPr>
          <w:del w:id="198" w:author="Jonathan Leipold - BDAE Gruppe" w:date="2023-10-29T10:17:00Z">
            <w:r w:rsidRPr="00384C68" w:rsidDel="00384C68">
              <w:rPr>
                <w:rStyle w:val="Hyperlink"/>
                <w:noProof/>
                <w:lang w:val="en-GB"/>
              </w:rPr>
              <w:delText>II.2.3 Visualization &amp; Dependencies</w:delText>
            </w:r>
            <w:r w:rsidDel="00384C68">
              <w:rPr>
                <w:noProof/>
                <w:webHidden/>
              </w:rPr>
              <w:tab/>
              <w:delText>22</w:delText>
            </w:r>
          </w:del>
        </w:p>
        <w:p w14:paraId="10D6BEB2" w14:textId="282EE6E8" w:rsidR="00B130A9" w:rsidDel="00384C68" w:rsidRDefault="00B130A9">
          <w:pPr>
            <w:pStyle w:val="TOC3"/>
            <w:rPr>
              <w:del w:id="199" w:author="Jonathan Leipold - BDAE Gruppe" w:date="2023-10-29T10:17:00Z"/>
              <w:rFonts w:eastAsiaTheme="minorEastAsia"/>
              <w:noProof/>
              <w:color w:val="auto"/>
              <w:kern w:val="2"/>
              <w:lang w:val="en-GB" w:eastAsia="en-GB"/>
              <w14:ligatures w14:val="standardContextual"/>
            </w:rPr>
          </w:pPr>
          <w:del w:id="200" w:author="Jonathan Leipold - BDAE Gruppe" w:date="2023-10-29T10:17:00Z">
            <w:r w:rsidRPr="00384C68" w:rsidDel="00384C68">
              <w:rPr>
                <w:rStyle w:val="Hyperlink"/>
                <w:noProof/>
                <w:lang w:val="en-GB"/>
              </w:rPr>
              <w:delText>Correlations between features</w:delText>
            </w:r>
            <w:r w:rsidDel="00384C68">
              <w:rPr>
                <w:noProof/>
                <w:webHidden/>
              </w:rPr>
              <w:tab/>
              <w:delText>22</w:delText>
            </w:r>
          </w:del>
        </w:p>
        <w:p w14:paraId="195E635F" w14:textId="0B05128F" w:rsidR="00B130A9" w:rsidDel="00384C68" w:rsidRDefault="00B130A9">
          <w:pPr>
            <w:pStyle w:val="TOC3"/>
            <w:rPr>
              <w:del w:id="201" w:author="Jonathan Leipold - BDAE Gruppe" w:date="2023-10-29T10:17:00Z"/>
              <w:rFonts w:eastAsiaTheme="minorEastAsia"/>
              <w:noProof/>
              <w:color w:val="auto"/>
              <w:kern w:val="2"/>
              <w:lang w:val="en-GB" w:eastAsia="en-GB"/>
              <w14:ligatures w14:val="standardContextual"/>
            </w:rPr>
          </w:pPr>
          <w:del w:id="202" w:author="Jonathan Leipold - BDAE Gruppe" w:date="2023-10-29T10:17:00Z">
            <w:r w:rsidRPr="00384C68" w:rsidDel="00384C68">
              <w:rPr>
                <w:rStyle w:val="Hyperlink"/>
                <w:noProof/>
                <w:lang w:val="en-GB"/>
              </w:rPr>
              <w:delText>Correlations with target variable</w:delText>
            </w:r>
            <w:r w:rsidDel="00384C68">
              <w:rPr>
                <w:noProof/>
                <w:webHidden/>
              </w:rPr>
              <w:tab/>
              <w:delText>22</w:delText>
            </w:r>
          </w:del>
        </w:p>
        <w:p w14:paraId="5516E989" w14:textId="11A5D3BE" w:rsidR="00B130A9" w:rsidDel="00384C68" w:rsidRDefault="00B130A9">
          <w:pPr>
            <w:pStyle w:val="TOC3"/>
            <w:rPr>
              <w:del w:id="203" w:author="Jonathan Leipold - BDAE Gruppe" w:date="2023-10-29T10:17:00Z"/>
              <w:rFonts w:eastAsiaTheme="minorEastAsia"/>
              <w:noProof/>
              <w:color w:val="auto"/>
              <w:kern w:val="2"/>
              <w:lang w:val="en-GB" w:eastAsia="en-GB"/>
              <w14:ligatures w14:val="standardContextual"/>
            </w:rPr>
          </w:pPr>
          <w:del w:id="204" w:author="Jonathan Leipold - BDAE Gruppe" w:date="2023-10-29T10:17:00Z">
            <w:r w:rsidRPr="00384C68" w:rsidDel="00384C68">
              <w:rPr>
                <w:rStyle w:val="Hyperlink"/>
                <w:noProof/>
                <w:lang w:val="en-GB"/>
              </w:rPr>
              <w:delText>Distributions</w:delText>
            </w:r>
            <w:r w:rsidDel="00384C68">
              <w:rPr>
                <w:noProof/>
                <w:webHidden/>
              </w:rPr>
              <w:tab/>
              <w:delText>23</w:delText>
            </w:r>
          </w:del>
        </w:p>
        <w:p w14:paraId="6B0A052F" w14:textId="07137BD9" w:rsidR="00B130A9" w:rsidDel="00384C68" w:rsidRDefault="00B130A9">
          <w:pPr>
            <w:pStyle w:val="TOC2"/>
            <w:tabs>
              <w:tab w:val="right" w:leader="dot" w:pos="8296"/>
            </w:tabs>
            <w:rPr>
              <w:del w:id="205" w:author="Jonathan Leipold - BDAE Gruppe" w:date="2023-10-29T10:17:00Z"/>
              <w:rFonts w:eastAsiaTheme="minorEastAsia"/>
              <w:noProof/>
              <w:color w:val="auto"/>
              <w:kern w:val="2"/>
              <w:lang w:val="en-GB" w:eastAsia="en-GB"/>
              <w14:ligatures w14:val="standardContextual"/>
            </w:rPr>
          </w:pPr>
          <w:del w:id="206" w:author="Jonathan Leipold - BDAE Gruppe" w:date="2023-10-29T10:17:00Z">
            <w:r w:rsidRPr="00384C68" w:rsidDel="00384C68">
              <w:rPr>
                <w:rStyle w:val="Hyperlink"/>
                <w:noProof/>
                <w:lang w:val="en-GB"/>
              </w:rPr>
              <w:delText>II.2.4 Encoding &amp; Normalizing</w:delText>
            </w:r>
            <w:r w:rsidDel="00384C68">
              <w:rPr>
                <w:noProof/>
                <w:webHidden/>
              </w:rPr>
              <w:tab/>
              <w:delText>24</w:delText>
            </w:r>
          </w:del>
        </w:p>
        <w:p w14:paraId="7A75C2CC" w14:textId="5F2BCFA0" w:rsidR="00B130A9" w:rsidDel="00384C68" w:rsidRDefault="00B130A9">
          <w:pPr>
            <w:pStyle w:val="TOC3"/>
            <w:rPr>
              <w:del w:id="207" w:author="Jonathan Leipold - BDAE Gruppe" w:date="2023-10-29T10:17:00Z"/>
              <w:rFonts w:eastAsiaTheme="minorEastAsia"/>
              <w:noProof/>
              <w:color w:val="auto"/>
              <w:kern w:val="2"/>
              <w:lang w:val="en-GB" w:eastAsia="en-GB"/>
              <w14:ligatures w14:val="standardContextual"/>
            </w:rPr>
          </w:pPr>
          <w:del w:id="208" w:author="Jonathan Leipold - BDAE Gruppe" w:date="2023-10-29T10:17:00Z">
            <w:r w:rsidRPr="00384C68" w:rsidDel="00384C68">
              <w:rPr>
                <w:rStyle w:val="Hyperlink"/>
                <w:noProof/>
                <w:lang w:val="en-GB"/>
              </w:rPr>
              <w:delText>Encoding</w:delText>
            </w:r>
            <w:r w:rsidDel="00384C68">
              <w:rPr>
                <w:noProof/>
                <w:webHidden/>
              </w:rPr>
              <w:tab/>
              <w:delText>24</w:delText>
            </w:r>
          </w:del>
        </w:p>
        <w:p w14:paraId="12BF0D83" w14:textId="035C9470" w:rsidR="00B130A9" w:rsidDel="00384C68" w:rsidRDefault="00B130A9">
          <w:pPr>
            <w:pStyle w:val="TOC3"/>
            <w:rPr>
              <w:del w:id="209" w:author="Jonathan Leipold - BDAE Gruppe" w:date="2023-10-29T10:17:00Z"/>
              <w:rFonts w:eastAsiaTheme="minorEastAsia"/>
              <w:noProof/>
              <w:color w:val="auto"/>
              <w:kern w:val="2"/>
              <w:lang w:val="en-GB" w:eastAsia="en-GB"/>
              <w14:ligatures w14:val="standardContextual"/>
            </w:rPr>
          </w:pPr>
          <w:del w:id="210" w:author="Jonathan Leipold - BDAE Gruppe" w:date="2023-10-29T10:17:00Z">
            <w:r w:rsidRPr="00384C68" w:rsidDel="00384C68">
              <w:rPr>
                <w:rStyle w:val="Hyperlink"/>
                <w:noProof/>
                <w:lang w:val="en-GB"/>
              </w:rPr>
              <w:delText>Scaling</w:delText>
            </w:r>
            <w:r w:rsidDel="00384C68">
              <w:rPr>
                <w:noProof/>
                <w:webHidden/>
              </w:rPr>
              <w:tab/>
              <w:delText>25</w:delText>
            </w:r>
          </w:del>
        </w:p>
        <w:p w14:paraId="467628BD" w14:textId="596F9C4D" w:rsidR="00B130A9" w:rsidDel="00384C68" w:rsidRDefault="00B130A9">
          <w:pPr>
            <w:pStyle w:val="TOC2"/>
            <w:tabs>
              <w:tab w:val="right" w:leader="dot" w:pos="8296"/>
            </w:tabs>
            <w:rPr>
              <w:del w:id="211" w:author="Jonathan Leipold - BDAE Gruppe" w:date="2023-10-29T10:17:00Z"/>
              <w:rFonts w:eastAsiaTheme="minorEastAsia"/>
              <w:noProof/>
              <w:color w:val="auto"/>
              <w:kern w:val="2"/>
              <w:lang w:val="en-GB" w:eastAsia="en-GB"/>
              <w14:ligatures w14:val="standardContextual"/>
            </w:rPr>
          </w:pPr>
          <w:del w:id="212" w:author="Jonathan Leipold - BDAE Gruppe" w:date="2023-10-29T10:17:00Z">
            <w:r w:rsidRPr="00384C68" w:rsidDel="00384C68">
              <w:rPr>
                <w:rStyle w:val="Hyperlink"/>
                <w:noProof/>
                <w:lang w:val="en-GB"/>
              </w:rPr>
              <w:delText>II.2.5 Final preprocessing parameters</w:delText>
            </w:r>
            <w:r w:rsidDel="00384C68">
              <w:rPr>
                <w:noProof/>
                <w:webHidden/>
              </w:rPr>
              <w:tab/>
              <w:delText>25</w:delText>
            </w:r>
          </w:del>
        </w:p>
        <w:p w14:paraId="3E05C5CF" w14:textId="4CDB9CFB" w:rsidR="00B130A9" w:rsidDel="00384C68" w:rsidRDefault="00B130A9">
          <w:pPr>
            <w:pStyle w:val="TOC1"/>
            <w:rPr>
              <w:del w:id="213" w:author="Jonathan Leipold - BDAE Gruppe" w:date="2023-10-29T10:17:00Z"/>
              <w:rFonts w:eastAsiaTheme="minorEastAsia"/>
              <w:noProof/>
              <w:color w:val="auto"/>
              <w:kern w:val="2"/>
              <w:lang w:val="en-GB" w:eastAsia="en-GB"/>
              <w14:ligatures w14:val="standardContextual"/>
            </w:rPr>
          </w:pPr>
          <w:del w:id="214" w:author="Jonathan Leipold - BDAE Gruppe" w:date="2023-10-29T10:17:00Z">
            <w:r w:rsidRPr="00384C68" w:rsidDel="00384C68">
              <w:rPr>
                <w:rStyle w:val="Hyperlink"/>
                <w:noProof/>
                <w:lang w:val="en-GB"/>
              </w:rPr>
              <w:delText>III.</w:delText>
            </w:r>
            <w:r w:rsidDel="00384C68">
              <w:rPr>
                <w:rFonts w:eastAsiaTheme="minorEastAsia"/>
                <w:noProof/>
                <w:color w:val="auto"/>
                <w:kern w:val="2"/>
                <w:lang w:val="en-GB" w:eastAsia="en-GB"/>
                <w14:ligatures w14:val="standardContextual"/>
              </w:rPr>
              <w:tab/>
            </w:r>
            <w:r w:rsidRPr="00384C68" w:rsidDel="00384C68">
              <w:rPr>
                <w:rStyle w:val="Hyperlink"/>
                <w:noProof/>
                <w:lang w:val="en-GB"/>
              </w:rPr>
              <w:delText>Modelling</w:delText>
            </w:r>
            <w:r w:rsidDel="00384C68">
              <w:rPr>
                <w:noProof/>
                <w:webHidden/>
              </w:rPr>
              <w:tab/>
              <w:delText>27</w:delText>
            </w:r>
          </w:del>
        </w:p>
        <w:p w14:paraId="7E82664B" w14:textId="5E147DD4" w:rsidR="00B130A9" w:rsidDel="00384C68" w:rsidRDefault="00B130A9">
          <w:pPr>
            <w:pStyle w:val="TOC2"/>
            <w:tabs>
              <w:tab w:val="right" w:leader="dot" w:pos="8296"/>
            </w:tabs>
            <w:rPr>
              <w:del w:id="215" w:author="Jonathan Leipold - BDAE Gruppe" w:date="2023-10-29T10:17:00Z"/>
              <w:rFonts w:eastAsiaTheme="minorEastAsia"/>
              <w:noProof/>
              <w:color w:val="auto"/>
              <w:kern w:val="2"/>
              <w:lang w:val="en-GB" w:eastAsia="en-GB"/>
              <w14:ligatures w14:val="standardContextual"/>
            </w:rPr>
          </w:pPr>
          <w:del w:id="216" w:author="Jonathan Leipold - BDAE Gruppe" w:date="2023-10-29T10:17:00Z">
            <w:r w:rsidRPr="00384C68" w:rsidDel="00384C68">
              <w:rPr>
                <w:rStyle w:val="Hyperlink"/>
                <w:noProof/>
              </w:rPr>
              <w:delText>Model choice and optimization</w:delText>
            </w:r>
            <w:r w:rsidDel="00384C68">
              <w:rPr>
                <w:noProof/>
                <w:webHidden/>
              </w:rPr>
              <w:tab/>
              <w:delText>27</w:delText>
            </w:r>
          </w:del>
        </w:p>
        <w:p w14:paraId="6B9B521D" w14:textId="639845D9" w:rsidR="00B130A9" w:rsidDel="00384C68" w:rsidRDefault="00B130A9">
          <w:pPr>
            <w:pStyle w:val="TOC1"/>
            <w:rPr>
              <w:del w:id="217" w:author="Jonathan Leipold - BDAE Gruppe" w:date="2023-10-29T10:17:00Z"/>
              <w:rFonts w:eastAsiaTheme="minorEastAsia"/>
              <w:noProof/>
              <w:color w:val="auto"/>
              <w:kern w:val="2"/>
              <w:lang w:val="en-GB" w:eastAsia="en-GB"/>
              <w14:ligatures w14:val="standardContextual"/>
            </w:rPr>
          </w:pPr>
          <w:del w:id="218" w:author="Jonathan Leipold - BDAE Gruppe" w:date="2023-10-29T10:17:00Z">
            <w:r w:rsidRPr="00384C68" w:rsidDel="00384C68">
              <w:rPr>
                <w:rStyle w:val="Hyperlink"/>
                <w:noProof/>
                <w:lang w:val="en-GB"/>
              </w:rPr>
              <w:delText>III.2 Churn prediction modelling</w:delText>
            </w:r>
            <w:r w:rsidDel="00384C68">
              <w:rPr>
                <w:noProof/>
                <w:webHidden/>
              </w:rPr>
              <w:tab/>
              <w:delText>28</w:delText>
            </w:r>
          </w:del>
        </w:p>
        <w:p w14:paraId="40AA20F1" w14:textId="5EB6A9A6" w:rsidR="00B130A9" w:rsidDel="00384C68" w:rsidRDefault="00B130A9">
          <w:pPr>
            <w:pStyle w:val="TOC2"/>
            <w:tabs>
              <w:tab w:val="right" w:leader="dot" w:pos="8296"/>
            </w:tabs>
            <w:rPr>
              <w:del w:id="219" w:author="Jonathan Leipold - BDAE Gruppe" w:date="2023-10-29T10:17:00Z"/>
              <w:rFonts w:eastAsiaTheme="minorEastAsia"/>
              <w:noProof/>
              <w:color w:val="auto"/>
              <w:kern w:val="2"/>
              <w:lang w:val="en-GB" w:eastAsia="en-GB"/>
              <w14:ligatures w14:val="standardContextual"/>
            </w:rPr>
          </w:pPr>
          <w:del w:id="220" w:author="Jonathan Leipold - BDAE Gruppe" w:date="2023-10-29T10:17:00Z">
            <w:r w:rsidRPr="00384C68" w:rsidDel="00384C68">
              <w:rPr>
                <w:rStyle w:val="Hyperlink"/>
                <w:noProof/>
                <w:lang w:val="en-GB"/>
              </w:rPr>
              <w:delText>III.2.1 Classification of the problem</w:delText>
            </w:r>
            <w:r w:rsidDel="00384C68">
              <w:rPr>
                <w:noProof/>
                <w:webHidden/>
              </w:rPr>
              <w:tab/>
              <w:delText>28</w:delText>
            </w:r>
          </w:del>
        </w:p>
        <w:p w14:paraId="59BE8182" w14:textId="03B1397B" w:rsidR="00B130A9" w:rsidDel="00384C68" w:rsidRDefault="00B130A9">
          <w:pPr>
            <w:pStyle w:val="TOC2"/>
            <w:tabs>
              <w:tab w:val="right" w:leader="dot" w:pos="8296"/>
            </w:tabs>
            <w:rPr>
              <w:del w:id="221" w:author="Jonathan Leipold - BDAE Gruppe" w:date="2023-10-29T10:17:00Z"/>
              <w:rFonts w:eastAsiaTheme="minorEastAsia"/>
              <w:noProof/>
              <w:color w:val="auto"/>
              <w:kern w:val="2"/>
              <w:lang w:val="en-GB" w:eastAsia="en-GB"/>
              <w14:ligatures w14:val="standardContextual"/>
            </w:rPr>
          </w:pPr>
          <w:del w:id="222" w:author="Jonathan Leipold - BDAE Gruppe" w:date="2023-10-29T10:17:00Z">
            <w:r w:rsidRPr="00384C68" w:rsidDel="00384C68">
              <w:rPr>
                <w:rStyle w:val="Hyperlink"/>
                <w:noProof/>
                <w:lang w:val="en-GB"/>
              </w:rPr>
              <w:delText>II.2.2 Model choice and optimization</w:delText>
            </w:r>
            <w:r w:rsidDel="00384C68">
              <w:rPr>
                <w:noProof/>
                <w:webHidden/>
              </w:rPr>
              <w:tab/>
              <w:delText>29</w:delText>
            </w:r>
          </w:del>
        </w:p>
        <w:p w14:paraId="7C7B4EC2" w14:textId="4FAB1446" w:rsidR="00B130A9" w:rsidDel="00384C68" w:rsidRDefault="00B130A9">
          <w:pPr>
            <w:pStyle w:val="TOC2"/>
            <w:tabs>
              <w:tab w:val="right" w:leader="dot" w:pos="8296"/>
            </w:tabs>
            <w:rPr>
              <w:del w:id="223" w:author="Jonathan Leipold - BDAE Gruppe" w:date="2023-10-29T10:17:00Z"/>
              <w:rFonts w:eastAsiaTheme="minorEastAsia"/>
              <w:noProof/>
              <w:color w:val="auto"/>
              <w:kern w:val="2"/>
              <w:lang w:val="en-GB" w:eastAsia="en-GB"/>
              <w14:ligatures w14:val="standardContextual"/>
            </w:rPr>
          </w:pPr>
          <w:del w:id="224" w:author="Jonathan Leipold - BDAE Gruppe" w:date="2023-10-29T10:17:00Z">
            <w:r w:rsidRPr="00384C68" w:rsidDel="00384C68">
              <w:rPr>
                <w:rStyle w:val="Hyperlink"/>
                <w:noProof/>
                <w:lang w:val="en-GB"/>
              </w:rPr>
              <w:delText>Model choice and optimization</w:delText>
            </w:r>
            <w:r w:rsidDel="00384C68">
              <w:rPr>
                <w:noProof/>
                <w:webHidden/>
              </w:rPr>
              <w:tab/>
              <w:delText>31</w:delText>
            </w:r>
          </w:del>
        </w:p>
        <w:p w14:paraId="21897651" w14:textId="22D877C2" w:rsidR="00B130A9" w:rsidDel="00384C68" w:rsidRDefault="00B130A9">
          <w:pPr>
            <w:pStyle w:val="TOC2"/>
            <w:tabs>
              <w:tab w:val="right" w:leader="dot" w:pos="8296"/>
            </w:tabs>
            <w:rPr>
              <w:del w:id="225" w:author="Jonathan Leipold - BDAE Gruppe" w:date="2023-10-29T10:17:00Z"/>
              <w:rFonts w:eastAsiaTheme="minorEastAsia"/>
              <w:noProof/>
              <w:color w:val="auto"/>
              <w:kern w:val="2"/>
              <w:lang w:val="en-GB" w:eastAsia="en-GB"/>
              <w14:ligatures w14:val="standardContextual"/>
            </w:rPr>
          </w:pPr>
          <w:del w:id="226" w:author="Jonathan Leipold - BDAE Gruppe" w:date="2023-10-29T10:17:00Z">
            <w:r w:rsidRPr="00384C68" w:rsidDel="00384C68">
              <w:rPr>
                <w:rStyle w:val="Hyperlink"/>
                <w:noProof/>
              </w:rPr>
              <w:delText>Interpretation of results</w:delText>
            </w:r>
            <w:r w:rsidDel="00384C68">
              <w:rPr>
                <w:noProof/>
                <w:webHidden/>
              </w:rPr>
              <w:tab/>
              <w:delText>31</w:delText>
            </w:r>
          </w:del>
        </w:p>
        <w:p w14:paraId="318CD56C" w14:textId="34D038C0" w:rsidR="00B130A9" w:rsidDel="00384C68" w:rsidRDefault="00B130A9">
          <w:pPr>
            <w:pStyle w:val="TOC1"/>
            <w:rPr>
              <w:del w:id="227" w:author="Jonathan Leipold - BDAE Gruppe" w:date="2023-10-29T10:17:00Z"/>
              <w:rFonts w:eastAsiaTheme="minorEastAsia"/>
              <w:noProof/>
              <w:color w:val="auto"/>
              <w:kern w:val="2"/>
              <w:lang w:val="en-GB" w:eastAsia="en-GB"/>
              <w14:ligatures w14:val="standardContextual"/>
            </w:rPr>
          </w:pPr>
          <w:del w:id="228" w:author="Jonathan Leipold - BDAE Gruppe" w:date="2023-10-29T10:17:00Z">
            <w:r w:rsidRPr="00384C68" w:rsidDel="00384C68">
              <w:rPr>
                <w:rStyle w:val="Hyperlink"/>
                <w:noProof/>
                <w:lang w:val="en-GB"/>
              </w:rPr>
              <w:delText>IV.</w:delText>
            </w:r>
            <w:r w:rsidDel="00384C68">
              <w:rPr>
                <w:rFonts w:eastAsiaTheme="minorEastAsia"/>
                <w:noProof/>
                <w:color w:val="auto"/>
                <w:kern w:val="2"/>
                <w:lang w:val="en-GB" w:eastAsia="en-GB"/>
                <w14:ligatures w14:val="standardContextual"/>
              </w:rPr>
              <w:tab/>
            </w:r>
            <w:r w:rsidRPr="00384C68" w:rsidDel="00384C68">
              <w:rPr>
                <w:rStyle w:val="Hyperlink"/>
                <w:noProof/>
                <w:lang w:val="en-GB"/>
              </w:rPr>
              <w:delText>Conclusions</w:delText>
            </w:r>
            <w:r w:rsidDel="00384C68">
              <w:rPr>
                <w:noProof/>
                <w:webHidden/>
              </w:rPr>
              <w:tab/>
              <w:delText>33</w:delText>
            </w:r>
          </w:del>
        </w:p>
        <w:p w14:paraId="02E45B77" w14:textId="1F00BFD5" w:rsidR="00B130A9" w:rsidDel="00384C68" w:rsidRDefault="00B130A9">
          <w:pPr>
            <w:pStyle w:val="TOC2"/>
            <w:tabs>
              <w:tab w:val="right" w:leader="dot" w:pos="8296"/>
            </w:tabs>
            <w:rPr>
              <w:del w:id="229" w:author="Jonathan Leipold - BDAE Gruppe" w:date="2023-10-29T10:17:00Z"/>
              <w:rFonts w:eastAsiaTheme="minorEastAsia"/>
              <w:noProof/>
              <w:color w:val="auto"/>
              <w:kern w:val="2"/>
              <w:lang w:val="en-GB" w:eastAsia="en-GB"/>
              <w14:ligatures w14:val="standardContextual"/>
            </w:rPr>
          </w:pPr>
          <w:del w:id="230" w:author="Jonathan Leipold - BDAE Gruppe" w:date="2023-10-29T10:17:00Z">
            <w:r w:rsidRPr="00384C68" w:rsidDel="00384C68">
              <w:rPr>
                <w:rStyle w:val="Hyperlink"/>
                <w:noProof/>
              </w:rPr>
              <w:delText>challenges</w:delText>
            </w:r>
            <w:r w:rsidDel="00384C68">
              <w:rPr>
                <w:noProof/>
                <w:webHidden/>
              </w:rPr>
              <w:tab/>
              <w:delText>33</w:delText>
            </w:r>
          </w:del>
        </w:p>
        <w:p w14:paraId="0D95A5CC" w14:textId="24FBB311" w:rsidR="00B130A9" w:rsidDel="00384C68" w:rsidRDefault="00B130A9">
          <w:pPr>
            <w:pStyle w:val="TOC2"/>
            <w:tabs>
              <w:tab w:val="right" w:leader="dot" w:pos="8296"/>
            </w:tabs>
            <w:rPr>
              <w:del w:id="231" w:author="Jonathan Leipold - BDAE Gruppe" w:date="2023-10-29T10:17:00Z"/>
              <w:rFonts w:eastAsiaTheme="minorEastAsia"/>
              <w:noProof/>
              <w:color w:val="auto"/>
              <w:kern w:val="2"/>
              <w:lang w:val="en-GB" w:eastAsia="en-GB"/>
              <w14:ligatures w14:val="standardContextual"/>
            </w:rPr>
          </w:pPr>
          <w:del w:id="232" w:author="Jonathan Leipold - BDAE Gruppe" w:date="2023-10-29T10:17:00Z">
            <w:r w:rsidRPr="00384C68" w:rsidDel="00384C68">
              <w:rPr>
                <w:rStyle w:val="Hyperlink"/>
                <w:noProof/>
              </w:rPr>
              <w:delText>Report</w:delText>
            </w:r>
            <w:r w:rsidDel="00384C68">
              <w:rPr>
                <w:noProof/>
                <w:webHidden/>
              </w:rPr>
              <w:tab/>
              <w:delText>34</w:delText>
            </w:r>
          </w:del>
        </w:p>
        <w:p w14:paraId="4106341D" w14:textId="2C83B23B" w:rsidR="00B130A9" w:rsidDel="00384C68" w:rsidRDefault="00B130A9">
          <w:pPr>
            <w:pStyle w:val="TOC2"/>
            <w:tabs>
              <w:tab w:val="right" w:leader="dot" w:pos="8296"/>
            </w:tabs>
            <w:rPr>
              <w:del w:id="233" w:author="Jonathan Leipold - BDAE Gruppe" w:date="2023-10-29T10:17:00Z"/>
              <w:rFonts w:eastAsiaTheme="minorEastAsia"/>
              <w:noProof/>
              <w:color w:val="auto"/>
              <w:kern w:val="2"/>
              <w:lang w:val="en-GB" w:eastAsia="en-GB"/>
              <w14:ligatures w14:val="standardContextual"/>
            </w:rPr>
          </w:pPr>
          <w:del w:id="234" w:author="Jonathan Leipold - BDAE Gruppe" w:date="2023-10-29T10:17:00Z">
            <w:r w:rsidRPr="00384C68" w:rsidDel="00384C68">
              <w:rPr>
                <w:rStyle w:val="Hyperlink"/>
                <w:noProof/>
              </w:rPr>
              <w:delText>further steps</w:delText>
            </w:r>
            <w:r w:rsidDel="00384C68">
              <w:rPr>
                <w:noProof/>
                <w:webHidden/>
              </w:rPr>
              <w:tab/>
              <w:delText>34</w:delText>
            </w:r>
          </w:del>
        </w:p>
        <w:p w14:paraId="260A2570" w14:textId="52BBB218" w:rsidR="00B130A9" w:rsidDel="00384C68" w:rsidRDefault="00B130A9">
          <w:pPr>
            <w:pStyle w:val="TOC1"/>
            <w:rPr>
              <w:del w:id="235" w:author="Jonathan Leipold - BDAE Gruppe" w:date="2023-10-29T10:17:00Z"/>
              <w:rFonts w:eastAsiaTheme="minorEastAsia"/>
              <w:noProof/>
              <w:color w:val="auto"/>
              <w:kern w:val="2"/>
              <w:lang w:val="en-GB" w:eastAsia="en-GB"/>
              <w14:ligatures w14:val="standardContextual"/>
            </w:rPr>
          </w:pPr>
          <w:del w:id="236" w:author="Jonathan Leipold - BDAE Gruppe" w:date="2023-10-29T10:17:00Z">
            <w:r w:rsidRPr="00384C68" w:rsidDel="00384C68">
              <w:rPr>
                <w:rStyle w:val="Hyperlink"/>
                <w:noProof/>
              </w:rPr>
              <w:delText>Bibliography</w:delText>
            </w:r>
            <w:r w:rsidDel="00384C68">
              <w:rPr>
                <w:noProof/>
                <w:webHidden/>
              </w:rPr>
              <w:tab/>
              <w:delText>34</w:delText>
            </w:r>
          </w:del>
        </w:p>
        <w:p w14:paraId="6E4AF88D" w14:textId="5F193290" w:rsidR="00B130A9" w:rsidDel="00384C68" w:rsidRDefault="00B130A9">
          <w:pPr>
            <w:pStyle w:val="TOC1"/>
            <w:rPr>
              <w:del w:id="237" w:author="Jonathan Leipold - BDAE Gruppe" w:date="2023-10-29T10:17:00Z"/>
              <w:rFonts w:eastAsiaTheme="minorEastAsia"/>
              <w:noProof/>
              <w:color w:val="auto"/>
              <w:kern w:val="2"/>
              <w:lang w:val="en-GB" w:eastAsia="en-GB"/>
              <w14:ligatures w14:val="standardContextual"/>
            </w:rPr>
          </w:pPr>
          <w:del w:id="238" w:author="Jonathan Leipold - BDAE Gruppe" w:date="2023-10-29T10:17:00Z">
            <w:r w:rsidRPr="00384C68" w:rsidDel="00384C68">
              <w:rPr>
                <w:rStyle w:val="Hyperlink"/>
                <w:noProof/>
              </w:rPr>
              <w:delText>Appendices</w:delText>
            </w:r>
            <w:r w:rsidDel="00384C68">
              <w:rPr>
                <w:noProof/>
                <w:webHidden/>
              </w:rPr>
              <w:tab/>
              <w:delText>35</w:delText>
            </w:r>
          </w:del>
        </w:p>
        <w:p w14:paraId="02111577" w14:textId="150A2016" w:rsidR="00B130A9" w:rsidRDefault="00B130A9">
          <w:pPr>
            <w:rPr>
              <w:ins w:id="239" w:author="Jonathan Leipold - BDAE Gruppe" w:date="2023-10-29T09:07:00Z"/>
            </w:rPr>
          </w:pPr>
          <w:ins w:id="240" w:author="Jonathan Leipold - BDAE Gruppe" w:date="2023-10-29T09:07:00Z">
            <w:r>
              <w:rPr>
                <w:b/>
                <w:bCs/>
              </w:rPr>
              <w:fldChar w:fldCharType="end"/>
            </w:r>
          </w:ins>
        </w:p>
      </w:sdtContent>
    </w:sdt>
    <w:p w14:paraId="5EBDE00B" w14:textId="3537F5A9" w:rsidR="00266D3B" w:rsidRDefault="00266D3B">
      <w:pPr>
        <w:rPr>
          <w:ins w:id="241" w:author="Jonathan Leipold - BDAE Gruppe" w:date="2023-10-25T19:36:00Z"/>
          <w:lang w:bidi="de-DE"/>
        </w:rPr>
      </w:pPr>
    </w:p>
    <w:p w14:paraId="71BBE74A" w14:textId="77777777" w:rsidR="00C6554A" w:rsidRPr="00992CCF" w:rsidRDefault="00034E84" w:rsidP="009F1F03">
      <w:pPr>
        <w:pStyle w:val="Heading1"/>
        <w:numPr>
          <w:ilvl w:val="0"/>
          <w:numId w:val="20"/>
        </w:numPr>
        <w:rPr>
          <w:sz w:val="28"/>
          <w:szCs w:val="28"/>
        </w:rPr>
      </w:pPr>
      <w:bookmarkStart w:id="242" w:name="_Toc148803214"/>
      <w:bookmarkStart w:id="243" w:name="_Toc149725135"/>
      <w:proofErr w:type="spellStart"/>
      <w:r w:rsidRPr="079F9594">
        <w:rPr>
          <w:sz w:val="28"/>
          <w:szCs w:val="28"/>
        </w:rPr>
        <w:t>Introduction</w:t>
      </w:r>
      <w:bookmarkEnd w:id="242"/>
      <w:bookmarkEnd w:id="243"/>
      <w:proofErr w:type="spellEnd"/>
    </w:p>
    <w:p w14:paraId="3E9AB4BF" w14:textId="6A87AA5B" w:rsidR="00265F2A" w:rsidDel="006F6CC4" w:rsidRDefault="00265F2A" w:rsidP="00265F2A"/>
    <w:p w14:paraId="62205C43" w14:textId="20412A35" w:rsidR="00265F2A" w:rsidRPr="003519AA" w:rsidRDefault="00265F2A">
      <w:pPr>
        <w:pStyle w:val="Heading2"/>
        <w:rPr>
          <w:lang w:val="en-GB"/>
        </w:rPr>
        <w:pPrChange w:id="244" w:author="Gastbenutzer" w:date="2023-10-29T08:19:00Z">
          <w:pPr>
            <w:pStyle w:val="ListBullet"/>
            <w:numPr>
              <w:numId w:val="0"/>
            </w:numPr>
            <w:tabs>
              <w:tab w:val="clear" w:pos="360"/>
            </w:tabs>
            <w:ind w:left="0" w:firstLine="0"/>
          </w:pPr>
        </w:pPrChange>
      </w:pPr>
      <w:bookmarkStart w:id="245" w:name="_Toc149725136"/>
      <w:r w:rsidRPr="38A32F5D">
        <w:rPr>
          <w:lang w:val="en-GB"/>
        </w:rPr>
        <w:t xml:space="preserve">About the </w:t>
      </w:r>
      <w:r w:rsidRPr="006F5D4E">
        <w:rPr>
          <w:lang w:val="en-GB"/>
        </w:rPr>
        <w:t>company and the product</w:t>
      </w:r>
      <w:bookmarkEnd w:id="245"/>
    </w:p>
    <w:p w14:paraId="0E805F18" w14:textId="77777777" w:rsidR="00265F2A" w:rsidRPr="00992CCF" w:rsidRDefault="00D03A21" w:rsidP="0086368F">
      <w:pPr>
        <w:rPr>
          <w:szCs w:val="20"/>
          <w:lang w:val="en-GB"/>
        </w:rPr>
      </w:pPr>
      <w:r>
        <w:rPr>
          <w:sz w:val="22"/>
        </w:rPr>
        <w:fldChar w:fldCharType="begin"/>
      </w:r>
      <w:r w:rsidRPr="00D03A21">
        <w:rPr>
          <w:lang w:val="en-GB"/>
          <w:rPrChange w:id="246" w:author="Jonathan Leipold - BDAE Gruppe" w:date="2023-10-20T01:36:00Z">
            <w:rPr/>
          </w:rPrChange>
        </w:rPr>
        <w:instrText>HYPERLINK "https://www.bdae.com/en/bdae-group/about-bdae-group"</w:instrText>
      </w:r>
      <w:r>
        <w:rPr>
          <w:sz w:val="22"/>
        </w:rPr>
      </w:r>
      <w:r>
        <w:rPr>
          <w:sz w:val="22"/>
        </w:rPr>
        <w:fldChar w:fldCharType="separate"/>
      </w:r>
      <w:r w:rsidR="00B720EB" w:rsidRPr="00992CCF">
        <w:rPr>
          <w:szCs w:val="20"/>
          <w:lang w:val="en-GB"/>
        </w:rPr>
        <w:t>BDAE</w:t>
      </w:r>
      <w:r>
        <w:rPr>
          <w:szCs w:val="20"/>
          <w:lang w:val="en-GB"/>
        </w:rPr>
        <w:fldChar w:fldCharType="end"/>
      </w:r>
      <w:r w:rsidR="006324E0" w:rsidRPr="00992CCF">
        <w:rPr>
          <w:szCs w:val="20"/>
          <w:lang w:val="en-GB"/>
        </w:rPr>
        <w:t xml:space="preserve"> is a s</w:t>
      </w:r>
      <w:r w:rsidR="00B720EB" w:rsidRPr="00992CCF">
        <w:rPr>
          <w:szCs w:val="20"/>
          <w:lang w:val="en-GB"/>
        </w:rPr>
        <w:t xml:space="preserve">pecialist </w:t>
      </w:r>
      <w:r w:rsidR="00265F2A" w:rsidRPr="00992CCF">
        <w:rPr>
          <w:szCs w:val="20"/>
          <w:lang w:val="en-GB"/>
        </w:rPr>
        <w:t>for</w:t>
      </w:r>
      <w:r w:rsidR="00B720EB" w:rsidRPr="00992CCF">
        <w:rPr>
          <w:szCs w:val="20"/>
          <w:lang w:val="en-GB"/>
        </w:rPr>
        <w:t xml:space="preserve"> international health insurance products</w:t>
      </w:r>
      <w:r w:rsidR="00265F2A" w:rsidRPr="00992CCF">
        <w:rPr>
          <w:szCs w:val="20"/>
          <w:lang w:val="en-GB"/>
        </w:rPr>
        <w:t>. It is an i</w:t>
      </w:r>
      <w:r w:rsidR="00B720EB" w:rsidRPr="00992CCF">
        <w:rPr>
          <w:szCs w:val="20"/>
          <w:lang w:val="en-GB"/>
        </w:rPr>
        <w:t xml:space="preserve">nsurance </w:t>
      </w:r>
      <w:r w:rsidR="00265F2A" w:rsidRPr="00992CCF">
        <w:rPr>
          <w:szCs w:val="20"/>
          <w:lang w:val="en-GB"/>
        </w:rPr>
        <w:t>b</w:t>
      </w:r>
      <w:r w:rsidR="00B720EB" w:rsidRPr="00992CCF">
        <w:rPr>
          <w:szCs w:val="20"/>
          <w:lang w:val="en-GB"/>
        </w:rPr>
        <w:t xml:space="preserve">roker in </w:t>
      </w:r>
      <w:r w:rsidR="00265F2A" w:rsidRPr="00992CCF">
        <w:rPr>
          <w:szCs w:val="20"/>
          <w:lang w:val="en-GB"/>
        </w:rPr>
        <w:t>c</w:t>
      </w:r>
      <w:r w:rsidR="00B720EB" w:rsidRPr="00992CCF">
        <w:rPr>
          <w:szCs w:val="20"/>
          <w:lang w:val="en-GB"/>
        </w:rPr>
        <w:t>o</w:t>
      </w:r>
      <w:r w:rsidR="00265F2A" w:rsidRPr="00992CCF">
        <w:rPr>
          <w:szCs w:val="20"/>
          <w:lang w:val="en-GB"/>
        </w:rPr>
        <w:t>-w</w:t>
      </w:r>
      <w:r w:rsidR="00B720EB" w:rsidRPr="00992CCF">
        <w:rPr>
          <w:szCs w:val="20"/>
          <w:lang w:val="en-GB"/>
        </w:rPr>
        <w:t>ork</w:t>
      </w:r>
      <w:r w:rsidR="00265F2A" w:rsidRPr="00992CCF">
        <w:rPr>
          <w:szCs w:val="20"/>
          <w:lang w:val="en-GB"/>
        </w:rPr>
        <w:t>ing</w:t>
      </w:r>
      <w:r w:rsidR="00B720EB" w:rsidRPr="00992CCF">
        <w:rPr>
          <w:szCs w:val="20"/>
          <w:lang w:val="en-GB"/>
        </w:rPr>
        <w:t xml:space="preserve"> with </w:t>
      </w:r>
      <w:r w:rsidR="00265F2A" w:rsidRPr="00992CCF">
        <w:rPr>
          <w:szCs w:val="20"/>
          <w:lang w:val="en-GB"/>
        </w:rPr>
        <w:t xml:space="preserve">the </w:t>
      </w:r>
      <w:r w:rsidR="00B720EB" w:rsidRPr="00992CCF">
        <w:rPr>
          <w:szCs w:val="20"/>
          <w:lang w:val="en-GB"/>
        </w:rPr>
        <w:t>big health insurance companies</w:t>
      </w:r>
      <w:r w:rsidR="00265F2A" w:rsidRPr="00992CCF">
        <w:rPr>
          <w:szCs w:val="20"/>
          <w:lang w:val="en-GB"/>
        </w:rPr>
        <w:t>. BDAE has its’ o</w:t>
      </w:r>
      <w:r w:rsidR="00B720EB" w:rsidRPr="00992CCF">
        <w:rPr>
          <w:szCs w:val="20"/>
          <w:lang w:val="en-GB"/>
        </w:rPr>
        <w:t>wn sales &amp; product development</w:t>
      </w:r>
      <w:r w:rsidR="00265F2A" w:rsidRPr="00992CCF">
        <w:rPr>
          <w:szCs w:val="20"/>
          <w:lang w:val="en-GB"/>
        </w:rPr>
        <w:t xml:space="preserve"> as well as </w:t>
      </w:r>
      <w:r w:rsidR="00B720EB" w:rsidRPr="00992CCF">
        <w:rPr>
          <w:szCs w:val="20"/>
          <w:lang w:val="en-GB"/>
        </w:rPr>
        <w:t>claims handling service</w:t>
      </w:r>
      <w:r w:rsidR="00265F2A" w:rsidRPr="00992CCF">
        <w:rPr>
          <w:szCs w:val="20"/>
          <w:lang w:val="en-GB"/>
        </w:rPr>
        <w:t>. Main target group are expatriates with the longer international assignments (from at least 1 year).</w:t>
      </w:r>
    </w:p>
    <w:p w14:paraId="5DA9891F" w14:textId="2049062C" w:rsidR="008379B6" w:rsidRPr="00992CCF" w:rsidRDefault="002D65B2" w:rsidP="0086368F">
      <w:pPr>
        <w:rPr>
          <w:szCs w:val="20"/>
          <w:lang w:val="en-GB"/>
        </w:rPr>
      </w:pPr>
      <w:r w:rsidRPr="079F9594">
        <w:rPr>
          <w:szCs w:val="20"/>
          <w:lang w:val="en-GB"/>
        </w:rPr>
        <w:t xml:space="preserve">The </w:t>
      </w:r>
      <w:r w:rsidR="079F9594" w:rsidRPr="079F9594">
        <w:rPr>
          <w:szCs w:val="20"/>
          <w:lang w:val="en-GB"/>
        </w:rPr>
        <w:t>company</w:t>
      </w:r>
      <w:r w:rsidR="0086368F" w:rsidRPr="079F9594">
        <w:rPr>
          <w:szCs w:val="20"/>
          <w:lang w:val="en-GB"/>
        </w:rPr>
        <w:t xml:space="preserve"> offers own health insurance products. There are several products depending on</w:t>
      </w:r>
      <w:r w:rsidR="005D06A9" w:rsidRPr="079F9594">
        <w:rPr>
          <w:szCs w:val="20"/>
          <w:lang w:val="en-GB"/>
        </w:rPr>
        <w:t xml:space="preserve"> multiple factors like the insurance </w:t>
      </w:r>
      <w:proofErr w:type="gramStart"/>
      <w:r w:rsidR="005D06A9" w:rsidRPr="079F9594">
        <w:rPr>
          <w:szCs w:val="20"/>
          <w:lang w:val="en-GB"/>
        </w:rPr>
        <w:t>time period</w:t>
      </w:r>
      <w:proofErr w:type="gramEnd"/>
      <w:r w:rsidR="005D06A9" w:rsidRPr="079F9594">
        <w:rPr>
          <w:szCs w:val="20"/>
          <w:lang w:val="en-GB"/>
        </w:rPr>
        <w:t>, home country and</w:t>
      </w:r>
      <w:r w:rsidR="0086368F" w:rsidRPr="079F9594">
        <w:rPr>
          <w:szCs w:val="20"/>
          <w:lang w:val="en-GB"/>
        </w:rPr>
        <w:t xml:space="preserve"> the area where the insured country of stay is situated. For this project </w:t>
      </w:r>
      <w:r w:rsidR="64551720" w:rsidRPr="079F9594">
        <w:rPr>
          <w:szCs w:val="20"/>
          <w:lang w:val="en-GB"/>
        </w:rPr>
        <w:t xml:space="preserve">it was </w:t>
      </w:r>
      <w:r w:rsidR="005D06A9" w:rsidRPr="079F9594">
        <w:rPr>
          <w:szCs w:val="20"/>
          <w:lang w:val="en-GB"/>
        </w:rPr>
        <w:t xml:space="preserve">initially decided on </w:t>
      </w:r>
      <w:r w:rsidR="470E61D5" w:rsidRPr="079F9594">
        <w:rPr>
          <w:szCs w:val="20"/>
          <w:lang w:val="en-GB"/>
        </w:rPr>
        <w:t xml:space="preserve">considering </w:t>
      </w:r>
      <w:r w:rsidR="5D64071A" w:rsidRPr="079F9594">
        <w:rPr>
          <w:szCs w:val="20"/>
          <w:lang w:val="en-GB"/>
        </w:rPr>
        <w:t>only one</w:t>
      </w:r>
      <w:r w:rsidR="0086368F" w:rsidRPr="079F9594">
        <w:rPr>
          <w:szCs w:val="20"/>
          <w:lang w:val="en-GB"/>
        </w:rPr>
        <w:t xml:space="preserve"> product (insurance type) to reduce the complexity. The product price is a premium amount which is paid by a client on a monthly, quarterly or a yearly basis. </w:t>
      </w:r>
    </w:p>
    <w:p w14:paraId="64D3C73B" w14:textId="3DAEBFEE" w:rsidR="0086368F" w:rsidRPr="00992CCF" w:rsidRDefault="71B6AFAE" w:rsidP="0086368F">
      <w:pPr>
        <w:pStyle w:val="Heading2"/>
        <w:rPr>
          <w:sz w:val="22"/>
          <w:lang w:val="en-GB"/>
        </w:rPr>
      </w:pPr>
      <w:bookmarkStart w:id="247" w:name="_Toc148803215"/>
      <w:bookmarkStart w:id="248" w:name="_Toc149725137"/>
      <w:ins w:id="249" w:author="Gastbenutzer" w:date="2023-10-21T20:54:00Z">
        <w:r w:rsidRPr="38A32F5D">
          <w:rPr>
            <w:lang w:val="en-GB"/>
            <w:rPrChange w:id="250" w:author="Gastbenutzer" w:date="2023-10-29T08:19:00Z">
              <w:rPr>
                <w:sz w:val="22"/>
                <w:lang w:val="en-GB"/>
              </w:rPr>
            </w:rPrChange>
          </w:rPr>
          <w:t>B</w:t>
        </w:r>
      </w:ins>
      <w:del w:id="251" w:author="Gastbenutzer" w:date="2023-10-21T20:54:00Z">
        <w:r w:rsidR="0086368F" w:rsidRPr="38A32F5D">
          <w:rPr>
            <w:lang w:val="en-GB"/>
            <w:rPrChange w:id="252" w:author="Gastbenutzer" w:date="2023-10-29T08:19:00Z">
              <w:rPr>
                <w:sz w:val="22"/>
                <w:lang w:val="en-GB"/>
              </w:rPr>
            </w:rPrChange>
          </w:rPr>
          <w:delText>b</w:delText>
        </w:r>
      </w:del>
      <w:r w:rsidR="0086368F" w:rsidRPr="38A32F5D">
        <w:rPr>
          <w:lang w:val="en-GB"/>
          <w:rPrChange w:id="253" w:author="Gastbenutzer" w:date="2023-10-29T08:19:00Z">
            <w:rPr>
              <w:sz w:val="22"/>
              <w:lang w:val="en-GB"/>
            </w:rPr>
          </w:rPrChange>
        </w:rPr>
        <w:t>ackground</w:t>
      </w:r>
      <w:bookmarkEnd w:id="247"/>
      <w:bookmarkEnd w:id="248"/>
    </w:p>
    <w:p w14:paraId="2B8F14DA" w14:textId="2D70312F" w:rsidR="0082652F" w:rsidRPr="00992CCF" w:rsidRDefault="0082652F" w:rsidP="0082652F">
      <w:pPr>
        <w:rPr>
          <w:szCs w:val="20"/>
          <w:lang w:val="en-GB"/>
        </w:rPr>
      </w:pPr>
      <w:r w:rsidRPr="079F9594">
        <w:rPr>
          <w:szCs w:val="20"/>
          <w:lang w:val="en-GB"/>
        </w:rPr>
        <w:t xml:space="preserve">The sales forecast </w:t>
      </w:r>
      <w:r w:rsidR="005D06A9" w:rsidRPr="079F9594">
        <w:rPr>
          <w:szCs w:val="20"/>
          <w:lang w:val="en-GB"/>
        </w:rPr>
        <w:t xml:space="preserve">is </w:t>
      </w:r>
      <w:r w:rsidRPr="079F9594">
        <w:rPr>
          <w:szCs w:val="20"/>
          <w:lang w:val="en-GB"/>
        </w:rPr>
        <w:t>inevitable for the company. Based on it BDAE takes decisions on new products development and clients’ acquisition to ensure a continuous growth and avoid existential threat.</w:t>
      </w:r>
      <w:r w:rsidR="00382337" w:rsidRPr="079F9594">
        <w:rPr>
          <w:szCs w:val="20"/>
          <w:lang w:val="en-GB"/>
        </w:rPr>
        <w:t xml:space="preserve"> Quick access to forecast by product allows quick decision-making and resources optimization which in turn reduce costs and increase overall profit.</w:t>
      </w:r>
      <w:r w:rsidR="005D06A9" w:rsidRPr="079F9594">
        <w:rPr>
          <w:szCs w:val="20"/>
          <w:lang w:val="en-GB"/>
        </w:rPr>
        <w:t xml:space="preserve"> Churn predictions are not made yet</w:t>
      </w:r>
      <w:r w:rsidR="00382337" w:rsidRPr="079F9594">
        <w:rPr>
          <w:szCs w:val="20"/>
          <w:lang w:val="en-GB"/>
        </w:rPr>
        <w:t xml:space="preserve"> </w:t>
      </w:r>
      <w:r w:rsidR="00627FC9" w:rsidRPr="079F9594">
        <w:rPr>
          <w:szCs w:val="20"/>
          <w:lang w:val="en-GB"/>
        </w:rPr>
        <w:t>and</w:t>
      </w:r>
      <w:r w:rsidR="00444281" w:rsidRPr="079F9594">
        <w:rPr>
          <w:szCs w:val="20"/>
          <w:lang w:val="en-GB"/>
        </w:rPr>
        <w:t xml:space="preserve"> would be a </w:t>
      </w:r>
      <w:r w:rsidR="004E3D42" w:rsidRPr="079F9594">
        <w:rPr>
          <w:szCs w:val="20"/>
          <w:lang w:val="en-GB"/>
        </w:rPr>
        <w:t xml:space="preserve">novelty </w:t>
      </w:r>
      <w:r w:rsidR="00444281" w:rsidRPr="079F9594">
        <w:rPr>
          <w:szCs w:val="20"/>
          <w:lang w:val="en-GB"/>
        </w:rPr>
        <w:t>in the compan</w:t>
      </w:r>
      <w:r w:rsidR="002979DF" w:rsidRPr="079F9594">
        <w:rPr>
          <w:szCs w:val="20"/>
          <w:lang w:val="en-GB"/>
        </w:rPr>
        <w:t>y’s</w:t>
      </w:r>
      <w:r w:rsidR="00444281" w:rsidRPr="079F9594">
        <w:rPr>
          <w:szCs w:val="20"/>
          <w:lang w:val="en-GB"/>
        </w:rPr>
        <w:t xml:space="preserve"> data analysis.</w:t>
      </w:r>
      <w:r w:rsidR="004E7BD3" w:rsidRPr="079F9594">
        <w:rPr>
          <w:szCs w:val="20"/>
          <w:lang w:val="en-GB"/>
        </w:rPr>
        <w:t xml:space="preserve"> In general</w:t>
      </w:r>
      <w:r w:rsidR="079F9594" w:rsidRPr="079F9594">
        <w:rPr>
          <w:szCs w:val="20"/>
          <w:lang w:val="en-GB"/>
        </w:rPr>
        <w:t>,</w:t>
      </w:r>
      <w:r w:rsidR="004E7BD3" w:rsidRPr="079F9594">
        <w:rPr>
          <w:szCs w:val="20"/>
          <w:lang w:val="en-GB"/>
        </w:rPr>
        <w:t xml:space="preserve"> there </w:t>
      </w:r>
      <w:r w:rsidR="007A178A" w:rsidRPr="079F9594">
        <w:rPr>
          <w:szCs w:val="20"/>
          <w:lang w:val="en-GB"/>
        </w:rPr>
        <w:t>is no implementation of python or ML models yet in the business.</w:t>
      </w:r>
      <w:r w:rsidR="00382337" w:rsidRPr="079F9594" w:rsidDel="00444281">
        <w:rPr>
          <w:szCs w:val="20"/>
          <w:lang w:val="en-GB"/>
        </w:rPr>
        <w:t xml:space="preserve"> </w:t>
      </w:r>
      <w:r w:rsidRPr="079F9594">
        <w:rPr>
          <w:szCs w:val="20"/>
          <w:lang w:val="en-GB"/>
        </w:rPr>
        <w:t xml:space="preserve"> </w:t>
      </w:r>
    </w:p>
    <w:p w14:paraId="2B1FB0AF" w14:textId="03D3AA99" w:rsidR="00B22A57" w:rsidRPr="00992CCF" w:rsidRDefault="0082652F" w:rsidP="009E6973">
      <w:pPr>
        <w:rPr>
          <w:szCs w:val="20"/>
          <w:lang w:val="en-GB"/>
        </w:rPr>
      </w:pPr>
      <w:r w:rsidRPr="079F9594">
        <w:rPr>
          <w:szCs w:val="20"/>
          <w:lang w:val="en-GB"/>
        </w:rPr>
        <w:t xml:space="preserve">All data is collected in the ERP-system (SAP) based on a SQL-database. </w:t>
      </w:r>
      <w:r w:rsidR="0086368F" w:rsidRPr="079F9594">
        <w:rPr>
          <w:szCs w:val="20"/>
          <w:lang w:val="en-GB"/>
        </w:rPr>
        <w:t xml:space="preserve">The </w:t>
      </w:r>
      <w:r w:rsidRPr="079F9594">
        <w:rPr>
          <w:szCs w:val="20"/>
          <w:lang w:val="en-GB"/>
        </w:rPr>
        <w:t>f</w:t>
      </w:r>
      <w:r w:rsidR="0086368F" w:rsidRPr="079F9594">
        <w:rPr>
          <w:szCs w:val="20"/>
          <w:lang w:val="en-GB"/>
        </w:rPr>
        <w:t>orecast of</w:t>
      </w:r>
      <w:r w:rsidRPr="079F9594">
        <w:rPr>
          <w:szCs w:val="20"/>
          <w:lang w:val="en-GB"/>
        </w:rPr>
        <w:t xml:space="preserve"> </w:t>
      </w:r>
      <w:r w:rsidR="0086368F" w:rsidRPr="079F9594">
        <w:rPr>
          <w:szCs w:val="20"/>
          <w:lang w:val="en-GB"/>
        </w:rPr>
        <w:t>future sales is still partly based on manual estimations.</w:t>
      </w:r>
      <w:r w:rsidRPr="079F9594">
        <w:rPr>
          <w:szCs w:val="20"/>
          <w:lang w:val="en-GB"/>
        </w:rPr>
        <w:t xml:space="preserve"> The</w:t>
      </w:r>
      <w:r w:rsidR="0086368F" w:rsidRPr="079F9594">
        <w:rPr>
          <w:szCs w:val="20"/>
          <w:lang w:val="en-GB"/>
        </w:rPr>
        <w:t xml:space="preserve"> </w:t>
      </w:r>
      <w:r w:rsidR="0086368F" w:rsidRPr="079F9594">
        <w:rPr>
          <w:szCs w:val="20"/>
          <w:lang w:val="en-US"/>
        </w:rPr>
        <w:t>sums</w:t>
      </w:r>
      <w:r w:rsidR="0086368F" w:rsidRPr="079F9594">
        <w:rPr>
          <w:szCs w:val="20"/>
          <w:lang w:val="en-GB"/>
        </w:rPr>
        <w:t xml:space="preserve"> and ratios of historical sales data</w:t>
      </w:r>
      <w:r w:rsidRPr="079F9594">
        <w:rPr>
          <w:szCs w:val="20"/>
          <w:lang w:val="en-GB"/>
        </w:rPr>
        <w:t xml:space="preserve"> are used</w:t>
      </w:r>
      <w:r w:rsidR="0086368F" w:rsidRPr="079F9594">
        <w:rPr>
          <w:szCs w:val="20"/>
          <w:lang w:val="en-GB"/>
        </w:rPr>
        <w:t xml:space="preserve"> combined with manual estimations of summed sales amounts to predict </w:t>
      </w:r>
      <w:r w:rsidRPr="079F9594">
        <w:rPr>
          <w:szCs w:val="20"/>
          <w:lang w:val="en-GB"/>
        </w:rPr>
        <w:t>future sales</w:t>
      </w:r>
      <w:r w:rsidR="0086368F" w:rsidRPr="079F9594">
        <w:rPr>
          <w:szCs w:val="20"/>
          <w:lang w:val="en-GB"/>
        </w:rPr>
        <w:t>.</w:t>
      </w:r>
      <w:r w:rsidR="009E6973" w:rsidRPr="079F9594">
        <w:rPr>
          <w:szCs w:val="20"/>
          <w:lang w:val="en-GB"/>
        </w:rPr>
        <w:t xml:space="preserve"> Data is g</w:t>
      </w:r>
      <w:r w:rsidR="0086368F" w:rsidRPr="079F9594">
        <w:rPr>
          <w:szCs w:val="20"/>
          <w:lang w:val="en-GB"/>
        </w:rPr>
        <w:t xml:space="preserve">rouped by (insurance-)product </w:t>
      </w:r>
      <w:r w:rsidR="009E6973" w:rsidRPr="079F9594">
        <w:rPr>
          <w:szCs w:val="20"/>
          <w:lang w:val="en-GB"/>
        </w:rPr>
        <w:t xml:space="preserve">/ </w:t>
      </w:r>
      <w:r w:rsidR="0086368F" w:rsidRPr="079F9594">
        <w:rPr>
          <w:szCs w:val="20"/>
          <w:lang w:val="en-GB"/>
        </w:rPr>
        <w:t>category, time and some other variables</w:t>
      </w:r>
      <w:r w:rsidR="00B974C1" w:rsidRPr="079F9594">
        <w:rPr>
          <w:szCs w:val="20"/>
          <w:lang w:val="en-GB"/>
        </w:rPr>
        <w:t xml:space="preserve"> </w:t>
      </w:r>
      <w:r w:rsidR="00D70D06" w:rsidRPr="079F9594">
        <w:rPr>
          <w:szCs w:val="20"/>
          <w:lang w:val="en-GB"/>
        </w:rPr>
        <w:t>in Power Pivot and Excel</w:t>
      </w:r>
      <w:r w:rsidR="0086368F" w:rsidRPr="079F9594">
        <w:rPr>
          <w:szCs w:val="20"/>
          <w:lang w:val="en-GB"/>
        </w:rPr>
        <w:t>.</w:t>
      </w:r>
      <w:r w:rsidR="009E6973" w:rsidRPr="079F9594">
        <w:rPr>
          <w:szCs w:val="20"/>
          <w:lang w:val="en-GB"/>
        </w:rPr>
        <w:t xml:space="preserve"> </w:t>
      </w:r>
      <w:r w:rsidR="000E3E9E" w:rsidRPr="079F9594">
        <w:rPr>
          <w:szCs w:val="20"/>
          <w:lang w:val="en-GB"/>
        </w:rPr>
        <w:t xml:space="preserve">Churn predictions are not yet implemented into the forecast procedure by </w:t>
      </w:r>
      <w:r w:rsidR="00710826" w:rsidRPr="079F9594">
        <w:rPr>
          <w:szCs w:val="20"/>
          <w:lang w:val="en-GB"/>
        </w:rPr>
        <w:t xml:space="preserve">the </w:t>
      </w:r>
      <w:r w:rsidR="000E3E9E" w:rsidRPr="079F9594">
        <w:rPr>
          <w:szCs w:val="20"/>
          <w:lang w:val="en-GB"/>
        </w:rPr>
        <w:t xml:space="preserve">company. The goal of this project from a technical point of view </w:t>
      </w:r>
      <w:r w:rsidR="079F9594" w:rsidRPr="079F9594">
        <w:rPr>
          <w:szCs w:val="20"/>
          <w:lang w:val="en-GB"/>
        </w:rPr>
        <w:t>is to</w:t>
      </w:r>
      <w:r w:rsidR="00383442" w:rsidRPr="079F9594">
        <w:rPr>
          <w:szCs w:val="20"/>
          <w:lang w:val="en-GB"/>
        </w:rPr>
        <w:t xml:space="preserve"> support the manual estimations </w:t>
      </w:r>
      <w:r w:rsidR="00710826" w:rsidRPr="079F9594">
        <w:rPr>
          <w:szCs w:val="20"/>
          <w:lang w:val="en-GB"/>
        </w:rPr>
        <w:t xml:space="preserve">and decisions </w:t>
      </w:r>
      <w:r w:rsidR="000E3E9E" w:rsidRPr="079F9594">
        <w:rPr>
          <w:szCs w:val="20"/>
          <w:lang w:val="en-GB"/>
        </w:rPr>
        <w:t>with the reliable ML-models.</w:t>
      </w:r>
    </w:p>
    <w:p w14:paraId="79C9F9F8" w14:textId="6ADD7311" w:rsidR="00C6554A" w:rsidRPr="00992CCF" w:rsidRDefault="000E3E9E" w:rsidP="00A05755">
      <w:pPr>
        <w:rPr>
          <w:szCs w:val="20"/>
          <w:lang w:val="en-GB"/>
        </w:rPr>
      </w:pPr>
      <w:r w:rsidRPr="079F9594">
        <w:rPr>
          <w:szCs w:val="20"/>
          <w:lang w:val="en-GB"/>
        </w:rPr>
        <w:t>From a scientific point of view there are several challenges to overcome</w:t>
      </w:r>
      <w:r w:rsidR="00B649F4" w:rsidRPr="079F9594">
        <w:rPr>
          <w:szCs w:val="20"/>
          <w:lang w:val="en-GB"/>
        </w:rPr>
        <w:t xml:space="preserve"> by</w:t>
      </w:r>
      <w:r w:rsidR="002A401A" w:rsidRPr="079F9594">
        <w:rPr>
          <w:szCs w:val="20"/>
          <w:lang w:val="en-GB"/>
        </w:rPr>
        <w:t xml:space="preserve"> finding and </w:t>
      </w:r>
      <w:r w:rsidR="00D21B32" w:rsidRPr="079F9594">
        <w:rPr>
          <w:szCs w:val="20"/>
          <w:lang w:val="en-GB"/>
        </w:rPr>
        <w:t>purifying useful data as well as</w:t>
      </w:r>
      <w:r w:rsidR="00B649F4" w:rsidRPr="079F9594" w:rsidDel="00D21B32">
        <w:rPr>
          <w:szCs w:val="20"/>
          <w:lang w:val="en-GB"/>
        </w:rPr>
        <w:t xml:space="preserve"> </w:t>
      </w:r>
      <w:r w:rsidR="00B649F4" w:rsidRPr="079F9594">
        <w:rPr>
          <w:szCs w:val="20"/>
          <w:lang w:val="en-GB"/>
        </w:rPr>
        <w:t xml:space="preserve">choosing the best ML-model for sales forecast. It is described later in details </w:t>
      </w:r>
      <w:r w:rsidR="00B649F4" w:rsidRPr="079F9594">
        <w:rPr>
          <w:szCs w:val="20"/>
          <w:lang w:val="en-GB"/>
        </w:rPr>
        <w:lastRenderedPageBreak/>
        <w:t xml:space="preserve">in the chapter IV. </w:t>
      </w:r>
      <w:r w:rsidR="079F9594" w:rsidRPr="079F9594">
        <w:rPr>
          <w:szCs w:val="20"/>
          <w:lang w:val="en-GB"/>
        </w:rPr>
        <w:t>Since</w:t>
      </w:r>
      <w:r w:rsidR="00B649F4" w:rsidRPr="079F9594">
        <w:rPr>
          <w:szCs w:val="20"/>
          <w:lang w:val="en-GB"/>
        </w:rPr>
        <w:t xml:space="preserve"> there is no information about future behaviour </w:t>
      </w:r>
      <w:r w:rsidR="00A05755" w:rsidRPr="079F9594">
        <w:rPr>
          <w:szCs w:val="20"/>
          <w:lang w:val="en-GB"/>
        </w:rPr>
        <w:t>such as</w:t>
      </w:r>
      <w:r w:rsidR="00B649F4" w:rsidRPr="079F9594">
        <w:rPr>
          <w:szCs w:val="20"/>
          <w:lang w:val="en-GB"/>
        </w:rPr>
        <w:t xml:space="preserve"> the number of contracts is unknown as well as the profile of future clients, it is challenging to fin</w:t>
      </w:r>
      <w:r w:rsidR="00A05755" w:rsidRPr="079F9594">
        <w:rPr>
          <w:szCs w:val="20"/>
          <w:lang w:val="en-GB"/>
        </w:rPr>
        <w:t>d</w:t>
      </w:r>
      <w:r w:rsidR="00B649F4" w:rsidRPr="079F9594">
        <w:rPr>
          <w:szCs w:val="20"/>
          <w:lang w:val="en-GB"/>
        </w:rPr>
        <w:t xml:space="preserve"> the right </w:t>
      </w:r>
      <w:r w:rsidR="00A05755" w:rsidRPr="079F9594">
        <w:rPr>
          <w:szCs w:val="20"/>
          <w:lang w:val="en-GB"/>
        </w:rPr>
        <w:t xml:space="preserve">and reliable </w:t>
      </w:r>
      <w:r w:rsidR="00B649F4" w:rsidRPr="079F9594">
        <w:rPr>
          <w:szCs w:val="20"/>
          <w:lang w:val="en-GB"/>
        </w:rPr>
        <w:t>ML-model</w:t>
      </w:r>
      <w:r w:rsidR="00A05755" w:rsidRPr="079F9594">
        <w:rPr>
          <w:szCs w:val="20"/>
          <w:lang w:val="en-GB"/>
        </w:rPr>
        <w:t xml:space="preserve"> to predict future sales</w:t>
      </w:r>
      <w:r w:rsidR="00B649F4" w:rsidRPr="079F9594">
        <w:rPr>
          <w:szCs w:val="20"/>
          <w:lang w:val="en-GB"/>
        </w:rPr>
        <w:t xml:space="preserve">. </w:t>
      </w:r>
    </w:p>
    <w:p w14:paraId="20172EB5" w14:textId="7B91A96B" w:rsidR="004A0D77" w:rsidRPr="00992CCF" w:rsidDel="004E6787" w:rsidRDefault="004A0D77" w:rsidP="00DF37A6">
      <w:pPr>
        <w:pStyle w:val="Heading2"/>
        <w:rPr>
          <w:del w:id="254" w:author="Jonathan Leipold - BDAE Gruppe" w:date="2023-10-29T09:01:00Z"/>
          <w:sz w:val="22"/>
          <w:lang w:val="en-GB"/>
        </w:rPr>
      </w:pPr>
    </w:p>
    <w:p w14:paraId="4521150C" w14:textId="6E467584" w:rsidR="00DF37A6" w:rsidRPr="00992CCF" w:rsidRDefault="00DF37A6" w:rsidP="00DF37A6">
      <w:pPr>
        <w:pStyle w:val="Heading2"/>
        <w:rPr>
          <w:sz w:val="22"/>
          <w:lang w:val="en-GB"/>
        </w:rPr>
      </w:pPr>
      <w:bookmarkStart w:id="255" w:name="_Toc148803216"/>
      <w:bookmarkStart w:id="256" w:name="_Toc149725138"/>
      <w:r w:rsidRPr="38A32F5D">
        <w:rPr>
          <w:lang w:val="en-GB"/>
          <w:rPrChange w:id="257" w:author="Gastbenutzer" w:date="2023-10-29T08:19:00Z">
            <w:rPr>
              <w:sz w:val="22"/>
              <w:lang w:val="en-GB"/>
            </w:rPr>
          </w:rPrChange>
        </w:rPr>
        <w:t>Contribution</w:t>
      </w:r>
      <w:bookmarkEnd w:id="255"/>
      <w:bookmarkEnd w:id="256"/>
    </w:p>
    <w:p w14:paraId="4B34DC14" w14:textId="561DEEAD" w:rsidR="00E61262" w:rsidRDefault="00E61262" w:rsidP="079F9594">
      <w:pPr>
        <w:rPr>
          <w:szCs w:val="20"/>
          <w:lang w:val="en-GB"/>
        </w:rPr>
      </w:pPr>
      <w:r w:rsidRPr="079F9594">
        <w:rPr>
          <w:szCs w:val="20"/>
          <w:lang w:val="en-GB"/>
        </w:rPr>
        <w:t xml:space="preserve">In this project group </w:t>
      </w:r>
      <w:r w:rsidR="009F41AA" w:rsidRPr="079F9594">
        <w:rPr>
          <w:szCs w:val="20"/>
          <w:lang w:val="en-GB"/>
        </w:rPr>
        <w:t xml:space="preserve">Johnathan Leipold is </w:t>
      </w:r>
      <w:r w:rsidRPr="079F9594">
        <w:rPr>
          <w:szCs w:val="20"/>
          <w:lang w:val="en-GB"/>
        </w:rPr>
        <w:t xml:space="preserve">a representative of the BDAE company, </w:t>
      </w:r>
      <w:r w:rsidR="009F41AA" w:rsidRPr="079F9594">
        <w:rPr>
          <w:szCs w:val="20"/>
          <w:lang w:val="en-GB"/>
        </w:rPr>
        <w:t>an industry expert</w:t>
      </w:r>
      <w:r w:rsidRPr="079F9594">
        <w:rPr>
          <w:szCs w:val="20"/>
          <w:lang w:val="en-GB"/>
        </w:rPr>
        <w:t xml:space="preserve">, </w:t>
      </w:r>
      <w:r w:rsidR="009F41AA" w:rsidRPr="079F9594">
        <w:rPr>
          <w:szCs w:val="20"/>
          <w:lang w:val="en-GB"/>
        </w:rPr>
        <w:t xml:space="preserve">the data </w:t>
      </w:r>
      <w:proofErr w:type="gramStart"/>
      <w:r w:rsidR="009F41AA" w:rsidRPr="079F9594">
        <w:rPr>
          <w:szCs w:val="20"/>
          <w:lang w:val="en-GB"/>
        </w:rPr>
        <w:t>owner</w:t>
      </w:r>
      <w:proofErr w:type="gramEnd"/>
      <w:r w:rsidRPr="079F9594">
        <w:rPr>
          <w:szCs w:val="20"/>
          <w:lang w:val="en-GB"/>
        </w:rPr>
        <w:t xml:space="preserve"> and the initiator of a current project</w:t>
      </w:r>
      <w:r w:rsidR="009F41AA" w:rsidRPr="079F9594">
        <w:rPr>
          <w:szCs w:val="20"/>
          <w:lang w:val="en-GB"/>
        </w:rPr>
        <w:t>.</w:t>
      </w:r>
      <w:r w:rsidR="00894019" w:rsidRPr="079F9594">
        <w:rPr>
          <w:szCs w:val="20"/>
          <w:lang w:val="en-GB"/>
        </w:rPr>
        <w:t xml:space="preserve"> H</w:t>
      </w:r>
      <w:r w:rsidR="00A47233" w:rsidRPr="079F9594">
        <w:rPr>
          <w:szCs w:val="20"/>
          <w:lang w:val="en-GB"/>
        </w:rPr>
        <w:t xml:space="preserve">e has a mathematical </w:t>
      </w:r>
      <w:r w:rsidR="005E4184" w:rsidRPr="079F9594">
        <w:rPr>
          <w:szCs w:val="20"/>
          <w:lang w:val="en-GB"/>
        </w:rPr>
        <w:t>background</w:t>
      </w:r>
      <w:r w:rsidR="00A47233" w:rsidRPr="079F9594">
        <w:rPr>
          <w:szCs w:val="20"/>
          <w:lang w:val="en-GB"/>
        </w:rPr>
        <w:t xml:space="preserve"> and little programming and Deep Learning knowledge from </w:t>
      </w:r>
      <w:r w:rsidR="005E4184" w:rsidRPr="079F9594">
        <w:rPr>
          <w:szCs w:val="20"/>
          <w:lang w:val="en-GB"/>
        </w:rPr>
        <w:t>a student job and private courses</w:t>
      </w:r>
      <w:r w:rsidR="00EE703B" w:rsidRPr="079F9594">
        <w:rPr>
          <w:szCs w:val="20"/>
          <w:lang w:val="en-GB"/>
        </w:rPr>
        <w:t xml:space="preserve"> but no experience in</w:t>
      </w:r>
      <w:r w:rsidR="000B0269" w:rsidRPr="079F9594">
        <w:rPr>
          <w:szCs w:val="20"/>
          <w:lang w:val="en-GB"/>
        </w:rPr>
        <w:t xml:space="preserve"> ML projects</w:t>
      </w:r>
      <w:r w:rsidR="005E4184" w:rsidRPr="079F9594">
        <w:rPr>
          <w:szCs w:val="20"/>
          <w:lang w:val="en-GB"/>
        </w:rPr>
        <w:t>.</w:t>
      </w:r>
      <w:r w:rsidR="009F41AA" w:rsidRPr="079F9594">
        <w:rPr>
          <w:szCs w:val="20"/>
          <w:lang w:val="en-GB"/>
        </w:rPr>
        <w:t xml:space="preserve"> Johnathan was consulting on the data </w:t>
      </w:r>
      <w:r w:rsidRPr="079F9594">
        <w:rPr>
          <w:szCs w:val="20"/>
          <w:lang w:val="en-GB"/>
        </w:rPr>
        <w:t>during the project,</w:t>
      </w:r>
      <w:r w:rsidR="009F41AA" w:rsidRPr="079F9594">
        <w:rPr>
          <w:szCs w:val="20"/>
          <w:lang w:val="en-GB"/>
        </w:rPr>
        <w:t xml:space="preserve"> set up the initial </w:t>
      </w:r>
      <w:r w:rsidRPr="079F9594">
        <w:rPr>
          <w:szCs w:val="20"/>
          <w:lang w:val="en-GB"/>
        </w:rPr>
        <w:t xml:space="preserve">data base and mostly all </w:t>
      </w:r>
      <w:r w:rsidR="009F41AA" w:rsidRPr="079F9594">
        <w:rPr>
          <w:szCs w:val="20"/>
          <w:lang w:val="en-GB"/>
        </w:rPr>
        <w:t>pre-processing steps</w:t>
      </w:r>
      <w:r w:rsidR="005E3261" w:rsidRPr="079F9594">
        <w:rPr>
          <w:szCs w:val="20"/>
          <w:lang w:val="en-GB"/>
        </w:rPr>
        <w:t xml:space="preserve"> as well</w:t>
      </w:r>
      <w:r w:rsidR="00BC17E0" w:rsidRPr="079F9594">
        <w:rPr>
          <w:szCs w:val="20"/>
          <w:lang w:val="en-GB"/>
        </w:rPr>
        <w:t xml:space="preserve"> as new feature collection from the ERP-System</w:t>
      </w:r>
      <w:r w:rsidR="00D3353E" w:rsidRPr="079F9594">
        <w:rPr>
          <w:szCs w:val="20"/>
          <w:lang w:val="en-GB"/>
        </w:rPr>
        <w:t xml:space="preserve"> and feature engineering in SQL</w:t>
      </w:r>
      <w:r w:rsidR="00BC17E0" w:rsidRPr="079F9594">
        <w:rPr>
          <w:szCs w:val="20"/>
          <w:lang w:val="en-GB"/>
        </w:rPr>
        <w:t xml:space="preserve"> for churn prediction</w:t>
      </w:r>
      <w:r w:rsidR="009F41AA" w:rsidRPr="079F9594">
        <w:rPr>
          <w:szCs w:val="20"/>
          <w:lang w:val="en-GB"/>
        </w:rPr>
        <w:t>.</w:t>
      </w:r>
      <w:r w:rsidRPr="079F9594">
        <w:rPr>
          <w:szCs w:val="20"/>
          <w:lang w:val="en-GB"/>
        </w:rPr>
        <w:t xml:space="preserve"> Christian Hirning and </w:t>
      </w:r>
      <w:proofErr w:type="spellStart"/>
      <w:r w:rsidRPr="079F9594">
        <w:rPr>
          <w:szCs w:val="20"/>
          <w:lang w:val="en-GB"/>
        </w:rPr>
        <w:t>Rumiya</w:t>
      </w:r>
      <w:proofErr w:type="spellEnd"/>
      <w:r w:rsidRPr="079F9594">
        <w:rPr>
          <w:szCs w:val="20"/>
          <w:lang w:val="en-GB"/>
        </w:rPr>
        <w:t xml:space="preserve"> Al-Meri have no experience in the insurance industry but rather in statistics and Christian </w:t>
      </w:r>
      <w:r w:rsidR="00DF37A6" w:rsidRPr="079F9594">
        <w:rPr>
          <w:szCs w:val="20"/>
          <w:lang w:val="en-GB"/>
        </w:rPr>
        <w:t xml:space="preserve">as well </w:t>
      </w:r>
      <w:r w:rsidRPr="079F9594">
        <w:rPr>
          <w:szCs w:val="20"/>
          <w:lang w:val="en-GB"/>
        </w:rPr>
        <w:t xml:space="preserve">a deeper knowledge in programming. </w:t>
      </w:r>
      <w:r w:rsidR="00DF37A6" w:rsidRPr="079F9594">
        <w:rPr>
          <w:szCs w:val="20"/>
          <w:lang w:val="en-GB"/>
        </w:rPr>
        <w:t>Raphael</w:t>
      </w:r>
      <w:r w:rsidR="007F0BE1" w:rsidRPr="079F9594">
        <w:rPr>
          <w:szCs w:val="20"/>
          <w:lang w:val="en-GB"/>
        </w:rPr>
        <w:t xml:space="preserve"> Kassel</w:t>
      </w:r>
      <w:r w:rsidR="00DF37A6" w:rsidRPr="079F9594">
        <w:rPr>
          <w:szCs w:val="20"/>
          <w:lang w:val="en-GB"/>
        </w:rPr>
        <w:t xml:space="preserve"> (</w:t>
      </w:r>
      <w:proofErr w:type="spellStart"/>
      <w:r w:rsidR="00410769" w:rsidRPr="079F9594">
        <w:rPr>
          <w:szCs w:val="20"/>
          <w:lang w:val="en-GB"/>
        </w:rPr>
        <w:t>DataScientest</w:t>
      </w:r>
      <w:proofErr w:type="spellEnd"/>
      <w:r w:rsidR="00DF37A6" w:rsidRPr="079F9594">
        <w:rPr>
          <w:szCs w:val="20"/>
          <w:lang w:val="en-GB"/>
        </w:rPr>
        <w:t>) contributed as a project tutor.</w:t>
      </w:r>
    </w:p>
    <w:p w14:paraId="0EB5B7E0" w14:textId="246C0043" w:rsidR="004A0D77" w:rsidRPr="00992CCF" w:rsidRDefault="27FF434E" w:rsidP="079F9594">
      <w:pPr>
        <w:rPr>
          <w:rFonts w:ascii="Segoe UI" w:hAnsi="Segoe UI" w:cs="Segoe UI"/>
          <w:color w:val="265180"/>
          <w:szCs w:val="20"/>
          <w:lang w:val="en-GB"/>
        </w:rPr>
      </w:pPr>
      <w:r w:rsidRPr="079F9594">
        <w:rPr>
          <w:szCs w:val="20"/>
          <w:lang w:val="en-GB"/>
        </w:rPr>
        <w:t>Jonathan regularly consulted with a company IT expert with basic statistics and ML skills about useful modelling options, and with another colleague about the quality and meaning of the feature content. No data scientists or ML experts were involved.</w:t>
      </w:r>
    </w:p>
    <w:p w14:paraId="6DE9DF35" w14:textId="2712C81F" w:rsidR="079F9594" w:rsidRDefault="079F9594" w:rsidP="079F9594">
      <w:pPr>
        <w:rPr>
          <w:ins w:id="258" w:author="Jonathan Leipold - BDAE Gruppe" w:date="2023-10-29T09:03:00Z"/>
          <w:szCs w:val="20"/>
          <w:lang w:val="en-GB"/>
        </w:rPr>
      </w:pPr>
    </w:p>
    <w:p w14:paraId="680760BE" w14:textId="6222BBAB" w:rsidR="00F900BA" w:rsidRDefault="00F900BA">
      <w:pPr>
        <w:pStyle w:val="Heading2"/>
        <w:rPr>
          <w:lang w:val="en-GB"/>
        </w:rPr>
        <w:pPrChange w:id="259" w:author="Jonathan Leipold - BDAE Gruppe" w:date="2023-10-29T09:03:00Z">
          <w:pPr/>
        </w:pPrChange>
      </w:pPr>
      <w:bookmarkStart w:id="260" w:name="_Toc149725139"/>
      <w:ins w:id="261" w:author="Jonathan Leipold - BDAE Gruppe" w:date="2023-10-29T09:03:00Z">
        <w:r>
          <w:rPr>
            <w:lang w:val="en-GB"/>
          </w:rPr>
          <w:t>Objectives</w:t>
        </w:r>
      </w:ins>
      <w:bookmarkEnd w:id="260"/>
    </w:p>
    <w:p w14:paraId="7AC2EB9A" w14:textId="3BCEF2B1" w:rsidR="004A0D77" w:rsidDel="004E6787" w:rsidRDefault="004A0D77" w:rsidP="004A0D77">
      <w:pPr>
        <w:spacing w:before="0" w:after="0" w:line="240" w:lineRule="auto"/>
        <w:rPr>
          <w:del w:id="262" w:author="Jonathan Leipold - BDAE Gruppe" w:date="2023-10-29T09:01:00Z"/>
        </w:rPr>
      </w:pPr>
      <w:bookmarkStart w:id="263" w:name="_Toc148803217"/>
      <w:del w:id="264" w:author="Jonathan Leipold - BDAE Gruppe" w:date="2023-10-29T09:03:00Z">
        <w:r w:rsidRPr="004E6787" w:rsidDel="004E6787">
          <w:rPr>
            <w:rPrChange w:id="265" w:author="Jonathan Leipold - BDAE Gruppe" w:date="2023-10-29T09:02:00Z">
              <w:rPr>
                <w:lang w:val="en-GB"/>
              </w:rPr>
            </w:rPrChange>
          </w:rPr>
          <w:delText>Objectives</w:delText>
        </w:r>
      </w:del>
      <w:bookmarkEnd w:id="263"/>
    </w:p>
    <w:p w14:paraId="541CB017" w14:textId="16E44971" w:rsidR="004A0D77" w:rsidDel="00F900BA" w:rsidRDefault="004A0D77" w:rsidP="004A0D77">
      <w:pPr>
        <w:spacing w:before="0" w:after="0" w:line="240" w:lineRule="auto"/>
        <w:rPr>
          <w:del w:id="266" w:author="Jonathan Leipold - BDAE Gruppe" w:date="2023-10-29T09:03:00Z"/>
          <w:lang w:val="en-GB"/>
        </w:rPr>
      </w:pPr>
    </w:p>
    <w:p w14:paraId="573AC369" w14:textId="03EEECC7" w:rsidR="004A0D77" w:rsidRPr="00992CCF" w:rsidRDefault="004A0D77" w:rsidP="004A0D77">
      <w:pPr>
        <w:spacing w:before="0" w:after="0" w:line="240" w:lineRule="auto"/>
        <w:rPr>
          <w:szCs w:val="20"/>
          <w:lang w:val="en-GB"/>
        </w:rPr>
      </w:pPr>
      <w:r w:rsidRPr="079F9594">
        <w:rPr>
          <w:szCs w:val="20"/>
          <w:lang w:val="en-GB"/>
        </w:rPr>
        <w:t xml:space="preserve">The </w:t>
      </w:r>
      <w:r w:rsidRPr="079F9594">
        <w:rPr>
          <w:b/>
          <w:szCs w:val="20"/>
          <w:lang w:val="en-GB"/>
        </w:rPr>
        <w:t>main objective</w:t>
      </w:r>
      <w:r w:rsidRPr="079F9594">
        <w:rPr>
          <w:szCs w:val="20"/>
          <w:lang w:val="en-GB"/>
        </w:rPr>
        <w:t xml:space="preserve"> was to create </w:t>
      </w:r>
      <w:r w:rsidRPr="079F9594">
        <w:rPr>
          <w:b/>
          <w:szCs w:val="20"/>
          <w:lang w:val="en-GB"/>
        </w:rPr>
        <w:t>the best performing model for sales predictions</w:t>
      </w:r>
      <w:r w:rsidRPr="079F9594">
        <w:rPr>
          <w:szCs w:val="20"/>
          <w:lang w:val="en-GB"/>
        </w:rPr>
        <w:t>, in particularly prediction of premium amounts per month. Due to the big variety of product characteristics, only transactions concerning one main product type were considered to build a prototype.</w:t>
      </w:r>
    </w:p>
    <w:p w14:paraId="046782B7" w14:textId="77777777" w:rsidR="004A0D77" w:rsidRPr="00992CCF" w:rsidRDefault="004A0D77" w:rsidP="004A0D77">
      <w:pPr>
        <w:spacing w:before="0" w:after="0" w:line="240" w:lineRule="auto"/>
        <w:rPr>
          <w:szCs w:val="20"/>
          <w:lang w:val="en-GB"/>
        </w:rPr>
      </w:pPr>
    </w:p>
    <w:p w14:paraId="340937A4" w14:textId="3FF40CDF" w:rsidR="004570E4" w:rsidRPr="00992CCF" w:rsidRDefault="2F084CC1" w:rsidP="004A0D77">
      <w:pPr>
        <w:spacing w:before="0" w:after="0" w:line="240" w:lineRule="auto"/>
        <w:rPr>
          <w:szCs w:val="20"/>
          <w:lang w:val="en-GB"/>
        </w:rPr>
      </w:pPr>
      <w:r w:rsidRPr="079F9594">
        <w:rPr>
          <w:szCs w:val="20"/>
          <w:lang w:val="en-GB"/>
        </w:rPr>
        <w:t xml:space="preserve">Initially </w:t>
      </w:r>
      <w:r w:rsidR="00791978" w:rsidRPr="079F9594">
        <w:rPr>
          <w:szCs w:val="20"/>
          <w:lang w:val="en-GB"/>
        </w:rPr>
        <w:t>2 main goals</w:t>
      </w:r>
      <w:r w:rsidR="21F51182" w:rsidRPr="079F9594">
        <w:rPr>
          <w:szCs w:val="20"/>
          <w:lang w:val="en-GB"/>
        </w:rPr>
        <w:t xml:space="preserve"> </w:t>
      </w:r>
      <w:r w:rsidR="1B66B354" w:rsidRPr="079F9594">
        <w:rPr>
          <w:szCs w:val="20"/>
          <w:lang w:val="en-GB"/>
        </w:rPr>
        <w:t>were defined</w:t>
      </w:r>
      <w:r w:rsidR="00791978" w:rsidRPr="079F9594">
        <w:rPr>
          <w:szCs w:val="20"/>
          <w:lang w:val="en-GB"/>
        </w:rPr>
        <w:t>:</w:t>
      </w:r>
    </w:p>
    <w:p w14:paraId="120E6BB8" w14:textId="795577C5" w:rsidR="004A0D77" w:rsidRPr="00992CCF" w:rsidRDefault="004A0D77" w:rsidP="079F9594">
      <w:pPr>
        <w:pStyle w:val="ListParagraph"/>
        <w:numPr>
          <w:ilvl w:val="0"/>
          <w:numId w:val="46"/>
        </w:numPr>
        <w:spacing w:before="0" w:after="0" w:line="240" w:lineRule="auto"/>
        <w:rPr>
          <w:szCs w:val="20"/>
          <w:lang w:val="en-GB"/>
        </w:rPr>
      </w:pPr>
      <w:r w:rsidRPr="079F9594">
        <w:rPr>
          <w:szCs w:val="20"/>
          <w:lang w:val="en-GB"/>
        </w:rPr>
        <w:t xml:space="preserve">Find the best model for forecasting / predicting the premium </w:t>
      </w:r>
      <w:proofErr w:type="gramStart"/>
      <w:r w:rsidRPr="079F9594">
        <w:rPr>
          <w:szCs w:val="20"/>
          <w:lang w:val="en-GB"/>
        </w:rPr>
        <w:t>amount</w:t>
      </w:r>
      <w:proofErr w:type="gramEnd"/>
    </w:p>
    <w:p w14:paraId="4E471F06" w14:textId="73B477CB" w:rsidR="004A0D77" w:rsidRPr="00992CCF" w:rsidRDefault="004A0D77" w:rsidP="079F9594">
      <w:pPr>
        <w:pStyle w:val="ListParagraph"/>
        <w:numPr>
          <w:ilvl w:val="0"/>
          <w:numId w:val="46"/>
        </w:numPr>
        <w:spacing w:before="0" w:after="0" w:line="240" w:lineRule="auto"/>
        <w:rPr>
          <w:szCs w:val="20"/>
          <w:lang w:val="en-GB"/>
        </w:rPr>
      </w:pPr>
      <w:r w:rsidRPr="079F9594">
        <w:rPr>
          <w:szCs w:val="20"/>
          <w:lang w:val="en-GB"/>
        </w:rPr>
        <w:t xml:space="preserve">Find out how premium adjustments impact the value of premium </w:t>
      </w:r>
      <w:proofErr w:type="gramStart"/>
      <w:r w:rsidRPr="079F9594">
        <w:rPr>
          <w:szCs w:val="20"/>
          <w:lang w:val="en-GB"/>
        </w:rPr>
        <w:t>amount</w:t>
      </w:r>
      <w:proofErr w:type="gramEnd"/>
      <w:r w:rsidRPr="079F9594">
        <w:rPr>
          <w:szCs w:val="20"/>
          <w:lang w:val="en-GB"/>
        </w:rPr>
        <w:t xml:space="preserve"> </w:t>
      </w:r>
    </w:p>
    <w:p w14:paraId="1551A572" w14:textId="649DB13B" w:rsidR="004A0D77" w:rsidRPr="00992CCF" w:rsidRDefault="004A0D77" w:rsidP="079F9594">
      <w:pPr>
        <w:spacing w:before="0" w:after="0" w:line="240" w:lineRule="auto"/>
        <w:rPr>
          <w:szCs w:val="20"/>
          <w:highlight w:val="yellow"/>
          <w:lang w:val="en-GB"/>
        </w:rPr>
      </w:pPr>
    </w:p>
    <w:p w14:paraId="2C441514" w14:textId="41E82742" w:rsidR="001D4CBA" w:rsidRPr="00992CCF" w:rsidRDefault="079F9594" w:rsidP="004A0D77">
      <w:pPr>
        <w:spacing w:before="0" w:after="0" w:line="240" w:lineRule="auto"/>
        <w:rPr>
          <w:szCs w:val="20"/>
          <w:lang w:val="en-GB"/>
        </w:rPr>
      </w:pPr>
      <w:r w:rsidRPr="079F9594">
        <w:rPr>
          <w:szCs w:val="20"/>
          <w:lang w:val="en-GB"/>
        </w:rPr>
        <w:t>During</w:t>
      </w:r>
      <w:r w:rsidR="148614D7" w:rsidRPr="079F9594">
        <w:rPr>
          <w:szCs w:val="20"/>
          <w:lang w:val="en-GB"/>
        </w:rPr>
        <w:t xml:space="preserve"> the </w:t>
      </w:r>
      <w:r w:rsidR="221363E3" w:rsidRPr="079F9594">
        <w:rPr>
          <w:szCs w:val="20"/>
          <w:lang w:val="en-GB"/>
        </w:rPr>
        <w:t xml:space="preserve">project, </w:t>
      </w:r>
      <w:r w:rsidR="12AF661C" w:rsidRPr="079F9594">
        <w:rPr>
          <w:szCs w:val="20"/>
          <w:lang w:val="en-GB"/>
        </w:rPr>
        <w:t xml:space="preserve">the project group faced </w:t>
      </w:r>
      <w:r w:rsidR="14A46738" w:rsidRPr="079F9594">
        <w:rPr>
          <w:szCs w:val="20"/>
          <w:lang w:val="en-GB"/>
        </w:rPr>
        <w:t xml:space="preserve">the </w:t>
      </w:r>
      <w:r w:rsidR="2760515B" w:rsidRPr="079F9594">
        <w:rPr>
          <w:szCs w:val="20"/>
          <w:lang w:val="en-GB"/>
        </w:rPr>
        <w:t xml:space="preserve">problem </w:t>
      </w:r>
      <w:r w:rsidR="72EEB909" w:rsidRPr="079F9594">
        <w:rPr>
          <w:szCs w:val="20"/>
          <w:lang w:val="en-GB"/>
        </w:rPr>
        <w:t>of</w:t>
      </w:r>
      <w:r w:rsidR="2760515B" w:rsidRPr="079F9594">
        <w:rPr>
          <w:szCs w:val="20"/>
          <w:lang w:val="en-GB"/>
        </w:rPr>
        <w:t xml:space="preserve"> </w:t>
      </w:r>
      <w:r w:rsidR="004A0D77" w:rsidRPr="079F9594">
        <w:rPr>
          <w:szCs w:val="20"/>
          <w:lang w:val="en-GB"/>
        </w:rPr>
        <w:t>a limited number of features which are known for the future</w:t>
      </w:r>
      <w:r w:rsidR="007B709E" w:rsidRPr="079F9594">
        <w:rPr>
          <w:szCs w:val="20"/>
          <w:lang w:val="en-GB"/>
        </w:rPr>
        <w:t>. Therefore</w:t>
      </w:r>
      <w:r w:rsidR="004A0D77" w:rsidRPr="079F9594">
        <w:rPr>
          <w:szCs w:val="20"/>
          <w:lang w:val="en-GB"/>
        </w:rPr>
        <w:t xml:space="preserve">, it was decided </w:t>
      </w:r>
      <w:r w:rsidR="7AAC1D2B" w:rsidRPr="079F9594">
        <w:rPr>
          <w:szCs w:val="20"/>
          <w:lang w:val="en-GB"/>
        </w:rPr>
        <w:t xml:space="preserve">on project </w:t>
      </w:r>
      <w:r w:rsidR="26217156" w:rsidRPr="079F9594">
        <w:rPr>
          <w:szCs w:val="20"/>
          <w:lang w:val="en-GB"/>
        </w:rPr>
        <w:t xml:space="preserve">extension with the </w:t>
      </w:r>
      <w:r w:rsidRPr="079F9594">
        <w:rPr>
          <w:szCs w:val="20"/>
          <w:lang w:val="en-GB"/>
        </w:rPr>
        <w:t>further</w:t>
      </w:r>
      <w:r w:rsidR="004A0D77" w:rsidRPr="079F9594">
        <w:rPr>
          <w:szCs w:val="20"/>
          <w:lang w:val="en-GB"/>
        </w:rPr>
        <w:t xml:space="preserve"> objective, namely </w:t>
      </w:r>
      <w:r w:rsidR="004A0D77" w:rsidRPr="079F9594">
        <w:rPr>
          <w:b/>
          <w:szCs w:val="20"/>
          <w:lang w:val="en-GB"/>
        </w:rPr>
        <w:t>churn predictions</w:t>
      </w:r>
      <w:r w:rsidR="004A0D77" w:rsidRPr="079F9594">
        <w:rPr>
          <w:szCs w:val="20"/>
          <w:lang w:val="en-GB"/>
        </w:rPr>
        <w:t>.</w:t>
      </w:r>
      <w:r w:rsidR="009A4187" w:rsidRPr="079F9594">
        <w:rPr>
          <w:szCs w:val="20"/>
          <w:lang w:val="en-GB"/>
        </w:rPr>
        <w:t xml:space="preserve"> </w:t>
      </w:r>
      <w:r w:rsidR="01FA1D8E" w:rsidRPr="079F9594">
        <w:rPr>
          <w:szCs w:val="20"/>
          <w:lang w:val="en-GB"/>
        </w:rPr>
        <w:t xml:space="preserve">The </w:t>
      </w:r>
      <w:r w:rsidRPr="079F9594">
        <w:rPr>
          <w:szCs w:val="20"/>
          <w:lang w:val="en-GB"/>
        </w:rPr>
        <w:t>contracts’</w:t>
      </w:r>
      <w:r w:rsidR="009A4187" w:rsidRPr="079F9594">
        <w:rPr>
          <w:szCs w:val="20"/>
          <w:lang w:val="en-GB"/>
        </w:rPr>
        <w:t xml:space="preserve"> data </w:t>
      </w:r>
      <w:r w:rsidRPr="079F9594">
        <w:rPr>
          <w:szCs w:val="20"/>
          <w:lang w:val="en-GB"/>
        </w:rPr>
        <w:t>for</w:t>
      </w:r>
      <w:r w:rsidR="00F255D5" w:rsidRPr="079F9594">
        <w:rPr>
          <w:szCs w:val="20"/>
          <w:lang w:val="en-GB"/>
        </w:rPr>
        <w:t xml:space="preserve"> all products</w:t>
      </w:r>
      <w:r w:rsidR="001E2E87" w:rsidRPr="079F9594">
        <w:rPr>
          <w:szCs w:val="20"/>
          <w:lang w:val="en-GB"/>
        </w:rPr>
        <w:t xml:space="preserve"> </w:t>
      </w:r>
      <w:r w:rsidR="00F255D5" w:rsidRPr="079F9594">
        <w:rPr>
          <w:szCs w:val="20"/>
          <w:lang w:val="en-GB"/>
        </w:rPr>
        <w:t xml:space="preserve">was taken and </w:t>
      </w:r>
      <w:r w:rsidR="00FA77E5" w:rsidRPr="079F9594">
        <w:rPr>
          <w:szCs w:val="20"/>
          <w:lang w:val="en-GB"/>
        </w:rPr>
        <w:t>enriched by additional</w:t>
      </w:r>
      <w:r w:rsidR="00511A7C" w:rsidRPr="079F9594">
        <w:rPr>
          <w:szCs w:val="20"/>
          <w:lang w:val="en-GB"/>
        </w:rPr>
        <w:t xml:space="preserve">, </w:t>
      </w:r>
      <w:r w:rsidR="00FA77E5" w:rsidRPr="079F9594">
        <w:rPr>
          <w:szCs w:val="20"/>
          <w:lang w:val="en-GB"/>
        </w:rPr>
        <w:t xml:space="preserve">information </w:t>
      </w:r>
      <w:r w:rsidR="00D8676D" w:rsidRPr="079F9594">
        <w:rPr>
          <w:szCs w:val="20"/>
          <w:lang w:val="en-GB"/>
        </w:rPr>
        <w:t xml:space="preserve">from the ERP-System. </w:t>
      </w:r>
    </w:p>
    <w:p w14:paraId="306AB9E0" w14:textId="77777777" w:rsidR="001D4CBA" w:rsidRPr="00992CCF" w:rsidRDefault="001D4CBA" w:rsidP="004A0D77">
      <w:pPr>
        <w:spacing w:before="0" w:after="0" w:line="240" w:lineRule="auto"/>
        <w:rPr>
          <w:szCs w:val="20"/>
          <w:lang w:val="en-GB"/>
        </w:rPr>
      </w:pPr>
    </w:p>
    <w:p w14:paraId="6EC2AB7B" w14:textId="307EBCE2" w:rsidR="003D10A4" w:rsidRPr="00992CCF" w:rsidRDefault="001D4CBA" w:rsidP="004A0D77">
      <w:pPr>
        <w:spacing w:before="0" w:after="0" w:line="240" w:lineRule="auto"/>
        <w:rPr>
          <w:szCs w:val="20"/>
          <w:lang w:val="en-GB"/>
        </w:rPr>
      </w:pPr>
      <w:r w:rsidRPr="079F9594">
        <w:rPr>
          <w:szCs w:val="20"/>
          <w:lang w:val="en-GB"/>
        </w:rPr>
        <w:t xml:space="preserve">Withing this sub-project </w:t>
      </w:r>
      <w:r w:rsidR="003D10A4" w:rsidRPr="079F9594">
        <w:rPr>
          <w:szCs w:val="20"/>
          <w:lang w:val="en-GB"/>
        </w:rPr>
        <w:t>another 2 goals</w:t>
      </w:r>
      <w:r w:rsidR="32DA1A19" w:rsidRPr="079F9594">
        <w:rPr>
          <w:szCs w:val="20"/>
          <w:lang w:val="en-GB"/>
        </w:rPr>
        <w:t xml:space="preserve"> were defined</w:t>
      </w:r>
      <w:r w:rsidR="003D10A4" w:rsidRPr="079F9594">
        <w:rPr>
          <w:szCs w:val="20"/>
          <w:lang w:val="en-GB"/>
        </w:rPr>
        <w:t>:</w:t>
      </w:r>
    </w:p>
    <w:p w14:paraId="634A894F" w14:textId="2225B481" w:rsidR="003D10A4" w:rsidRPr="00992CCF" w:rsidRDefault="05227BB7" w:rsidP="00060BE9">
      <w:pPr>
        <w:pStyle w:val="ListParagraph"/>
        <w:numPr>
          <w:ilvl w:val="0"/>
          <w:numId w:val="46"/>
        </w:numPr>
        <w:spacing w:before="0" w:after="0" w:line="240" w:lineRule="auto"/>
        <w:rPr>
          <w:szCs w:val="20"/>
          <w:lang w:val="en-GB"/>
        </w:rPr>
      </w:pPr>
      <w:r w:rsidRPr="079F9594">
        <w:rPr>
          <w:szCs w:val="20"/>
          <w:lang w:val="en-GB"/>
        </w:rPr>
        <w:t xml:space="preserve">Identify </w:t>
      </w:r>
      <w:r w:rsidR="00060BE9" w:rsidRPr="079F9594">
        <w:rPr>
          <w:szCs w:val="20"/>
          <w:lang w:val="en-GB"/>
        </w:rPr>
        <w:t xml:space="preserve">main features that have </w:t>
      </w:r>
      <w:r w:rsidR="7878E2BB" w:rsidRPr="079F9594">
        <w:rPr>
          <w:szCs w:val="20"/>
          <w:lang w:val="en-GB"/>
        </w:rPr>
        <w:t xml:space="preserve">an impact </w:t>
      </w:r>
      <w:r w:rsidR="00060BE9" w:rsidRPr="079F9594">
        <w:rPr>
          <w:szCs w:val="20"/>
          <w:lang w:val="en-GB"/>
        </w:rPr>
        <w:t xml:space="preserve">on </w:t>
      </w:r>
      <w:r w:rsidR="7878E2BB" w:rsidRPr="079F9594">
        <w:rPr>
          <w:szCs w:val="20"/>
          <w:lang w:val="en-GB"/>
        </w:rPr>
        <w:t xml:space="preserve">customers’ </w:t>
      </w:r>
      <w:r w:rsidR="00060BE9" w:rsidRPr="079F9594">
        <w:rPr>
          <w:szCs w:val="20"/>
          <w:lang w:val="en-GB"/>
        </w:rPr>
        <w:t xml:space="preserve">termination </w:t>
      </w:r>
      <w:proofErr w:type="gramStart"/>
      <w:r w:rsidR="00060BE9" w:rsidRPr="079F9594">
        <w:rPr>
          <w:szCs w:val="20"/>
          <w:lang w:val="en-GB"/>
        </w:rPr>
        <w:t>behaviour</w:t>
      </w:r>
      <w:proofErr w:type="gramEnd"/>
    </w:p>
    <w:p w14:paraId="38B99A45" w14:textId="7C1D4A0E" w:rsidR="00B22089" w:rsidRPr="00992CCF" w:rsidRDefault="00B22089" w:rsidP="079F9594">
      <w:pPr>
        <w:pStyle w:val="ListParagraph"/>
        <w:numPr>
          <w:ilvl w:val="0"/>
          <w:numId w:val="46"/>
        </w:numPr>
        <w:spacing w:before="0" w:after="0" w:line="240" w:lineRule="auto"/>
        <w:rPr>
          <w:szCs w:val="20"/>
          <w:lang w:val="en-GB"/>
        </w:rPr>
      </w:pPr>
      <w:r w:rsidRPr="079F9594">
        <w:rPr>
          <w:szCs w:val="20"/>
          <w:lang w:val="en-GB"/>
        </w:rPr>
        <w:t xml:space="preserve">Find active contracts that are more likely to get terminated by the </w:t>
      </w:r>
      <w:proofErr w:type="gramStart"/>
      <w:r w:rsidRPr="079F9594">
        <w:rPr>
          <w:szCs w:val="20"/>
          <w:lang w:val="en-GB"/>
        </w:rPr>
        <w:t>customer</w:t>
      </w:r>
      <w:proofErr w:type="gramEnd"/>
    </w:p>
    <w:p w14:paraId="43E2A045" w14:textId="2E2385EB" w:rsidR="009F41AA" w:rsidRPr="00992CCF" w:rsidRDefault="009F41AA" w:rsidP="079F9594">
      <w:pPr>
        <w:spacing w:before="0" w:after="0" w:line="240" w:lineRule="auto"/>
        <w:rPr>
          <w:szCs w:val="20"/>
          <w:lang w:val="en-GB"/>
        </w:rPr>
      </w:pPr>
    </w:p>
    <w:p w14:paraId="3AE2960A" w14:textId="77777777" w:rsidR="00983985" w:rsidDel="004E6787" w:rsidRDefault="00983985" w:rsidP="004E6787">
      <w:pPr>
        <w:rPr>
          <w:del w:id="267" w:author="Jonathan Leipold - BDAE Gruppe" w:date="2023-10-29T09:02:00Z"/>
          <w:szCs w:val="20"/>
          <w:highlight w:val="lightGray"/>
          <w:lang w:val="en-GB"/>
        </w:rPr>
      </w:pPr>
      <w:del w:id="268" w:author="Jonathan Leipold - BDAE Gruppe" w:date="2023-10-29T09:03:00Z">
        <w:r w:rsidRPr="079F9594" w:rsidDel="004E6787">
          <w:rPr>
            <w:szCs w:val="20"/>
            <w:highlight w:val="lightGray"/>
            <w:lang w:val="en-GB"/>
          </w:rPr>
          <w:br w:type="page"/>
        </w:r>
      </w:del>
    </w:p>
    <w:p w14:paraId="0C2CA6E9" w14:textId="77777777" w:rsidR="004E6787" w:rsidRPr="00992CCF" w:rsidRDefault="004E6787">
      <w:pPr>
        <w:rPr>
          <w:ins w:id="269" w:author="Jonathan Leipold - BDAE Gruppe" w:date="2023-10-29T09:03:00Z"/>
          <w:rFonts w:asciiTheme="majorHAnsi" w:eastAsiaTheme="majorEastAsia" w:hAnsiTheme="majorHAnsi" w:cstheme="majorBidi"/>
          <w:color w:val="007789" w:themeColor="accent1" w:themeShade="BF"/>
          <w:sz w:val="28"/>
          <w:szCs w:val="28"/>
          <w:highlight w:val="lightGray"/>
          <w:lang w:val="en-GB"/>
        </w:rPr>
      </w:pPr>
    </w:p>
    <w:p w14:paraId="682B6206" w14:textId="32571369" w:rsidR="008353BF" w:rsidRPr="00992CCF" w:rsidDel="009F3B5E" w:rsidRDefault="00034E84">
      <w:pPr>
        <w:pStyle w:val="Heading2"/>
        <w:rPr>
          <w:del w:id="270" w:author="Jonathan Leipold - BDAE Gruppe" w:date="2023-10-29T08:59:00Z"/>
          <w:lang w:val="en-GB"/>
        </w:rPr>
        <w:pPrChange w:id="271" w:author="Jonathan Leipold - BDAE Gruppe" w:date="2023-10-29T08:59:00Z">
          <w:pPr>
            <w:pStyle w:val="Heading1"/>
            <w:numPr>
              <w:numId w:val="20"/>
            </w:numPr>
            <w:ind w:left="720" w:hanging="360"/>
          </w:pPr>
        </w:pPrChange>
      </w:pPr>
      <w:bookmarkStart w:id="272" w:name="_Toc148803218"/>
      <w:bookmarkStart w:id="273" w:name="_Toc149725140"/>
      <w:r w:rsidRPr="079F9594">
        <w:rPr>
          <w:lang w:val="en-GB"/>
        </w:rPr>
        <w:t>Data</w:t>
      </w:r>
      <w:bookmarkEnd w:id="273"/>
      <w:r w:rsidRPr="079F9594">
        <w:rPr>
          <w:lang w:val="en-GB"/>
        </w:rPr>
        <w:t xml:space="preserve"> </w:t>
      </w:r>
      <w:del w:id="274" w:author="Jonathan Leipold - BDAE Gruppe" w:date="2023-10-29T08:59:00Z">
        <w:r w:rsidRPr="079F9594" w:rsidDel="009F3B5E">
          <w:rPr>
            <w:lang w:val="en-GB"/>
          </w:rPr>
          <w:delText>exploration and visualisation</w:delText>
        </w:r>
        <w:bookmarkEnd w:id="272"/>
      </w:del>
    </w:p>
    <w:p w14:paraId="635C785D" w14:textId="46177440" w:rsidR="008353BF" w:rsidRPr="00992CCF" w:rsidDel="009F3B5E" w:rsidRDefault="008353BF">
      <w:pPr>
        <w:pStyle w:val="Heading2"/>
        <w:rPr>
          <w:del w:id="275" w:author="Jonathan Leipold - BDAE Gruppe" w:date="2023-10-29T08:59:00Z"/>
          <w:szCs w:val="20"/>
          <w:lang w:val="en-GB"/>
        </w:rPr>
        <w:pPrChange w:id="276" w:author="Jonathan Leipold - BDAE Gruppe" w:date="2023-10-29T08:59:00Z">
          <w:pPr/>
        </w:pPrChange>
      </w:pPr>
    </w:p>
    <w:p w14:paraId="6D826F1C" w14:textId="77777777" w:rsidR="008353BF" w:rsidRPr="00992CCF" w:rsidRDefault="008353BF" w:rsidP="004E6787">
      <w:pPr>
        <w:pStyle w:val="Heading2"/>
        <w:rPr>
          <w:lang w:val="en-GB"/>
        </w:rPr>
      </w:pPr>
      <w:bookmarkStart w:id="277" w:name="_Toc148803219"/>
      <w:bookmarkStart w:id="278" w:name="_Toc149725141"/>
      <w:r w:rsidRPr="004E6787">
        <w:rPr>
          <w:lang w:val="en-GB"/>
        </w:rPr>
        <w:t>Framework</w:t>
      </w:r>
      <w:bookmarkEnd w:id="277"/>
      <w:bookmarkEnd w:id="278"/>
    </w:p>
    <w:p w14:paraId="1ADB0EAB" w14:textId="5C4C36C0" w:rsidR="00416081" w:rsidRPr="00992CCF" w:rsidDel="004E6787" w:rsidRDefault="00416081" w:rsidP="079F9594">
      <w:pPr>
        <w:pStyle w:val="ListBullet"/>
        <w:numPr>
          <w:ilvl w:val="0"/>
          <w:numId w:val="0"/>
        </w:numPr>
        <w:spacing w:before="0" w:after="0"/>
        <w:textAlignment w:val="baseline"/>
        <w:rPr>
          <w:del w:id="279" w:author="Jonathan Leipold - BDAE Gruppe" w:date="2023-10-29T09:02:00Z"/>
          <w:color w:val="1AB39F" w:themeColor="accent6"/>
          <w:sz w:val="16"/>
          <w:szCs w:val="16"/>
          <w:lang w:val="en-GB"/>
        </w:rPr>
      </w:pPr>
    </w:p>
    <w:p w14:paraId="1B3646D3" w14:textId="14A6E874" w:rsidR="00E847BC" w:rsidRPr="00992CCF" w:rsidRDefault="00E847BC" w:rsidP="00E847BC">
      <w:pPr>
        <w:pStyle w:val="ListBullet"/>
        <w:numPr>
          <w:ilvl w:val="0"/>
          <w:numId w:val="0"/>
        </w:numPr>
        <w:rPr>
          <w:szCs w:val="20"/>
          <w:lang w:val="en-GB"/>
        </w:rPr>
      </w:pPr>
      <w:r w:rsidRPr="079F9594">
        <w:rPr>
          <w:szCs w:val="20"/>
          <w:lang w:val="en-GB"/>
        </w:rPr>
        <w:t xml:space="preserve">The data is owned by BDAE Group and not available to the public. Each group member signed the confidentiality agreement with BDAE. Personal information like name and address were not collected, others like </w:t>
      </w:r>
      <w:proofErr w:type="spellStart"/>
      <w:r w:rsidRPr="079F9594">
        <w:rPr>
          <w:szCs w:val="20"/>
          <w:lang w:val="en-GB"/>
        </w:rPr>
        <w:t>ContractID</w:t>
      </w:r>
      <w:proofErr w:type="spellEnd"/>
      <w:r w:rsidRPr="079F9594">
        <w:rPr>
          <w:szCs w:val="20"/>
          <w:lang w:val="en-GB"/>
        </w:rPr>
        <w:t xml:space="preserve"> and ProductName were replaced with pseudonymised values in SQL.</w:t>
      </w:r>
    </w:p>
    <w:p w14:paraId="64DC050B" w14:textId="3665E9F2" w:rsidR="009A27F9" w:rsidRPr="00992CCF" w:rsidRDefault="00DA1B0D" w:rsidP="079F9594">
      <w:pPr>
        <w:spacing w:before="0" w:after="0" w:line="240" w:lineRule="auto"/>
        <w:rPr>
          <w:szCs w:val="20"/>
          <w:lang w:val="en-GB"/>
        </w:rPr>
      </w:pPr>
      <w:r w:rsidRPr="079F9594">
        <w:rPr>
          <w:szCs w:val="20"/>
          <w:lang w:val="en-GB"/>
        </w:rPr>
        <w:t>All data comes from the ERP-System SAP</w:t>
      </w:r>
      <w:r w:rsidR="006B3878" w:rsidRPr="079F9594">
        <w:rPr>
          <w:szCs w:val="20"/>
          <w:lang w:val="en-GB"/>
        </w:rPr>
        <w:t xml:space="preserve"> Business One.</w:t>
      </w:r>
      <w:r w:rsidRPr="079F9594">
        <w:rPr>
          <w:szCs w:val="20"/>
          <w:lang w:val="en-GB"/>
        </w:rPr>
        <w:t xml:space="preserve"> </w:t>
      </w:r>
      <w:r w:rsidR="006B3878" w:rsidRPr="079F9594">
        <w:rPr>
          <w:szCs w:val="20"/>
          <w:lang w:val="en-GB"/>
        </w:rPr>
        <w:t xml:space="preserve">It </w:t>
      </w:r>
      <w:r w:rsidRPr="079F9594">
        <w:rPr>
          <w:szCs w:val="20"/>
          <w:lang w:val="en-GB"/>
        </w:rPr>
        <w:t xml:space="preserve">was collected and joined </w:t>
      </w:r>
      <w:r w:rsidR="006B3878" w:rsidRPr="079F9594">
        <w:rPr>
          <w:szCs w:val="20"/>
          <w:lang w:val="en-GB"/>
        </w:rPr>
        <w:t xml:space="preserve">on </w:t>
      </w:r>
      <w:r w:rsidR="005D56E1" w:rsidRPr="079F9594">
        <w:rPr>
          <w:szCs w:val="20"/>
          <w:lang w:val="en-GB"/>
        </w:rPr>
        <w:t>a</w:t>
      </w:r>
      <w:r w:rsidR="006B3878" w:rsidRPr="079F9594">
        <w:rPr>
          <w:szCs w:val="20"/>
          <w:lang w:val="en-GB"/>
        </w:rPr>
        <w:t xml:space="preserve"> </w:t>
      </w:r>
      <w:r w:rsidR="009B02FC" w:rsidRPr="079F9594">
        <w:rPr>
          <w:szCs w:val="20"/>
          <w:lang w:val="en-GB"/>
        </w:rPr>
        <w:t xml:space="preserve">Microsoft SQL Server </w:t>
      </w:r>
      <w:r w:rsidRPr="079F9594">
        <w:rPr>
          <w:szCs w:val="20"/>
          <w:lang w:val="en-GB"/>
        </w:rPr>
        <w:t>as views.</w:t>
      </w:r>
      <w:r w:rsidR="009B02FC" w:rsidRPr="079F9594">
        <w:rPr>
          <w:szCs w:val="20"/>
          <w:lang w:val="en-GB"/>
        </w:rPr>
        <w:t xml:space="preserve"> Some features </w:t>
      </w:r>
      <w:r w:rsidR="005D56E1" w:rsidRPr="079F9594">
        <w:rPr>
          <w:szCs w:val="20"/>
          <w:lang w:val="en-GB"/>
        </w:rPr>
        <w:t>were</w:t>
      </w:r>
      <w:r w:rsidR="009B02FC" w:rsidRPr="079F9594">
        <w:rPr>
          <w:szCs w:val="20"/>
          <w:lang w:val="en-GB"/>
        </w:rPr>
        <w:t xml:space="preserve"> </w:t>
      </w:r>
      <w:r w:rsidR="007E73D5" w:rsidRPr="079F9594">
        <w:rPr>
          <w:szCs w:val="20"/>
          <w:lang w:val="en-GB"/>
        </w:rPr>
        <w:t xml:space="preserve">created by calculations in SQL. </w:t>
      </w:r>
    </w:p>
    <w:p w14:paraId="32C0CA64" w14:textId="77777777" w:rsidR="008D42A7" w:rsidRPr="00992CCF" w:rsidRDefault="008D42A7" w:rsidP="008353BF">
      <w:pPr>
        <w:spacing w:before="0" w:after="0" w:line="240" w:lineRule="auto"/>
        <w:rPr>
          <w:szCs w:val="20"/>
          <w:lang w:val="en-GB"/>
        </w:rPr>
      </w:pPr>
    </w:p>
    <w:p w14:paraId="08B9D5FD" w14:textId="71957B63" w:rsidR="00BA13F2" w:rsidRPr="00992CCF" w:rsidRDefault="00BA13F2" w:rsidP="008353BF">
      <w:pPr>
        <w:spacing w:before="0" w:after="0" w:line="240" w:lineRule="auto"/>
        <w:rPr>
          <w:szCs w:val="20"/>
          <w:lang w:val="en-GB"/>
        </w:rPr>
      </w:pPr>
      <w:r w:rsidRPr="079F9594">
        <w:rPr>
          <w:szCs w:val="20"/>
          <w:lang w:val="en-GB"/>
        </w:rPr>
        <w:lastRenderedPageBreak/>
        <w:t xml:space="preserve">In the end 4 views </w:t>
      </w:r>
      <w:r w:rsidR="005D56E1" w:rsidRPr="079F9594">
        <w:rPr>
          <w:szCs w:val="20"/>
          <w:lang w:val="en-GB"/>
        </w:rPr>
        <w:t>were</w:t>
      </w:r>
      <w:r w:rsidRPr="079F9594">
        <w:rPr>
          <w:szCs w:val="20"/>
          <w:lang w:val="en-GB"/>
        </w:rPr>
        <w:t xml:space="preserve"> exported as csv</w:t>
      </w:r>
      <w:r w:rsidR="2B60E29D" w:rsidRPr="079F9594">
        <w:rPr>
          <w:szCs w:val="20"/>
          <w:lang w:val="en-GB"/>
        </w:rPr>
        <w:t xml:space="preserve"> </w:t>
      </w:r>
      <w:r w:rsidRPr="079F9594">
        <w:rPr>
          <w:szCs w:val="20"/>
          <w:lang w:val="en-GB"/>
        </w:rPr>
        <w:t xml:space="preserve">files for </w:t>
      </w:r>
      <w:r w:rsidR="079F9594" w:rsidRPr="079F9594">
        <w:rPr>
          <w:szCs w:val="20"/>
          <w:lang w:val="en-GB"/>
        </w:rPr>
        <w:t>import</w:t>
      </w:r>
      <w:r w:rsidR="00040A5B" w:rsidRPr="079F9594">
        <w:rPr>
          <w:szCs w:val="20"/>
          <w:lang w:val="en-GB"/>
        </w:rPr>
        <w:t xml:space="preserve"> and modelling:</w:t>
      </w:r>
    </w:p>
    <w:p w14:paraId="548EE6C2" w14:textId="77777777" w:rsidR="00326F64" w:rsidRPr="00992CCF" w:rsidRDefault="00326F64" w:rsidP="008353BF">
      <w:pPr>
        <w:spacing w:before="0" w:after="0" w:line="240" w:lineRule="auto"/>
        <w:rPr>
          <w:szCs w:val="20"/>
          <w:lang w:val="en-GB"/>
        </w:rPr>
      </w:pPr>
    </w:p>
    <w:p w14:paraId="63BB5954" w14:textId="6357B1AC" w:rsidR="00107DA1" w:rsidRPr="00992CCF" w:rsidRDefault="079F9594" w:rsidP="17F7CEF4">
      <w:pPr>
        <w:pStyle w:val="ListParagraph"/>
        <w:numPr>
          <w:ilvl w:val="0"/>
          <w:numId w:val="48"/>
        </w:numPr>
        <w:spacing w:before="0" w:after="0" w:line="240" w:lineRule="auto"/>
        <w:rPr>
          <w:ins w:id="280" w:author="Gastbenutzer" w:date="2023-10-21T14:50:00Z"/>
          <w:szCs w:val="20"/>
          <w:lang w:val="en-GB"/>
        </w:rPr>
      </w:pPr>
      <w:r w:rsidRPr="079F9594">
        <w:rPr>
          <w:szCs w:val="20"/>
          <w:lang w:val="en-GB"/>
        </w:rPr>
        <w:t>SalesData-Example.csv</w:t>
      </w:r>
      <w:r w:rsidR="00ED35C2" w:rsidRPr="000D53C0">
        <w:rPr>
          <w:lang w:val="en-GB"/>
          <w:rPrChange w:id="281" w:author="Jonathan Leipold - BDAE Gruppe" w:date="2023-10-25T19:35:00Z">
            <w:rPr/>
          </w:rPrChange>
        </w:rPr>
        <w:br/>
      </w:r>
      <w:r w:rsidRPr="079F9594">
        <w:rPr>
          <w:szCs w:val="20"/>
          <w:lang w:val="en-GB"/>
        </w:rPr>
        <w:t xml:space="preserve">Sales Data in form of transactions, in total about 230 000 transactions. Each transaction belongs to a specific contract and </w:t>
      </w:r>
      <w:proofErr w:type="gramStart"/>
      <w:r w:rsidRPr="079F9594">
        <w:rPr>
          <w:szCs w:val="20"/>
          <w:lang w:val="en-GB"/>
        </w:rPr>
        <w:t>time period</w:t>
      </w:r>
      <w:proofErr w:type="gramEnd"/>
      <w:r w:rsidRPr="079F9594">
        <w:rPr>
          <w:szCs w:val="20"/>
          <w:lang w:val="en-GB"/>
        </w:rPr>
        <w:t xml:space="preserve"> and represents incoming and outgoing cash flow. This data only includes transactions belonging to one main product and the period of 2014-2023 YTD.</w:t>
      </w:r>
      <w:ins w:id="282" w:author="Gastbenutzer" w:date="2023-10-21T14:49:00Z">
        <w:r w:rsidR="24603943" w:rsidRPr="24603943">
          <w:rPr>
            <w:szCs w:val="20"/>
            <w:lang w:val="en-GB"/>
          </w:rPr>
          <w:t xml:space="preserve"> </w:t>
        </w:r>
      </w:ins>
      <w:ins w:id="283" w:author="Gastbenutzer" w:date="2023-10-21T14:50:00Z">
        <w:r w:rsidR="76CFD6E6" w:rsidRPr="76CFD6E6">
          <w:rPr>
            <w:szCs w:val="20"/>
            <w:lang w:val="en-GB"/>
          </w:rPr>
          <w:t xml:space="preserve">The Sales Data dataset </w:t>
        </w:r>
      </w:ins>
      <w:ins w:id="284" w:author="Gastbenutzer" w:date="2023-10-21T14:51:00Z">
        <w:r w:rsidR="76CFD6E6" w:rsidRPr="76CFD6E6">
          <w:rPr>
            <w:szCs w:val="20"/>
            <w:lang w:val="en-GB"/>
          </w:rPr>
          <w:t xml:space="preserve">includes </w:t>
        </w:r>
        <w:proofErr w:type="gramStart"/>
        <w:r w:rsidR="41173F34" w:rsidRPr="41173F34">
          <w:rPr>
            <w:szCs w:val="20"/>
            <w:lang w:val="en-GB"/>
          </w:rPr>
          <w:t>as well</w:t>
        </w:r>
        <w:r w:rsidR="56DC062F" w:rsidRPr="56DC062F">
          <w:rPr>
            <w:szCs w:val="20"/>
            <w:lang w:val="en-GB"/>
          </w:rPr>
          <w:t xml:space="preserve"> </w:t>
        </w:r>
      </w:ins>
      <w:ins w:id="285" w:author="Gastbenutzer" w:date="2023-10-21T14:50:00Z">
        <w:r w:rsidR="56DC062F" w:rsidRPr="56DC062F">
          <w:rPr>
            <w:szCs w:val="20"/>
            <w:lang w:val="en-GB"/>
          </w:rPr>
          <w:t>36</w:t>
        </w:r>
        <w:r w:rsidR="17F7CEF4" w:rsidRPr="17F7CEF4">
          <w:rPr>
            <w:szCs w:val="20"/>
            <w:lang w:val="en-GB"/>
          </w:rPr>
          <w:t xml:space="preserve"> variables</w:t>
        </w:r>
        <w:proofErr w:type="gramEnd"/>
        <w:r w:rsidR="17F7CEF4" w:rsidRPr="17F7CEF4">
          <w:rPr>
            <w:szCs w:val="20"/>
            <w:lang w:val="en-GB"/>
          </w:rPr>
          <w:t xml:space="preserve"> (e.g., birthday, policy StartDate, premium Amount, Contract Id and Fee Rate, Zone </w:t>
        </w:r>
        <w:proofErr w:type="spellStart"/>
        <w:r w:rsidR="7E24303C" w:rsidRPr="7E24303C">
          <w:rPr>
            <w:szCs w:val="20"/>
            <w:lang w:val="en-GB"/>
          </w:rPr>
          <w:t>Desc</w:t>
        </w:r>
        <w:proofErr w:type="spellEnd"/>
        <w:r w:rsidR="17F7CEF4" w:rsidRPr="17F7CEF4">
          <w:rPr>
            <w:szCs w:val="20"/>
            <w:lang w:val="en-GB"/>
          </w:rPr>
          <w:t>).</w:t>
        </w:r>
      </w:ins>
    </w:p>
    <w:p w14:paraId="69B022E6" w14:textId="57648A5B" w:rsidR="00107DA1" w:rsidRPr="00992CCF" w:rsidRDefault="00ED35C2">
      <w:pPr>
        <w:spacing w:before="0" w:after="0" w:line="240" w:lineRule="auto"/>
        <w:rPr>
          <w:szCs w:val="20"/>
          <w:lang w:val="en-GB"/>
        </w:rPr>
        <w:pPrChange w:id="286" w:author="Gastbenutzer [2]" w:date="2023-10-21T16:51:00Z">
          <w:pPr>
            <w:pStyle w:val="ListParagraph"/>
            <w:numPr>
              <w:numId w:val="48"/>
            </w:numPr>
            <w:spacing w:before="0" w:after="0" w:line="240" w:lineRule="auto"/>
            <w:ind w:hanging="360"/>
          </w:pPr>
        </w:pPrChange>
      </w:pPr>
      <w:r w:rsidRPr="006F5D4E">
        <w:rPr>
          <w:lang w:val="en-GB"/>
          <w:rPrChange w:id="287" w:author="Jonathan Leipold - BDAE Gruppe" w:date="2023-10-29T08:52:00Z">
            <w:rPr/>
          </w:rPrChange>
        </w:rPr>
        <w:br/>
      </w:r>
    </w:p>
    <w:p w14:paraId="7855CC18" w14:textId="6F1F4332" w:rsidR="00107DA1" w:rsidRPr="00992CCF" w:rsidRDefault="00ED35C2" w:rsidP="079F9594">
      <w:pPr>
        <w:pStyle w:val="ListParagraph"/>
        <w:numPr>
          <w:ilvl w:val="0"/>
          <w:numId w:val="48"/>
        </w:numPr>
        <w:spacing w:before="0" w:after="0" w:line="240" w:lineRule="auto"/>
        <w:rPr>
          <w:szCs w:val="20"/>
          <w:lang w:val="en-GB"/>
        </w:rPr>
      </w:pPr>
      <w:r w:rsidRPr="079F9594">
        <w:rPr>
          <w:szCs w:val="20"/>
          <w:lang w:val="en-GB"/>
        </w:rPr>
        <w:t>premium_adjustments_example.csv</w:t>
      </w:r>
      <w:r w:rsidR="00B73917" w:rsidRPr="006F5D4E">
        <w:rPr>
          <w:lang w:val="en-GB"/>
          <w:rPrChange w:id="288" w:author="Jonathan Leipold - BDAE Gruppe" w:date="2023-10-29T08:52:00Z">
            <w:rPr/>
          </w:rPrChange>
        </w:rPr>
        <w:br/>
      </w:r>
      <w:r w:rsidR="00107DA1" w:rsidRPr="079F9594">
        <w:rPr>
          <w:szCs w:val="20"/>
          <w:lang w:val="en-GB"/>
        </w:rPr>
        <w:t xml:space="preserve">This data contains information about adjustments </w:t>
      </w:r>
      <w:r w:rsidR="002A44FD" w:rsidRPr="079F9594">
        <w:rPr>
          <w:szCs w:val="20"/>
          <w:lang w:val="en-GB"/>
        </w:rPr>
        <w:t xml:space="preserve">of premium amounts of </w:t>
      </w:r>
      <w:r w:rsidR="00F94813" w:rsidRPr="079F9594">
        <w:rPr>
          <w:szCs w:val="20"/>
          <w:lang w:val="en-GB"/>
        </w:rPr>
        <w:t>the main product</w:t>
      </w:r>
      <w:r w:rsidR="00BE313D" w:rsidRPr="079F9594">
        <w:rPr>
          <w:szCs w:val="20"/>
          <w:lang w:val="en-GB"/>
        </w:rPr>
        <w:t xml:space="preserve">, in total </w:t>
      </w:r>
      <w:r w:rsidR="00BD58E5" w:rsidRPr="079F9594">
        <w:rPr>
          <w:szCs w:val="20"/>
          <w:lang w:val="en-GB"/>
        </w:rPr>
        <w:t>58 lines</w:t>
      </w:r>
      <w:r w:rsidR="00F94813" w:rsidRPr="079F9594">
        <w:rPr>
          <w:szCs w:val="20"/>
          <w:lang w:val="en-GB"/>
        </w:rPr>
        <w:t xml:space="preserve">. Each line belongs to a specific </w:t>
      </w:r>
      <w:r w:rsidR="00454401" w:rsidRPr="079F9594">
        <w:rPr>
          <w:szCs w:val="20"/>
          <w:lang w:val="en-GB"/>
        </w:rPr>
        <w:t xml:space="preserve">adjustment date, </w:t>
      </w:r>
      <w:proofErr w:type="spellStart"/>
      <w:r w:rsidR="00454401" w:rsidRPr="079F9594">
        <w:rPr>
          <w:szCs w:val="20"/>
          <w:lang w:val="en-GB"/>
        </w:rPr>
        <w:t>ZoneModel</w:t>
      </w:r>
      <w:proofErr w:type="spellEnd"/>
      <w:r w:rsidR="00A47B0E" w:rsidRPr="079F9594">
        <w:rPr>
          <w:szCs w:val="20"/>
          <w:lang w:val="en-GB"/>
        </w:rPr>
        <w:t xml:space="preserve"> and product </w:t>
      </w:r>
      <w:r w:rsidR="00097D10" w:rsidRPr="079F9594">
        <w:rPr>
          <w:szCs w:val="20"/>
          <w:lang w:val="en-GB"/>
        </w:rPr>
        <w:t>group.</w:t>
      </w:r>
      <w:r w:rsidR="00CE1F46" w:rsidRPr="079F9594">
        <w:rPr>
          <w:szCs w:val="20"/>
          <w:lang w:val="en-GB"/>
        </w:rPr>
        <w:t xml:space="preserve"> </w:t>
      </w:r>
      <w:r w:rsidR="52A02305" w:rsidRPr="079F9594">
        <w:rPr>
          <w:szCs w:val="20"/>
          <w:lang w:val="en-GB"/>
        </w:rPr>
        <w:t xml:space="preserve">It </w:t>
      </w:r>
      <w:r w:rsidR="079F9594" w:rsidRPr="079F9594">
        <w:rPr>
          <w:szCs w:val="20"/>
          <w:lang w:val="en-GB"/>
        </w:rPr>
        <w:t>is</w:t>
      </w:r>
      <w:r w:rsidR="00CE1F46" w:rsidRPr="079F9594">
        <w:rPr>
          <w:szCs w:val="20"/>
          <w:lang w:val="en-GB"/>
        </w:rPr>
        <w:t xml:space="preserve"> </w:t>
      </w:r>
      <w:r w:rsidR="5000E871" w:rsidRPr="079F9594">
        <w:rPr>
          <w:szCs w:val="20"/>
          <w:lang w:val="en-GB"/>
        </w:rPr>
        <w:t xml:space="preserve">merged </w:t>
      </w:r>
      <w:r w:rsidR="079F9594" w:rsidRPr="079F9594">
        <w:rPr>
          <w:szCs w:val="20"/>
          <w:lang w:val="en-GB"/>
        </w:rPr>
        <w:t>with</w:t>
      </w:r>
      <w:r w:rsidR="00CE1F46" w:rsidRPr="079F9594">
        <w:rPr>
          <w:szCs w:val="20"/>
          <w:lang w:val="en-GB"/>
        </w:rPr>
        <w:t xml:space="preserve"> the sales</w:t>
      </w:r>
      <w:r w:rsidR="00BE313D" w:rsidRPr="079F9594">
        <w:rPr>
          <w:szCs w:val="20"/>
          <w:lang w:val="en-GB"/>
        </w:rPr>
        <w:t xml:space="preserve"> data later via time and product code.</w:t>
      </w:r>
    </w:p>
    <w:p w14:paraId="31D17A8E" w14:textId="77777777" w:rsidR="00753295" w:rsidRPr="00992CCF" w:rsidRDefault="00753295" w:rsidP="079F9594">
      <w:pPr>
        <w:spacing w:before="0" w:after="0" w:line="240" w:lineRule="auto"/>
        <w:rPr>
          <w:szCs w:val="20"/>
          <w:lang w:val="en-GB"/>
        </w:rPr>
      </w:pPr>
    </w:p>
    <w:p w14:paraId="37DF74B3" w14:textId="4E8C980C" w:rsidR="00753295" w:rsidRPr="00992CCF" w:rsidRDefault="00753295" w:rsidP="079F9594">
      <w:pPr>
        <w:spacing w:before="0" w:after="0" w:line="240" w:lineRule="auto"/>
        <w:rPr>
          <w:szCs w:val="20"/>
          <w:lang w:val="en-GB"/>
        </w:rPr>
      </w:pPr>
      <w:r w:rsidRPr="079F9594">
        <w:rPr>
          <w:szCs w:val="20"/>
          <w:lang w:val="en-GB"/>
        </w:rPr>
        <w:t>For the second sub</w:t>
      </w:r>
      <w:r w:rsidR="00635491" w:rsidRPr="079F9594">
        <w:rPr>
          <w:szCs w:val="20"/>
          <w:lang w:val="en-GB"/>
        </w:rPr>
        <w:t>-project 2 more datasets w</w:t>
      </w:r>
      <w:del w:id="289" w:author="Gastbenutzer" w:date="2023-10-20T17:33:00Z">
        <w:r w:rsidR="00635491" w:rsidRPr="079F9594">
          <w:rPr>
            <w:szCs w:val="20"/>
            <w:lang w:val="en-GB"/>
          </w:rPr>
          <w:delText>h</w:delText>
        </w:r>
      </w:del>
      <w:r w:rsidR="00635491" w:rsidRPr="079F9594">
        <w:rPr>
          <w:szCs w:val="20"/>
          <w:lang w:val="en-GB"/>
        </w:rPr>
        <w:t>ere created:</w:t>
      </w:r>
      <w:r w:rsidR="00635491" w:rsidRPr="008B783B">
        <w:rPr>
          <w:lang w:val="en-GB"/>
          <w:rPrChange w:id="290" w:author="Jonathan Leipold - BDAE Gruppe" w:date="2023-10-21T12:14:00Z">
            <w:rPr/>
          </w:rPrChange>
        </w:rPr>
        <w:br/>
      </w:r>
    </w:p>
    <w:p w14:paraId="0731B788" w14:textId="53875E51" w:rsidR="00382679" w:rsidRPr="00992CCF" w:rsidRDefault="00910542" w:rsidP="079F9594">
      <w:pPr>
        <w:pStyle w:val="ListParagraph"/>
        <w:numPr>
          <w:ilvl w:val="0"/>
          <w:numId w:val="48"/>
        </w:numPr>
        <w:spacing w:before="0" w:after="0" w:line="240" w:lineRule="auto"/>
        <w:rPr>
          <w:szCs w:val="20"/>
          <w:lang w:val="en-GB"/>
        </w:rPr>
      </w:pPr>
      <w:r w:rsidRPr="079F9594">
        <w:rPr>
          <w:szCs w:val="20"/>
          <w:lang w:val="en-GB"/>
        </w:rPr>
        <w:t>BDAE_DataMining_Policies.csv</w:t>
      </w:r>
      <w:r w:rsidRPr="006F5D4E">
        <w:rPr>
          <w:lang w:val="en-GB"/>
          <w:rPrChange w:id="291" w:author="Jonathan Leipold - BDAE Gruppe" w:date="2023-10-29T08:52:00Z">
            <w:rPr/>
          </w:rPrChange>
        </w:rPr>
        <w:br/>
      </w:r>
      <w:r w:rsidRPr="006F5D4E">
        <w:rPr>
          <w:lang w:val="en-GB"/>
          <w:rPrChange w:id="292" w:author="Jonathan Leipold - BDAE Gruppe" w:date="2023-10-29T08:52:00Z">
            <w:rPr/>
          </w:rPrChange>
        </w:rPr>
        <w:br/>
      </w:r>
      <w:r w:rsidRPr="079F9594">
        <w:rPr>
          <w:szCs w:val="20"/>
          <w:lang w:val="en-GB"/>
        </w:rPr>
        <w:t xml:space="preserve">This data </w:t>
      </w:r>
      <w:r w:rsidR="00AB6B3F" w:rsidRPr="079F9594">
        <w:rPr>
          <w:szCs w:val="20"/>
          <w:lang w:val="en-GB"/>
        </w:rPr>
        <w:t>contains information belonging to one specific contract</w:t>
      </w:r>
      <w:r w:rsidR="002A7334" w:rsidRPr="079F9594">
        <w:rPr>
          <w:szCs w:val="20"/>
          <w:lang w:val="en-GB"/>
        </w:rPr>
        <w:t xml:space="preserve">. Some data comes directly from </w:t>
      </w:r>
      <w:r w:rsidR="33200D27" w:rsidRPr="079F9594">
        <w:rPr>
          <w:szCs w:val="20"/>
          <w:lang w:val="en-GB"/>
        </w:rPr>
        <w:t>the contract</w:t>
      </w:r>
      <w:r w:rsidR="002A7334" w:rsidRPr="079F9594">
        <w:rPr>
          <w:szCs w:val="20"/>
          <w:lang w:val="en-GB"/>
        </w:rPr>
        <w:t xml:space="preserve"> information, </w:t>
      </w:r>
      <w:r w:rsidR="6F929EC8" w:rsidRPr="079F9594">
        <w:rPr>
          <w:szCs w:val="20"/>
          <w:lang w:val="en-GB"/>
        </w:rPr>
        <w:t xml:space="preserve">other </w:t>
      </w:r>
      <w:r w:rsidR="079F9594" w:rsidRPr="079F9594">
        <w:rPr>
          <w:szCs w:val="20"/>
          <w:lang w:val="en-GB"/>
        </w:rPr>
        <w:t>variables were</w:t>
      </w:r>
      <w:r w:rsidR="002A7334" w:rsidRPr="079F9594">
        <w:rPr>
          <w:szCs w:val="20"/>
          <w:lang w:val="en-GB"/>
        </w:rPr>
        <w:t xml:space="preserve"> calculated as sums</w:t>
      </w:r>
      <w:r w:rsidR="000A6274" w:rsidRPr="079F9594">
        <w:rPr>
          <w:szCs w:val="20"/>
          <w:lang w:val="en-GB"/>
        </w:rPr>
        <w:t xml:space="preserve">, </w:t>
      </w:r>
      <w:r w:rsidR="0086423A" w:rsidRPr="079F9594">
        <w:rPr>
          <w:szCs w:val="20"/>
          <w:lang w:val="en-GB"/>
        </w:rPr>
        <w:t xml:space="preserve">ratios </w:t>
      </w:r>
      <w:r w:rsidR="000A6274" w:rsidRPr="079F9594">
        <w:rPr>
          <w:szCs w:val="20"/>
          <w:lang w:val="en-GB"/>
        </w:rPr>
        <w:t xml:space="preserve">etc. </w:t>
      </w:r>
      <w:r w:rsidR="0086423A" w:rsidRPr="079F9594">
        <w:rPr>
          <w:szCs w:val="20"/>
          <w:lang w:val="en-GB"/>
        </w:rPr>
        <w:t xml:space="preserve">of the transaction lines used above as </w:t>
      </w:r>
      <w:proofErr w:type="spellStart"/>
      <w:r w:rsidR="0086423A" w:rsidRPr="079F9594">
        <w:rPr>
          <w:szCs w:val="20"/>
          <w:lang w:val="en-GB"/>
        </w:rPr>
        <w:t>SalesData</w:t>
      </w:r>
      <w:proofErr w:type="spellEnd"/>
      <w:r w:rsidR="0086423A" w:rsidRPr="079F9594">
        <w:rPr>
          <w:szCs w:val="20"/>
          <w:lang w:val="en-GB"/>
        </w:rPr>
        <w:t>.</w:t>
      </w:r>
      <w:r w:rsidR="000113C3" w:rsidRPr="079F9594">
        <w:rPr>
          <w:szCs w:val="20"/>
          <w:lang w:val="en-GB"/>
        </w:rPr>
        <w:t xml:space="preserve"> It includes all </w:t>
      </w:r>
      <w:r w:rsidR="00DC0A43" w:rsidRPr="079F9594">
        <w:rPr>
          <w:szCs w:val="20"/>
          <w:lang w:val="en-GB"/>
        </w:rPr>
        <w:t xml:space="preserve">contracts created </w:t>
      </w:r>
      <w:r w:rsidR="002B038E" w:rsidRPr="079F9594">
        <w:rPr>
          <w:szCs w:val="20"/>
          <w:lang w:val="en-GB"/>
        </w:rPr>
        <w:t xml:space="preserve">after 01.01.2017. In total </w:t>
      </w:r>
      <w:r w:rsidR="00E70466" w:rsidRPr="079F9594">
        <w:rPr>
          <w:szCs w:val="20"/>
          <w:lang w:val="en-GB"/>
        </w:rPr>
        <w:t>about 20 000 lines. The file was updated with more recent data as well as corrections and additional features from SQL in another file BDAE_DataMining_Policies_v2.csv</w:t>
      </w:r>
      <w:r w:rsidR="00E70466" w:rsidRPr="006F5D4E">
        <w:rPr>
          <w:lang w:val="en-GB"/>
          <w:rPrChange w:id="293" w:author="Jonathan Leipold - BDAE Gruppe" w:date="2023-10-29T08:52:00Z">
            <w:rPr/>
          </w:rPrChange>
        </w:rPr>
        <w:br/>
      </w:r>
    </w:p>
    <w:p w14:paraId="5E192721" w14:textId="30EB69B7" w:rsidR="00E70466" w:rsidRPr="00992CCF" w:rsidRDefault="00147022" w:rsidP="00B73917">
      <w:pPr>
        <w:pStyle w:val="ListParagraph"/>
        <w:numPr>
          <w:ilvl w:val="0"/>
          <w:numId w:val="48"/>
        </w:numPr>
        <w:spacing w:before="0" w:after="0" w:line="240" w:lineRule="auto"/>
        <w:rPr>
          <w:szCs w:val="20"/>
          <w:lang w:val="en-GB"/>
        </w:rPr>
      </w:pPr>
      <w:r w:rsidRPr="079F9594">
        <w:rPr>
          <w:szCs w:val="20"/>
          <w:lang w:val="en-GB"/>
        </w:rPr>
        <w:t>BDAE_DataMining_Products.csv</w:t>
      </w:r>
      <w:r>
        <w:br/>
      </w:r>
    </w:p>
    <w:p w14:paraId="3D6C0051" w14:textId="7C0205CB" w:rsidR="00147022" w:rsidRPr="00992CCF" w:rsidRDefault="00DD3B27" w:rsidP="079F9594">
      <w:pPr>
        <w:pStyle w:val="ListParagraph"/>
        <w:spacing w:before="0" w:after="0" w:line="240" w:lineRule="auto"/>
        <w:rPr>
          <w:szCs w:val="20"/>
          <w:lang w:val="en-GB"/>
        </w:rPr>
      </w:pPr>
      <w:r w:rsidRPr="079F9594">
        <w:rPr>
          <w:szCs w:val="20"/>
          <w:lang w:val="en-GB"/>
        </w:rPr>
        <w:t>Desc</w:t>
      </w:r>
      <w:r w:rsidR="00434A18" w:rsidRPr="079F9594">
        <w:rPr>
          <w:szCs w:val="20"/>
          <w:lang w:val="en-GB"/>
        </w:rPr>
        <w:t>r</w:t>
      </w:r>
      <w:r w:rsidRPr="079F9594">
        <w:rPr>
          <w:szCs w:val="20"/>
          <w:lang w:val="en-GB"/>
        </w:rPr>
        <w:t>ibes special characteristics of products like</w:t>
      </w:r>
      <w:r w:rsidR="00CA3AFC" w:rsidRPr="079F9594">
        <w:rPr>
          <w:szCs w:val="20"/>
          <w:lang w:val="en-GB"/>
        </w:rPr>
        <w:t xml:space="preserve"> category, max. duration, etc</w:t>
      </w:r>
      <w:r w:rsidR="079F9594" w:rsidRPr="079F9594">
        <w:rPr>
          <w:szCs w:val="20"/>
          <w:lang w:val="en-GB"/>
        </w:rPr>
        <w:t>.</w:t>
      </w:r>
      <w:r w:rsidR="00434A18" w:rsidRPr="079F9594">
        <w:rPr>
          <w:szCs w:val="20"/>
          <w:lang w:val="en-GB"/>
        </w:rPr>
        <w:t xml:space="preserve"> They can be </w:t>
      </w:r>
      <w:r w:rsidR="155FDB87" w:rsidRPr="079F9594">
        <w:rPr>
          <w:szCs w:val="20"/>
          <w:lang w:val="en-GB"/>
        </w:rPr>
        <w:t>merged with</w:t>
      </w:r>
      <w:r w:rsidR="33835677" w:rsidRPr="079F9594">
        <w:rPr>
          <w:szCs w:val="20"/>
          <w:lang w:val="en-GB"/>
        </w:rPr>
        <w:t xml:space="preserve"> </w:t>
      </w:r>
      <w:r w:rsidR="00434A18" w:rsidRPr="079F9594">
        <w:rPr>
          <w:szCs w:val="20"/>
          <w:lang w:val="en-GB"/>
        </w:rPr>
        <w:t xml:space="preserve">the </w:t>
      </w:r>
      <w:r w:rsidR="7DC82E13" w:rsidRPr="079F9594">
        <w:rPr>
          <w:szCs w:val="20"/>
          <w:lang w:val="en-GB"/>
        </w:rPr>
        <w:t>contracts’</w:t>
      </w:r>
      <w:r w:rsidR="00434A18" w:rsidRPr="079F9594">
        <w:rPr>
          <w:szCs w:val="20"/>
          <w:lang w:val="en-GB"/>
        </w:rPr>
        <w:t xml:space="preserve"> information </w:t>
      </w:r>
      <w:r w:rsidR="00A67E53" w:rsidRPr="079F9594">
        <w:rPr>
          <w:szCs w:val="20"/>
          <w:lang w:val="en-GB"/>
        </w:rPr>
        <w:t xml:space="preserve">via the </w:t>
      </w:r>
      <w:r w:rsidR="00416081" w:rsidRPr="079F9594">
        <w:rPr>
          <w:szCs w:val="20"/>
          <w:lang w:val="en-GB"/>
        </w:rPr>
        <w:t>unique product code. In total about 300 lines.</w:t>
      </w:r>
      <w:r w:rsidR="00CA3AFC" w:rsidRPr="079F9594">
        <w:rPr>
          <w:szCs w:val="20"/>
          <w:lang w:val="en-GB"/>
        </w:rPr>
        <w:t xml:space="preserve"> </w:t>
      </w:r>
    </w:p>
    <w:p w14:paraId="1CD95B6A" w14:textId="6286C020" w:rsidR="008353BF" w:rsidRPr="00992CCF" w:rsidRDefault="008353BF" w:rsidP="079F9594">
      <w:pPr>
        <w:spacing w:before="0" w:after="0" w:line="240" w:lineRule="auto"/>
        <w:rPr>
          <w:szCs w:val="20"/>
          <w:lang w:val="en-GB"/>
        </w:rPr>
      </w:pPr>
    </w:p>
    <w:p w14:paraId="0F39958A" w14:textId="2BE54DF4" w:rsidR="0087181A" w:rsidRPr="00992CCF" w:rsidRDefault="0087181A" w:rsidP="0087181A">
      <w:pPr>
        <w:rPr>
          <w:szCs w:val="20"/>
          <w:lang w:val="en-GB"/>
        </w:rPr>
      </w:pPr>
      <w:r w:rsidRPr="079F9594">
        <w:rPr>
          <w:szCs w:val="20"/>
          <w:lang w:val="en-GB"/>
        </w:rPr>
        <w:t xml:space="preserve">The project is </w:t>
      </w:r>
      <w:proofErr w:type="spellStart"/>
      <w:r w:rsidRPr="079F9594">
        <w:rPr>
          <w:szCs w:val="20"/>
          <w:lang w:val="en-GB"/>
        </w:rPr>
        <w:t>splited</w:t>
      </w:r>
      <w:proofErr w:type="spellEnd"/>
      <w:r w:rsidRPr="079F9594">
        <w:rPr>
          <w:szCs w:val="20"/>
          <w:lang w:val="en-GB"/>
        </w:rPr>
        <w:t xml:space="preserve"> in two sub-projects: sales (premium amount) prediction and churn prediction and will be presented in this part by sub-project for a better understandability. </w:t>
      </w:r>
    </w:p>
    <w:p w14:paraId="3C08A33B" w14:textId="77777777" w:rsidR="00983985" w:rsidRPr="00992CCF" w:rsidRDefault="00983985">
      <w:pPr>
        <w:rPr>
          <w:rFonts w:asciiTheme="majorHAnsi" w:eastAsiaTheme="majorEastAsia" w:hAnsiTheme="majorHAnsi" w:cstheme="majorBidi"/>
          <w:caps/>
          <w:color w:val="007789" w:themeColor="accent1" w:themeShade="BF"/>
          <w:lang w:val="en-GB"/>
        </w:rPr>
      </w:pPr>
      <w:r w:rsidRPr="079F9594">
        <w:rPr>
          <w:szCs w:val="20"/>
          <w:lang w:val="en-GB"/>
        </w:rPr>
        <w:br w:type="page"/>
      </w:r>
    </w:p>
    <w:p w14:paraId="2F2A7F2A" w14:textId="3B47B268" w:rsidR="008353BF" w:rsidRPr="00992CCF" w:rsidRDefault="008353BF">
      <w:pPr>
        <w:pStyle w:val="Heading1"/>
        <w:numPr>
          <w:ilvl w:val="0"/>
          <w:numId w:val="20"/>
        </w:numPr>
        <w:rPr>
          <w:sz w:val="22"/>
          <w:lang w:val="en-GB"/>
          <w:rPrChange w:id="294" w:author="Jonathan Leipold - BDAE Gruppe" w:date="2023-10-18T10:09:00Z">
            <w:rPr>
              <w:lang w:val="en-GB"/>
            </w:rPr>
          </w:rPrChange>
        </w:rPr>
        <w:pPrChange w:id="295" w:author="Jonathan Leipold - BDAE Gruppe" w:date="2023-10-29T08:58:00Z">
          <w:pPr>
            <w:pStyle w:val="Heading2"/>
          </w:pPr>
        </w:pPrChange>
      </w:pPr>
      <w:bookmarkStart w:id="296" w:name="_Toc148803220"/>
      <w:del w:id="297" w:author="Jonathan Leipold - BDAE Gruppe" w:date="2023-10-29T08:56:00Z">
        <w:r w:rsidRPr="38A32F5D" w:rsidDel="00E8568E">
          <w:rPr>
            <w:lang w:val="en-GB"/>
          </w:rPr>
          <w:lastRenderedPageBreak/>
          <w:delText xml:space="preserve">II.1. </w:delText>
        </w:r>
      </w:del>
      <w:bookmarkStart w:id="298" w:name="_Toc149725142"/>
      <w:r w:rsidRPr="38A32F5D">
        <w:rPr>
          <w:lang w:val="en-GB"/>
        </w:rPr>
        <w:t>Sales prediction</w:t>
      </w:r>
      <w:bookmarkEnd w:id="296"/>
      <w:bookmarkEnd w:id="298"/>
      <w:r w:rsidRPr="38A32F5D">
        <w:rPr>
          <w:lang w:val="en-GB"/>
        </w:rPr>
        <w:t xml:space="preserve"> </w:t>
      </w:r>
    </w:p>
    <w:p w14:paraId="0C5D324C" w14:textId="77777777" w:rsidR="008353BF" w:rsidRPr="00992CCF" w:rsidRDefault="008353BF" w:rsidP="00034E84">
      <w:pPr>
        <w:pStyle w:val="Heading2"/>
        <w:rPr>
          <w:sz w:val="22"/>
          <w:szCs w:val="20"/>
          <w:lang w:val="en-GB"/>
          <w:rPrChange w:id="299" w:author="Jonathan Leipold - BDAE Gruppe" w:date="2023-10-18T10:09:00Z">
            <w:rPr>
              <w:lang w:val="en-GB"/>
            </w:rPr>
          </w:rPrChange>
        </w:rPr>
      </w:pPr>
    </w:p>
    <w:p w14:paraId="6E5F3E63" w14:textId="77777777" w:rsidR="00034E84" w:rsidRPr="00992CCF" w:rsidRDefault="00034E84">
      <w:pPr>
        <w:pStyle w:val="Heading2"/>
        <w:numPr>
          <w:ilvl w:val="0"/>
          <w:numId w:val="97"/>
        </w:numPr>
        <w:jc w:val="left"/>
        <w:rPr>
          <w:sz w:val="22"/>
          <w:lang w:val="en-GB"/>
        </w:rPr>
        <w:pPrChange w:id="300" w:author="Jonathan Leipold - BDAE Gruppe" w:date="2023-10-29T09:16:00Z">
          <w:pPr>
            <w:pStyle w:val="Heading2"/>
            <w:spacing w:before="360" w:after="120"/>
          </w:pPr>
        </w:pPrChange>
      </w:pPr>
      <w:bookmarkStart w:id="301" w:name="_Toc148803221"/>
      <w:bookmarkStart w:id="302" w:name="_Toc149725143"/>
      <w:r w:rsidRPr="38A32F5D">
        <w:rPr>
          <w:lang w:val="en-GB"/>
        </w:rPr>
        <w:t>Relevance</w:t>
      </w:r>
      <w:bookmarkEnd w:id="301"/>
      <w:bookmarkEnd w:id="302"/>
    </w:p>
    <w:p w14:paraId="7E0C6B87" w14:textId="39F52B8F" w:rsidR="07100B5D" w:rsidRDefault="07100B5D">
      <w:pPr>
        <w:pStyle w:val="ListBullet"/>
        <w:numPr>
          <w:ilvl w:val="0"/>
          <w:numId w:val="0"/>
        </w:numPr>
        <w:rPr>
          <w:ins w:id="303" w:author="Gastbenutzer" w:date="2023-10-21T12:12:00Z"/>
          <w:szCs w:val="20"/>
          <w:lang w:val="en-GB"/>
        </w:rPr>
        <w:pPrChange w:id="304" w:author="Gastbenutzer [2]" w:date="2023-10-21T12:03:00Z">
          <w:pPr>
            <w:pStyle w:val="ListBullet"/>
          </w:pPr>
        </w:pPrChange>
      </w:pPr>
      <w:del w:id="305" w:author="Gastbenutzer" w:date="2023-10-21T12:09:00Z">
        <w:r w:rsidRPr="40426DE4">
          <w:rPr>
            <w:szCs w:val="20"/>
            <w:lang w:val="en-GB"/>
            <w:rPrChange w:id="306" w:author="Gastbenutzer [2]" w:date="2023-10-21T14:03:00Z">
              <w:rPr>
                <w:color w:val="1AB39F" w:themeColor="accent6"/>
                <w:lang w:val="en-GB"/>
              </w:rPr>
            </w:rPrChange>
          </w:rPr>
          <w:delText xml:space="preserve">For the prediction of the premium amount (target variable), </w:delText>
        </w:r>
        <w:r w:rsidRPr="7AB28238" w:rsidDel="7AB28238">
          <w:rPr>
            <w:szCs w:val="20"/>
            <w:lang w:val="en-GB"/>
            <w:rPrChange w:id="307" w:author="Gastbenutzer [2]" w:date="2023-10-21T12:03:00Z">
              <w:rPr>
                <w:color w:val="1AB39F" w:themeColor="accent6"/>
                <w:lang w:val="en-GB"/>
              </w:rPr>
            </w:rPrChange>
          </w:rPr>
          <w:delText>t</w:delText>
        </w:r>
      </w:del>
      <w:ins w:id="308" w:author="Gastbenutzer" w:date="2023-10-21T12:09:00Z">
        <w:r w:rsidR="7AB28238" w:rsidRPr="7AB28238">
          <w:rPr>
            <w:szCs w:val="20"/>
            <w:lang w:val="en-GB"/>
          </w:rPr>
          <w:t>T</w:t>
        </w:r>
      </w:ins>
      <w:r w:rsidR="7AB28238" w:rsidRPr="7AB28238">
        <w:rPr>
          <w:szCs w:val="20"/>
          <w:lang w:val="en-GB"/>
          <w:rPrChange w:id="309" w:author="Gastbenutzer [2]" w:date="2023-10-21T12:03:00Z">
            <w:rPr>
              <w:color w:val="1AB39F" w:themeColor="accent6"/>
              <w:lang w:val="en-GB"/>
            </w:rPr>
          </w:rPrChange>
        </w:rPr>
        <w:t>he</w:t>
      </w:r>
      <w:r w:rsidRPr="40426DE4">
        <w:rPr>
          <w:szCs w:val="20"/>
          <w:lang w:val="en-GB"/>
          <w:rPrChange w:id="310" w:author="Gastbenutzer [2]" w:date="2023-10-21T14:03:00Z">
            <w:rPr>
              <w:color w:val="1AB39F" w:themeColor="accent6"/>
              <w:lang w:val="en-GB"/>
            </w:rPr>
          </w:rPrChange>
        </w:rPr>
        <w:t xml:space="preserve"> development of the </w:t>
      </w:r>
      <w:ins w:id="311" w:author="Gastbenutzer" w:date="2023-10-21T12:09:00Z">
        <w:r w:rsidR="0290C96D" w:rsidRPr="0290C96D">
          <w:rPr>
            <w:szCs w:val="20"/>
            <w:lang w:val="en-GB"/>
          </w:rPr>
          <w:t xml:space="preserve">premium </w:t>
        </w:r>
      </w:ins>
      <w:r w:rsidR="0290C96D" w:rsidRPr="0290C96D">
        <w:rPr>
          <w:szCs w:val="20"/>
          <w:lang w:val="en-GB"/>
          <w:rPrChange w:id="312" w:author="Gastbenutzer [2]" w:date="2023-10-21T12:03:00Z">
            <w:rPr>
              <w:color w:val="1AB39F" w:themeColor="accent6"/>
              <w:lang w:val="en-GB"/>
            </w:rPr>
          </w:rPrChange>
        </w:rPr>
        <w:t>amount</w:t>
      </w:r>
      <w:r w:rsidRPr="40426DE4">
        <w:rPr>
          <w:szCs w:val="20"/>
          <w:lang w:val="en-GB"/>
          <w:rPrChange w:id="313" w:author="Gastbenutzer [2]" w:date="2023-10-21T14:03:00Z">
            <w:rPr>
              <w:color w:val="1AB39F" w:themeColor="accent6"/>
              <w:lang w:val="en-GB"/>
            </w:rPr>
          </w:rPrChange>
        </w:rPr>
        <w:t xml:space="preserve"> </w:t>
      </w:r>
      <w:del w:id="314" w:author="Gastbenutzer" w:date="2023-10-21T12:10:00Z">
        <w:r w:rsidRPr="40426DE4">
          <w:rPr>
            <w:szCs w:val="20"/>
            <w:lang w:val="en-GB"/>
            <w:rPrChange w:id="315" w:author="Gastbenutzer [2]" w:date="2023-10-21T14:03:00Z">
              <w:rPr>
                <w:color w:val="1AB39F" w:themeColor="accent6"/>
                <w:lang w:val="en-GB"/>
              </w:rPr>
            </w:rPrChange>
          </w:rPr>
          <w:delText xml:space="preserve">per month </w:delText>
        </w:r>
      </w:del>
      <w:r w:rsidRPr="40426DE4">
        <w:rPr>
          <w:szCs w:val="20"/>
          <w:lang w:val="en-GB"/>
          <w:rPrChange w:id="316" w:author="Gastbenutzer [2]" w:date="2023-10-21T14:03:00Z">
            <w:rPr>
              <w:color w:val="1AB39F" w:themeColor="accent6"/>
              <w:lang w:val="en-GB"/>
            </w:rPr>
          </w:rPrChange>
        </w:rPr>
        <w:t xml:space="preserve">over the years 2014 - 2023 </w:t>
      </w:r>
      <w:ins w:id="317" w:author="Gastbenutzer" w:date="2023-10-21T14:37:00Z">
        <w:r w:rsidR="7F8982F9" w:rsidRPr="7F8982F9">
          <w:rPr>
            <w:szCs w:val="20"/>
            <w:lang w:val="en-GB"/>
          </w:rPr>
          <w:t>is</w:t>
        </w:r>
      </w:ins>
      <w:del w:id="318" w:author="Gastbenutzer" w:date="2023-10-21T14:37:00Z">
        <w:r w:rsidRPr="40426DE4">
          <w:rPr>
            <w:szCs w:val="20"/>
            <w:lang w:val="en-GB"/>
            <w:rPrChange w:id="319" w:author="Gastbenutzer [2]" w:date="2023-10-21T14:03:00Z">
              <w:rPr>
                <w:color w:val="1AB39F" w:themeColor="accent6"/>
                <w:lang w:val="en-GB"/>
              </w:rPr>
            </w:rPrChange>
          </w:rPr>
          <w:delText>was</w:delText>
        </w:r>
      </w:del>
      <w:r w:rsidRPr="40426DE4">
        <w:rPr>
          <w:szCs w:val="20"/>
          <w:lang w:val="en-GB"/>
          <w:rPrChange w:id="320" w:author="Gastbenutzer [2]" w:date="2023-10-21T14:03:00Z">
            <w:rPr>
              <w:color w:val="1AB39F" w:themeColor="accent6"/>
              <w:lang w:val="en-GB"/>
            </w:rPr>
          </w:rPrChange>
        </w:rPr>
        <w:t xml:space="preserve"> most relevant</w:t>
      </w:r>
      <w:ins w:id="321" w:author="Gastbenutzer" w:date="2023-10-21T12:10:00Z">
        <w:r w:rsidR="178D9C07" w:rsidRPr="178D9C07">
          <w:rPr>
            <w:szCs w:val="20"/>
            <w:lang w:val="en-GB"/>
          </w:rPr>
          <w:t xml:space="preserve"> </w:t>
        </w:r>
        <w:r w:rsidR="5A24E992" w:rsidRPr="5A24E992">
          <w:rPr>
            <w:szCs w:val="20"/>
            <w:lang w:val="en-GB"/>
          </w:rPr>
          <w:t xml:space="preserve">for the sales </w:t>
        </w:r>
        <w:r w:rsidR="0D199B5C" w:rsidRPr="0D199B5C">
          <w:rPr>
            <w:szCs w:val="20"/>
            <w:lang w:val="en-GB"/>
          </w:rPr>
          <w:t>prediction</w:t>
        </w:r>
      </w:ins>
      <w:r w:rsidR="770FDD71" w:rsidRPr="770FDD71">
        <w:rPr>
          <w:szCs w:val="20"/>
          <w:lang w:val="en-GB"/>
          <w:rPrChange w:id="322" w:author="Gastbenutzer [2]" w:date="2023-10-21T12:03:00Z">
            <w:rPr>
              <w:color w:val="1AB39F" w:themeColor="accent6"/>
              <w:lang w:val="en-GB"/>
            </w:rPr>
          </w:rPrChange>
        </w:rPr>
        <w:t>.</w:t>
      </w:r>
      <w:ins w:id="323" w:author="Gastbenutzer" w:date="2023-10-21T12:10:00Z">
        <w:r w:rsidR="770FDD71" w:rsidRPr="770FDD71">
          <w:rPr>
            <w:szCs w:val="20"/>
            <w:lang w:val="en-GB"/>
          </w:rPr>
          <w:t xml:space="preserve"> </w:t>
        </w:r>
        <w:r w:rsidR="0A10BE84" w:rsidRPr="0A10BE84">
          <w:rPr>
            <w:szCs w:val="20"/>
            <w:lang w:val="en-GB"/>
          </w:rPr>
          <w:t xml:space="preserve">Therefore, </w:t>
        </w:r>
        <w:r w:rsidR="1D119F96" w:rsidRPr="1D119F96">
          <w:rPr>
            <w:szCs w:val="20"/>
            <w:lang w:val="en-GB"/>
          </w:rPr>
          <w:t>the sum</w:t>
        </w:r>
        <w:r w:rsidR="696E5499" w:rsidRPr="696E5499">
          <w:rPr>
            <w:szCs w:val="20"/>
            <w:lang w:val="en-GB"/>
          </w:rPr>
          <w:t xml:space="preserve"> of premi</w:t>
        </w:r>
      </w:ins>
      <w:ins w:id="324" w:author="Gastbenutzer" w:date="2023-10-21T12:11:00Z">
        <w:r w:rsidR="696E5499" w:rsidRPr="696E5499">
          <w:rPr>
            <w:szCs w:val="20"/>
            <w:lang w:val="en-GB"/>
          </w:rPr>
          <w:t xml:space="preserve">um </w:t>
        </w:r>
        <w:r w:rsidR="610FA0A4" w:rsidRPr="610FA0A4">
          <w:rPr>
            <w:szCs w:val="20"/>
            <w:lang w:val="en-GB"/>
          </w:rPr>
          <w:t xml:space="preserve">amounts </w:t>
        </w:r>
        <w:r w:rsidR="069E3F68" w:rsidRPr="069E3F68">
          <w:rPr>
            <w:szCs w:val="20"/>
            <w:lang w:val="en-GB"/>
          </w:rPr>
          <w:t xml:space="preserve">per month was </w:t>
        </w:r>
        <w:r w:rsidR="2361F741" w:rsidRPr="2361F741">
          <w:rPr>
            <w:szCs w:val="20"/>
            <w:lang w:val="en-GB"/>
          </w:rPr>
          <w:t xml:space="preserve">taken as a </w:t>
        </w:r>
        <w:r w:rsidR="2386A296" w:rsidRPr="2386A296">
          <w:rPr>
            <w:szCs w:val="20"/>
            <w:lang w:val="en-GB"/>
          </w:rPr>
          <w:t>target variable</w:t>
        </w:r>
        <w:r w:rsidR="6047AC43" w:rsidRPr="6047AC43">
          <w:rPr>
            <w:szCs w:val="20"/>
            <w:lang w:val="en-GB"/>
          </w:rPr>
          <w:t>.</w:t>
        </w:r>
        <w:r w:rsidRPr="0399C24B">
          <w:rPr>
            <w:szCs w:val="20"/>
            <w:lang w:val="en-GB"/>
          </w:rPr>
          <w:t xml:space="preserve"> </w:t>
        </w:r>
        <w:r w:rsidR="10513C1E" w:rsidRPr="10513C1E">
          <w:rPr>
            <w:szCs w:val="20"/>
            <w:lang w:val="en-GB"/>
          </w:rPr>
          <w:t xml:space="preserve">Monthly grouping was </w:t>
        </w:r>
        <w:r w:rsidR="2F9673A2" w:rsidRPr="2F9673A2">
          <w:rPr>
            <w:szCs w:val="20"/>
            <w:lang w:val="en-GB"/>
          </w:rPr>
          <w:t xml:space="preserve">chosen </w:t>
        </w:r>
        <w:r w:rsidR="49FB881B" w:rsidRPr="49FB881B">
          <w:rPr>
            <w:szCs w:val="20"/>
            <w:lang w:val="en-GB"/>
          </w:rPr>
          <w:t>from the business</w:t>
        </w:r>
        <w:r w:rsidR="0ECCCDB2" w:rsidRPr="0ECCCDB2">
          <w:rPr>
            <w:szCs w:val="20"/>
            <w:lang w:val="en-GB"/>
          </w:rPr>
          <w:t xml:space="preserve"> perspective</w:t>
        </w:r>
      </w:ins>
      <w:ins w:id="325" w:author="Gastbenutzer" w:date="2023-10-21T12:12:00Z">
        <w:r w:rsidR="16A193C9" w:rsidRPr="16A193C9">
          <w:rPr>
            <w:szCs w:val="20"/>
            <w:lang w:val="en-GB"/>
          </w:rPr>
          <w:t xml:space="preserve"> as </w:t>
        </w:r>
        <w:r w:rsidR="19BAE22A" w:rsidRPr="19BAE22A">
          <w:rPr>
            <w:szCs w:val="20"/>
            <w:lang w:val="en-GB"/>
          </w:rPr>
          <w:t xml:space="preserve">BDAE </w:t>
        </w:r>
        <w:r w:rsidR="0A3F826E" w:rsidRPr="0A3F826E">
          <w:rPr>
            <w:szCs w:val="20"/>
            <w:lang w:val="en-GB"/>
          </w:rPr>
          <w:t>forecast is done</w:t>
        </w:r>
        <w:r w:rsidR="024A70BD" w:rsidRPr="024A70BD">
          <w:rPr>
            <w:szCs w:val="20"/>
            <w:lang w:val="en-GB"/>
          </w:rPr>
          <w:t xml:space="preserve"> by </w:t>
        </w:r>
        <w:r w:rsidR="2BE5EE03" w:rsidRPr="2BE5EE03">
          <w:rPr>
            <w:szCs w:val="20"/>
            <w:lang w:val="en-GB"/>
          </w:rPr>
          <w:t>month</w:t>
        </w:r>
      </w:ins>
      <w:ins w:id="326" w:author="Gastbenutzer" w:date="2023-10-21T12:11:00Z">
        <w:r w:rsidR="2BE5EE03" w:rsidRPr="2BE5EE03">
          <w:rPr>
            <w:szCs w:val="20"/>
            <w:lang w:val="en-GB"/>
          </w:rPr>
          <w:t>.</w:t>
        </w:r>
      </w:ins>
      <w:r w:rsidR="2BE5EE03" w:rsidRPr="2BE5EE03">
        <w:rPr>
          <w:szCs w:val="20"/>
          <w:lang w:val="en-GB"/>
          <w:rPrChange w:id="327" w:author="Gastbenutzer [2]" w:date="2023-10-21T12:03:00Z">
            <w:rPr>
              <w:color w:val="1AB39F" w:themeColor="accent6"/>
              <w:lang w:val="en-GB"/>
            </w:rPr>
          </w:rPrChange>
        </w:rPr>
        <w:t xml:space="preserve"> </w:t>
      </w:r>
    </w:p>
    <w:p w14:paraId="639CFFE9" w14:textId="602860ED" w:rsidR="07100B5D" w:rsidRDefault="07100B5D" w:rsidP="053EE0F8">
      <w:pPr>
        <w:pStyle w:val="ListBullet"/>
        <w:numPr>
          <w:ilvl w:val="0"/>
          <w:numId w:val="0"/>
        </w:numPr>
        <w:rPr>
          <w:ins w:id="328" w:author="Gastbenutzer" w:date="2023-10-21T12:17:00Z"/>
          <w:szCs w:val="20"/>
          <w:lang w:val="en-GB"/>
        </w:rPr>
      </w:pPr>
      <w:r w:rsidRPr="40426DE4">
        <w:rPr>
          <w:szCs w:val="20"/>
          <w:lang w:val="en-GB"/>
          <w:rPrChange w:id="329" w:author="Gastbenutzer [2]" w:date="2023-10-21T14:03:00Z">
            <w:rPr>
              <w:color w:val="1AB39F" w:themeColor="accent6"/>
              <w:lang w:val="en-GB"/>
            </w:rPr>
          </w:rPrChange>
        </w:rPr>
        <w:t>During</w:t>
      </w:r>
      <w:r w:rsidRPr="40426DE4">
        <w:rPr>
          <w:szCs w:val="20"/>
          <w:lang w:val="en-GB"/>
          <w:rPrChange w:id="330" w:author="Gastbenutzer [2]" w:date="2023-10-20T18:30:00Z">
            <w:rPr>
              <w:color w:val="1AB39F" w:themeColor="accent6"/>
              <w:sz w:val="16"/>
              <w:szCs w:val="16"/>
              <w:lang w:val="en-GB"/>
            </w:rPr>
          </w:rPrChange>
        </w:rPr>
        <w:t xml:space="preserve"> the project it turned out that the zone model has changed in 2018. </w:t>
      </w:r>
      <w:ins w:id="331" w:author="Gastbenutzer" w:date="2023-10-21T12:13:00Z">
        <w:r w:rsidR="5C2E1BD8" w:rsidRPr="5C2E1BD8">
          <w:rPr>
            <w:szCs w:val="20"/>
            <w:lang w:val="en-GB"/>
          </w:rPr>
          <w:t xml:space="preserve">Germany as a separate </w:t>
        </w:r>
        <w:r w:rsidR="13994E69" w:rsidRPr="13994E69">
          <w:rPr>
            <w:szCs w:val="20"/>
            <w:lang w:val="en-GB"/>
          </w:rPr>
          <w:t xml:space="preserve">zone was </w:t>
        </w:r>
        <w:r w:rsidR="34453970" w:rsidRPr="34453970">
          <w:rPr>
            <w:szCs w:val="20"/>
            <w:lang w:val="en-GB"/>
          </w:rPr>
          <w:t xml:space="preserve">now included </w:t>
        </w:r>
        <w:r w:rsidR="23632631" w:rsidRPr="23632631">
          <w:rPr>
            <w:szCs w:val="20"/>
            <w:lang w:val="en-GB"/>
          </w:rPr>
          <w:t xml:space="preserve">into one </w:t>
        </w:r>
        <w:r w:rsidR="5ACE58C1" w:rsidRPr="5ACE58C1">
          <w:rPr>
            <w:szCs w:val="20"/>
            <w:lang w:val="en-GB"/>
          </w:rPr>
          <w:t xml:space="preserve">of the new </w:t>
        </w:r>
        <w:r w:rsidR="5E719500" w:rsidRPr="5E719500">
          <w:rPr>
            <w:szCs w:val="20"/>
            <w:lang w:val="en-GB"/>
          </w:rPr>
          <w:t>zones</w:t>
        </w:r>
      </w:ins>
      <w:ins w:id="332" w:author="Gastbenutzer" w:date="2023-10-21T12:21:00Z">
        <w:r w:rsidR="6FDE923C" w:rsidRPr="6FDE923C">
          <w:rPr>
            <w:szCs w:val="20"/>
            <w:lang w:val="en-GB"/>
          </w:rPr>
          <w:t xml:space="preserve"> </w:t>
        </w:r>
        <w:r w:rsidR="1D845D55" w:rsidRPr="1D845D55">
          <w:rPr>
            <w:szCs w:val="20"/>
            <w:lang w:val="en-GB"/>
          </w:rPr>
          <w:t>(see Fig</w:t>
        </w:r>
        <w:r w:rsidR="21279994" w:rsidRPr="21279994">
          <w:rPr>
            <w:szCs w:val="20"/>
            <w:lang w:val="en-GB"/>
          </w:rPr>
          <w:t>.1</w:t>
        </w:r>
        <w:r w:rsidR="06EC51D2" w:rsidRPr="06EC51D2">
          <w:rPr>
            <w:szCs w:val="20"/>
            <w:lang w:val="en-GB"/>
          </w:rPr>
          <w:t>)</w:t>
        </w:r>
      </w:ins>
      <w:ins w:id="333" w:author="Gastbenutzer" w:date="2023-10-21T12:18:00Z">
        <w:r w:rsidR="06EC51D2" w:rsidRPr="06EC51D2">
          <w:rPr>
            <w:szCs w:val="20"/>
            <w:lang w:val="en-GB"/>
          </w:rPr>
          <w:t>.</w:t>
        </w:r>
      </w:ins>
      <w:ins w:id="334" w:author="Gastbenutzer" w:date="2023-10-21T12:22:00Z">
        <w:r w:rsidR="0E205F8E" w:rsidRPr="0E205F8E">
          <w:rPr>
            <w:szCs w:val="20"/>
            <w:lang w:val="en-GB"/>
          </w:rPr>
          <w:t xml:space="preserve"> </w:t>
        </w:r>
        <w:r w:rsidR="21F48528" w:rsidRPr="21F48528">
          <w:rPr>
            <w:szCs w:val="20"/>
            <w:lang w:val="en-GB"/>
          </w:rPr>
          <w:t xml:space="preserve">The </w:t>
        </w:r>
        <w:r w:rsidR="783B4CF8" w:rsidRPr="783B4CF8">
          <w:rPr>
            <w:szCs w:val="20"/>
            <w:lang w:val="en-GB"/>
          </w:rPr>
          <w:t xml:space="preserve">replacement of old </w:t>
        </w:r>
        <w:r w:rsidR="15D76ABC" w:rsidRPr="15D76ABC">
          <w:rPr>
            <w:szCs w:val="20"/>
            <w:lang w:val="en-GB"/>
          </w:rPr>
          <w:t>zone</w:t>
        </w:r>
        <w:r w:rsidR="051A02D2" w:rsidRPr="051A02D2">
          <w:rPr>
            <w:szCs w:val="20"/>
            <w:lang w:val="en-GB"/>
          </w:rPr>
          <w:t xml:space="preserve"> model </w:t>
        </w:r>
        <w:r w:rsidR="4D8E84A7" w:rsidRPr="4D8E84A7">
          <w:rPr>
            <w:szCs w:val="20"/>
            <w:lang w:val="en-GB"/>
          </w:rPr>
          <w:t xml:space="preserve">with the new </w:t>
        </w:r>
        <w:r w:rsidR="4992E4C4" w:rsidRPr="4992E4C4">
          <w:rPr>
            <w:szCs w:val="20"/>
            <w:lang w:val="en-GB"/>
          </w:rPr>
          <w:t>one</w:t>
        </w:r>
        <w:r w:rsidR="4D8E84A7" w:rsidRPr="4D8E84A7">
          <w:rPr>
            <w:szCs w:val="20"/>
            <w:lang w:val="en-GB"/>
          </w:rPr>
          <w:t xml:space="preserve"> </w:t>
        </w:r>
      </w:ins>
      <w:ins w:id="335" w:author="Gastbenutzer" w:date="2023-10-21T14:38:00Z">
        <w:r w:rsidR="79753898" w:rsidRPr="79753898">
          <w:rPr>
            <w:szCs w:val="20"/>
            <w:lang w:val="en-GB"/>
          </w:rPr>
          <w:t>explains</w:t>
        </w:r>
      </w:ins>
      <w:ins w:id="336" w:author="Gastbenutzer" w:date="2023-10-21T12:23:00Z">
        <w:r w:rsidR="68D05EC5" w:rsidRPr="68D05EC5">
          <w:rPr>
            <w:szCs w:val="20"/>
            <w:lang w:val="en-GB"/>
          </w:rPr>
          <w:t xml:space="preserve"> </w:t>
        </w:r>
        <w:r w:rsidR="515FED58" w:rsidRPr="515FED58">
          <w:rPr>
            <w:szCs w:val="20"/>
            <w:lang w:val="en-GB"/>
          </w:rPr>
          <w:t xml:space="preserve">the drop in </w:t>
        </w:r>
        <w:proofErr w:type="gramStart"/>
        <w:r w:rsidR="19B6B445" w:rsidRPr="19B6B445">
          <w:rPr>
            <w:szCs w:val="20"/>
            <w:lang w:val="en-GB"/>
          </w:rPr>
          <w:t>2019</w:t>
        </w:r>
        <w:proofErr w:type="gramEnd"/>
        <w:r w:rsidR="19B6B445" w:rsidRPr="19B6B445">
          <w:rPr>
            <w:szCs w:val="20"/>
            <w:lang w:val="en-GB"/>
          </w:rPr>
          <w:t xml:space="preserve"> </w:t>
        </w:r>
      </w:ins>
    </w:p>
    <w:p w14:paraId="029A00C9" w14:textId="134AC6CE" w:rsidR="07100B5D" w:rsidRDefault="07100B5D">
      <w:pPr>
        <w:rPr>
          <w:ins w:id="337" w:author="Gastbenutzer" w:date="2023-10-21T12:17:00Z"/>
          <w:rFonts w:ascii="Times New Roman" w:hAnsi="Times New Roman" w:cs="Times New Roman"/>
          <w:color w:val="auto"/>
          <w:lang w:val="en-GB"/>
        </w:rPr>
        <w:pPrChange w:id="338" w:author="Gastbenutzer [2]" w:date="2023-10-21T14:18:00Z">
          <w:pPr>
            <w:pStyle w:val="ListParagraph"/>
          </w:pPr>
        </w:pPrChange>
      </w:pPr>
      <w:ins w:id="339" w:author="Gastbenutzer" w:date="2023-10-21T12:17:00Z">
        <w:r>
          <w:rPr>
            <w:noProof/>
          </w:rPr>
          <w:drawing>
            <wp:inline distT="0" distB="0" distL="0" distR="0" wp14:anchorId="5107FE70" wp14:editId="0DC2FB9C">
              <wp:extent cx="3192750" cy="2505075"/>
              <wp:effectExtent l="0" t="0" r="8255" b="0"/>
              <wp:docPr id="557097799" name="Grafik 55709779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568541"/>
                      <pic:cNvPicPr/>
                    </pic:nvPicPr>
                    <pic:blipFill>
                      <a:blip r:embed="rId10">
                        <a:extLst>
                          <a:ext uri="{28A0092B-C50C-407E-A947-70E740481C1C}">
                            <a14:useLocalDpi xmlns:a14="http://schemas.microsoft.com/office/drawing/2010/main" val="0"/>
                          </a:ext>
                        </a:extLst>
                      </a:blip>
                      <a:stretch>
                        <a:fillRect/>
                      </a:stretch>
                    </pic:blipFill>
                    <pic:spPr>
                      <a:xfrm>
                        <a:off x="0" y="0"/>
                        <a:ext cx="3192750" cy="2505075"/>
                      </a:xfrm>
                      <a:prstGeom prst="rect">
                        <a:avLst/>
                      </a:prstGeom>
                    </pic:spPr>
                  </pic:pic>
                </a:graphicData>
              </a:graphic>
            </wp:inline>
          </w:drawing>
        </w:r>
      </w:ins>
    </w:p>
    <w:p w14:paraId="6BDF8229" w14:textId="7E3314D4" w:rsidR="07100B5D" w:rsidRDefault="0AD7B5CB" w:rsidP="0AD7B5CB">
      <w:pPr>
        <w:pStyle w:val="Caption"/>
        <w:rPr>
          <w:ins w:id="340" w:author="Gastbenutzer" w:date="2023-10-21T12:19:00Z"/>
          <w:lang w:val="en-GB"/>
        </w:rPr>
      </w:pPr>
      <w:ins w:id="341" w:author="Gastbenutzer" w:date="2023-10-21T12:19:00Z">
        <w:r w:rsidRPr="0AD7B5CB">
          <w:rPr>
            <w:lang w:val="en-GB"/>
          </w:rPr>
          <w:t xml:space="preserve">Figure </w:t>
        </w:r>
      </w:ins>
      <w:r w:rsidR="07100B5D">
        <w:fldChar w:fldCharType="begin"/>
      </w:r>
      <w:r w:rsidR="07100B5D" w:rsidRPr="0AD7B5CB">
        <w:rPr>
          <w:lang w:val="en-GB"/>
        </w:rPr>
        <w:instrText xml:space="preserve"> SEQ Figure \* ARABIC </w:instrText>
      </w:r>
      <w:r w:rsidR="07100B5D">
        <w:fldChar w:fldCharType="separate"/>
      </w:r>
      <w:ins w:id="342" w:author="Jonathan Leipold - BDAE Gruppe" w:date="2023-10-31T11:47:00Z">
        <w:r w:rsidR="00C64038">
          <w:rPr>
            <w:noProof/>
            <w:lang w:val="en-GB"/>
          </w:rPr>
          <w:t>1</w:t>
        </w:r>
      </w:ins>
      <w:r w:rsidR="07100B5D">
        <w:fldChar w:fldCharType="end"/>
      </w:r>
      <w:ins w:id="343" w:author="Gastbenutzer" w:date="2023-10-21T12:19:00Z">
        <w:r w:rsidRPr="0AD7B5CB">
          <w:rPr>
            <w:lang w:val="en-GB"/>
          </w:rPr>
          <w:t xml:space="preserve">: </w:t>
        </w:r>
      </w:ins>
      <w:ins w:id="344" w:author="Gastbenutzer" w:date="2023-10-21T12:20:00Z">
        <w:r w:rsidR="783CAEB9" w:rsidRPr="783CAEB9">
          <w:rPr>
            <w:lang w:val="en-GB"/>
          </w:rPr>
          <w:t xml:space="preserve">Zone </w:t>
        </w:r>
        <w:r w:rsidR="6F71C7CF" w:rsidRPr="6F71C7CF">
          <w:rPr>
            <w:lang w:val="en-GB"/>
          </w:rPr>
          <w:t xml:space="preserve">models </w:t>
        </w:r>
        <w:r w:rsidR="4962BC4B" w:rsidRPr="4962BC4B">
          <w:rPr>
            <w:lang w:val="en-GB"/>
          </w:rPr>
          <w:t xml:space="preserve">by </w:t>
        </w:r>
        <w:r w:rsidR="58C2F1CF" w:rsidRPr="58C2F1CF">
          <w:rPr>
            <w:lang w:val="en-GB"/>
          </w:rPr>
          <w:t xml:space="preserve">sum of </w:t>
        </w:r>
        <w:r w:rsidR="025BDE65" w:rsidRPr="025BDE65">
          <w:rPr>
            <w:lang w:val="en-GB"/>
          </w:rPr>
          <w:t xml:space="preserve">premium amounts and </w:t>
        </w:r>
        <w:r w:rsidR="4FFEFB51" w:rsidRPr="4FFEFB51">
          <w:rPr>
            <w:lang w:val="en-GB"/>
          </w:rPr>
          <w:t xml:space="preserve">number of </w:t>
        </w:r>
        <w:r w:rsidR="65152919" w:rsidRPr="65152919">
          <w:rPr>
            <w:lang w:val="en-GB"/>
          </w:rPr>
          <w:t>uni</w:t>
        </w:r>
      </w:ins>
      <w:ins w:id="345" w:author="Gastbenutzer" w:date="2023-10-21T12:21:00Z">
        <w:r w:rsidR="65152919" w:rsidRPr="65152919">
          <w:rPr>
            <w:lang w:val="en-GB"/>
          </w:rPr>
          <w:t xml:space="preserve">que contract </w:t>
        </w:r>
        <w:r w:rsidR="535D40A1" w:rsidRPr="535D40A1">
          <w:rPr>
            <w:lang w:val="en-GB"/>
          </w:rPr>
          <w:t>IDs</w:t>
        </w:r>
      </w:ins>
    </w:p>
    <w:p w14:paraId="47D92C06" w14:textId="51F29C7C" w:rsidR="07100B5D" w:rsidRDefault="5E719500" w:rsidP="2BE5EE03">
      <w:pPr>
        <w:pStyle w:val="ListBullet"/>
        <w:numPr>
          <w:ilvl w:val="0"/>
          <w:numId w:val="0"/>
        </w:numPr>
        <w:rPr>
          <w:szCs w:val="20"/>
          <w:lang w:val="en-GB"/>
          <w:rPrChange w:id="346" w:author="Gastbenutzer [2]" w:date="2023-10-20T18:30:00Z">
            <w:rPr>
              <w:color w:val="1AB39F" w:themeColor="accent6"/>
              <w:sz w:val="16"/>
              <w:szCs w:val="16"/>
              <w:lang w:val="en-GB"/>
            </w:rPr>
          </w:rPrChange>
        </w:rPr>
      </w:pPr>
      <w:del w:id="347" w:author="Gastbenutzer" w:date="2023-10-21T14:40:00Z">
        <w:r w:rsidRPr="01E264DE" w:rsidDel="01E264DE">
          <w:rPr>
            <w:szCs w:val="20"/>
            <w:lang w:val="en-GB"/>
            <w:rPrChange w:id="348" w:author="Gastbenutzer [2]" w:date="2023-10-20T18:30:00Z">
              <w:rPr>
                <w:color w:val="1AB39F" w:themeColor="accent6"/>
                <w:sz w:val="16"/>
                <w:szCs w:val="16"/>
                <w:lang w:val="en-GB"/>
              </w:rPr>
            </w:rPrChange>
          </w:rPr>
          <w:delText>Due</w:delText>
        </w:r>
      </w:del>
      <w:ins w:id="349" w:author="Gastbenutzer" w:date="2023-10-21T14:40:00Z">
        <w:r w:rsidR="01E264DE" w:rsidRPr="01E264DE">
          <w:rPr>
            <w:szCs w:val="20"/>
            <w:lang w:val="en-GB"/>
          </w:rPr>
          <w:t>Because</w:t>
        </w:r>
      </w:ins>
      <w:r w:rsidR="07100B5D" w:rsidRPr="40426DE4">
        <w:rPr>
          <w:szCs w:val="20"/>
          <w:lang w:val="en-GB"/>
          <w:rPrChange w:id="350" w:author="Gastbenutzer [2]" w:date="2023-10-20T18:30:00Z">
            <w:rPr>
              <w:color w:val="1AB39F" w:themeColor="accent6"/>
              <w:sz w:val="16"/>
              <w:szCs w:val="16"/>
              <w:lang w:val="en-GB"/>
            </w:rPr>
          </w:rPrChange>
        </w:rPr>
        <w:t xml:space="preserve"> to this change, the old zone </w:t>
      </w:r>
      <w:r w:rsidR="3D38A34E" w:rsidRPr="3D38A34E">
        <w:rPr>
          <w:szCs w:val="20"/>
          <w:lang w:val="en-GB"/>
          <w:rPrChange w:id="351" w:author="Gastbenutzer [2]" w:date="2023-10-20T18:30:00Z">
            <w:rPr>
              <w:color w:val="1AB39F" w:themeColor="accent6"/>
              <w:sz w:val="16"/>
              <w:szCs w:val="16"/>
              <w:lang w:val="en-GB"/>
            </w:rPr>
          </w:rPrChange>
        </w:rPr>
        <w:t>model</w:t>
      </w:r>
      <w:r w:rsidR="07100B5D" w:rsidRPr="40426DE4">
        <w:rPr>
          <w:szCs w:val="20"/>
          <w:lang w:val="en-GB"/>
          <w:rPrChange w:id="352" w:author="Gastbenutzer [2]" w:date="2023-10-20T18:30:00Z">
            <w:rPr>
              <w:color w:val="1AB39F" w:themeColor="accent6"/>
              <w:sz w:val="16"/>
              <w:szCs w:val="16"/>
              <w:lang w:val="en-GB"/>
            </w:rPr>
          </w:rPrChange>
        </w:rPr>
        <w:t xml:space="preserve"> and the new zone </w:t>
      </w:r>
      <w:r w:rsidR="24617E5E" w:rsidRPr="24617E5E">
        <w:rPr>
          <w:szCs w:val="20"/>
          <w:lang w:val="en-GB"/>
          <w:rPrChange w:id="353" w:author="Gastbenutzer [2]" w:date="2023-10-20T18:30:00Z">
            <w:rPr>
              <w:color w:val="1AB39F" w:themeColor="accent6"/>
              <w:sz w:val="16"/>
              <w:szCs w:val="16"/>
              <w:lang w:val="en-GB"/>
            </w:rPr>
          </w:rPrChange>
        </w:rPr>
        <w:t>model</w:t>
      </w:r>
      <w:r w:rsidR="3683ED3B" w:rsidRPr="3683ED3B">
        <w:rPr>
          <w:szCs w:val="20"/>
          <w:lang w:val="en-GB"/>
          <w:rPrChange w:id="354" w:author="Gastbenutzer [2]" w:date="2023-10-20T18:30:00Z">
            <w:rPr>
              <w:color w:val="1AB39F" w:themeColor="accent6"/>
              <w:sz w:val="16"/>
              <w:szCs w:val="16"/>
              <w:lang w:val="en-GB"/>
            </w:rPr>
          </w:rPrChange>
        </w:rPr>
        <w:t xml:space="preserve"> </w:t>
      </w:r>
      <w:r w:rsidR="07100B5D" w:rsidRPr="40426DE4">
        <w:rPr>
          <w:szCs w:val="20"/>
          <w:lang w:val="en-GB"/>
          <w:rPrChange w:id="355" w:author="Gastbenutzer [2]" w:date="2023-10-20T18:30:00Z">
            <w:rPr>
              <w:color w:val="1AB39F" w:themeColor="accent6"/>
              <w:sz w:val="16"/>
              <w:szCs w:val="16"/>
              <w:lang w:val="en-GB"/>
            </w:rPr>
          </w:rPrChange>
        </w:rPr>
        <w:t xml:space="preserve">were considered and </w:t>
      </w:r>
      <w:ins w:id="356" w:author="Gastbenutzer" w:date="2023-10-21T14:40:00Z">
        <w:r w:rsidR="6622AEAF" w:rsidRPr="6622AEAF">
          <w:rPr>
            <w:szCs w:val="20"/>
            <w:lang w:val="en-GB"/>
          </w:rPr>
          <w:t>analysed</w:t>
        </w:r>
      </w:ins>
      <w:r w:rsidR="07100B5D" w:rsidRPr="40426DE4">
        <w:rPr>
          <w:szCs w:val="20"/>
          <w:lang w:val="en-GB"/>
          <w:rPrChange w:id="357" w:author="Gastbenutzer [2]" w:date="2023-10-20T18:30:00Z">
            <w:rPr>
              <w:color w:val="1AB39F" w:themeColor="accent6"/>
              <w:sz w:val="16"/>
              <w:szCs w:val="16"/>
              <w:lang w:val="en-GB"/>
            </w:rPr>
          </w:rPrChange>
        </w:rPr>
        <w:t xml:space="preserve"> separately. This presented a greater challenge. After </w:t>
      </w:r>
      <w:ins w:id="358" w:author="Gastbenutzer" w:date="2023-10-21T14:40:00Z">
        <w:r w:rsidR="3B207DE6" w:rsidRPr="3B207DE6">
          <w:rPr>
            <w:szCs w:val="20"/>
            <w:lang w:val="en-GB"/>
          </w:rPr>
          <w:t>analysing</w:t>
        </w:r>
      </w:ins>
      <w:r w:rsidR="07100B5D" w:rsidRPr="40426DE4">
        <w:rPr>
          <w:szCs w:val="20"/>
          <w:lang w:val="en-GB"/>
          <w:rPrChange w:id="359" w:author="Gastbenutzer [2]" w:date="2023-10-20T18:30:00Z">
            <w:rPr>
              <w:color w:val="1AB39F" w:themeColor="accent6"/>
              <w:sz w:val="16"/>
              <w:szCs w:val="16"/>
              <w:lang w:val="en-GB"/>
            </w:rPr>
          </w:rPrChange>
        </w:rPr>
        <w:t xml:space="preserve"> the data, no relevant features could be generated </w:t>
      </w:r>
      <w:ins w:id="360" w:author="Gastbenutzer" w:date="2023-10-21T14:41:00Z">
        <w:r w:rsidR="235DCC2A" w:rsidRPr="235DCC2A">
          <w:rPr>
            <w:szCs w:val="20"/>
            <w:lang w:val="en-GB"/>
          </w:rPr>
          <w:t>to</w:t>
        </w:r>
      </w:ins>
      <w:del w:id="361" w:author="Gastbenutzer" w:date="2023-10-21T14:41:00Z">
        <w:r w:rsidR="07100B5D" w:rsidRPr="40426DE4">
          <w:rPr>
            <w:szCs w:val="20"/>
            <w:lang w:val="en-GB"/>
            <w:rPrChange w:id="362" w:author="Gastbenutzer [2]" w:date="2023-10-20T18:30:00Z">
              <w:rPr>
                <w:color w:val="1AB39F" w:themeColor="accent6"/>
                <w:sz w:val="16"/>
                <w:szCs w:val="16"/>
                <w:lang w:val="en-GB"/>
              </w:rPr>
            </w:rPrChange>
          </w:rPr>
          <w:delText>for</w:delText>
        </w:r>
      </w:del>
      <w:r w:rsidR="07100B5D" w:rsidRPr="40426DE4">
        <w:rPr>
          <w:szCs w:val="20"/>
          <w:lang w:val="en-GB"/>
          <w:rPrChange w:id="363" w:author="Gastbenutzer [2]" w:date="2023-10-20T18:30:00Z">
            <w:rPr>
              <w:color w:val="1AB39F" w:themeColor="accent6"/>
              <w:sz w:val="16"/>
              <w:szCs w:val="16"/>
              <w:lang w:val="en-GB"/>
            </w:rPr>
          </w:rPrChange>
        </w:rPr>
        <w:t xml:space="preserve"> predict</w:t>
      </w:r>
      <w:del w:id="364" w:author="Gastbenutzer" w:date="2023-10-21T14:41:00Z">
        <w:r w:rsidR="07100B5D" w:rsidRPr="40426DE4">
          <w:rPr>
            <w:szCs w:val="20"/>
            <w:lang w:val="en-GB"/>
            <w:rPrChange w:id="365" w:author="Gastbenutzer [2]" w:date="2023-10-20T18:30:00Z">
              <w:rPr>
                <w:color w:val="1AB39F" w:themeColor="accent6"/>
                <w:sz w:val="16"/>
                <w:szCs w:val="16"/>
                <w:lang w:val="en-GB"/>
              </w:rPr>
            </w:rPrChange>
          </w:rPr>
          <w:delText>ing</w:delText>
        </w:r>
      </w:del>
      <w:r w:rsidR="07100B5D" w:rsidRPr="40426DE4">
        <w:rPr>
          <w:szCs w:val="20"/>
          <w:lang w:val="en-GB"/>
          <w:rPrChange w:id="366" w:author="Gastbenutzer [2]" w:date="2023-10-20T18:30:00Z">
            <w:rPr>
              <w:color w:val="1AB39F" w:themeColor="accent6"/>
              <w:sz w:val="16"/>
              <w:szCs w:val="16"/>
              <w:lang w:val="en-GB"/>
            </w:rPr>
          </w:rPrChange>
        </w:rPr>
        <w:t xml:space="preserve"> the future development of the premium amount. This limited our ability to select additional features</w:t>
      </w:r>
      <w:ins w:id="367" w:author="Gastbenutzer" w:date="2023-10-21T13:22:00Z">
        <w:r w:rsidR="033C1702" w:rsidRPr="033C1702">
          <w:rPr>
            <w:szCs w:val="20"/>
            <w:lang w:val="en-GB"/>
          </w:rPr>
          <w:t xml:space="preserve"> </w:t>
        </w:r>
        <w:r w:rsidR="6CA17ACD" w:rsidRPr="6CA17ACD">
          <w:rPr>
            <w:szCs w:val="20"/>
            <w:lang w:val="en-GB"/>
          </w:rPr>
          <w:t xml:space="preserve">for modelling </w:t>
        </w:r>
      </w:ins>
      <w:ins w:id="368" w:author="Gastbenutzer" w:date="2023-10-21T14:42:00Z">
        <w:r w:rsidR="1DBCA52A" w:rsidRPr="1DBCA52A">
          <w:rPr>
            <w:szCs w:val="20"/>
            <w:lang w:val="en-GB"/>
          </w:rPr>
          <w:t>at</w:t>
        </w:r>
      </w:ins>
      <w:ins w:id="369" w:author="Gastbenutzer" w:date="2023-10-21T13:22:00Z">
        <w:r w:rsidR="1DBCA52A" w:rsidRPr="1DBCA52A">
          <w:rPr>
            <w:szCs w:val="20"/>
            <w:lang w:val="en-GB"/>
          </w:rPr>
          <w:t xml:space="preserve"> </w:t>
        </w:r>
      </w:ins>
      <w:ins w:id="370" w:author="Gastbenutzer" w:date="2023-10-21T14:42:00Z">
        <w:r w:rsidR="55FDACF3" w:rsidRPr="55FDACF3">
          <w:rPr>
            <w:szCs w:val="20"/>
            <w:lang w:val="en-GB"/>
          </w:rPr>
          <w:t>a</w:t>
        </w:r>
      </w:ins>
      <w:ins w:id="371" w:author="Gastbenutzer" w:date="2023-10-21T13:22:00Z">
        <w:r w:rsidR="55FDACF3" w:rsidRPr="55FDACF3">
          <w:rPr>
            <w:szCs w:val="20"/>
            <w:lang w:val="en-GB"/>
          </w:rPr>
          <w:t xml:space="preserve"> </w:t>
        </w:r>
        <w:r w:rsidR="4BB098D7" w:rsidRPr="4BB098D7">
          <w:rPr>
            <w:szCs w:val="20"/>
            <w:lang w:val="en-GB"/>
          </w:rPr>
          <w:t>later</w:t>
        </w:r>
      </w:ins>
      <w:ins w:id="372" w:author="Gastbenutzer" w:date="2023-10-21T14:42:00Z">
        <w:r w:rsidR="55FDACF3" w:rsidRPr="55FDACF3">
          <w:rPr>
            <w:szCs w:val="20"/>
            <w:lang w:val="en-GB"/>
          </w:rPr>
          <w:t xml:space="preserve"> stage</w:t>
        </w:r>
      </w:ins>
      <w:r w:rsidR="4BB098D7" w:rsidRPr="4BB098D7">
        <w:rPr>
          <w:szCs w:val="20"/>
          <w:lang w:val="en-GB"/>
          <w:rPrChange w:id="373" w:author="Gastbenutzer [2]" w:date="2023-10-20T18:30:00Z">
            <w:rPr>
              <w:color w:val="1AB39F" w:themeColor="accent6"/>
              <w:sz w:val="16"/>
              <w:szCs w:val="16"/>
              <w:lang w:val="en-GB"/>
            </w:rPr>
          </w:rPrChange>
        </w:rPr>
        <w:t>.</w:t>
      </w:r>
      <w:r w:rsidR="07100B5D" w:rsidRPr="40426DE4">
        <w:rPr>
          <w:szCs w:val="20"/>
          <w:lang w:val="en-GB"/>
          <w:rPrChange w:id="374" w:author="Gastbenutzer [2]" w:date="2023-10-20T18:30:00Z">
            <w:rPr>
              <w:color w:val="1AB39F" w:themeColor="accent6"/>
              <w:sz w:val="16"/>
              <w:szCs w:val="16"/>
              <w:lang w:val="en-GB"/>
            </w:rPr>
          </w:rPrChange>
        </w:rPr>
        <w:t xml:space="preserve"> Despite the limitations, we </w:t>
      </w:r>
      <w:ins w:id="375" w:author="Gastbenutzer" w:date="2023-10-21T14:40:00Z">
        <w:r w:rsidR="321330BE" w:rsidRPr="321330BE">
          <w:rPr>
            <w:szCs w:val="20"/>
            <w:lang w:val="en-GB"/>
          </w:rPr>
          <w:t>analysed</w:t>
        </w:r>
      </w:ins>
      <w:r w:rsidR="07100B5D" w:rsidRPr="40426DE4">
        <w:rPr>
          <w:szCs w:val="20"/>
          <w:lang w:val="en-GB"/>
          <w:rPrChange w:id="376" w:author="Gastbenutzer [2]" w:date="2023-10-20T18:30:00Z">
            <w:rPr>
              <w:color w:val="1AB39F" w:themeColor="accent6"/>
              <w:sz w:val="16"/>
              <w:szCs w:val="16"/>
              <w:lang w:val="en-GB"/>
            </w:rPr>
          </w:rPrChange>
        </w:rPr>
        <w:t xml:space="preserve"> the premium amount using time series models (see chapter </w:t>
      </w:r>
      <w:proofErr w:type="spellStart"/>
      <w:r w:rsidR="07100B5D" w:rsidRPr="40426DE4">
        <w:rPr>
          <w:szCs w:val="20"/>
          <w:lang w:val="en-GB"/>
          <w:rPrChange w:id="377" w:author="Gastbenutzer [2]" w:date="2023-10-20T18:30:00Z">
            <w:rPr>
              <w:color w:val="1AB39F" w:themeColor="accent6"/>
              <w:sz w:val="16"/>
              <w:szCs w:val="16"/>
              <w:lang w:val="en-GB"/>
            </w:rPr>
          </w:rPrChange>
        </w:rPr>
        <w:t>xy</w:t>
      </w:r>
      <w:proofErr w:type="spellEnd"/>
      <w:r w:rsidR="07100B5D" w:rsidRPr="40426DE4">
        <w:rPr>
          <w:szCs w:val="20"/>
          <w:lang w:val="en-GB"/>
          <w:rPrChange w:id="378" w:author="Gastbenutzer [2]" w:date="2023-10-20T18:30:00Z">
            <w:rPr>
              <w:color w:val="1AB39F" w:themeColor="accent6"/>
              <w:sz w:val="16"/>
              <w:szCs w:val="16"/>
              <w:lang w:val="en-GB"/>
            </w:rPr>
          </w:rPrChange>
        </w:rPr>
        <w:t xml:space="preserve">) and classification models (see chapter </w:t>
      </w:r>
      <w:proofErr w:type="spellStart"/>
      <w:r w:rsidR="07100B5D" w:rsidRPr="40426DE4">
        <w:rPr>
          <w:szCs w:val="20"/>
          <w:lang w:val="en-GB"/>
          <w:rPrChange w:id="379" w:author="Gastbenutzer [2]" w:date="2023-10-20T18:30:00Z">
            <w:rPr>
              <w:color w:val="1AB39F" w:themeColor="accent6"/>
              <w:sz w:val="16"/>
              <w:szCs w:val="16"/>
              <w:lang w:val="en-GB"/>
            </w:rPr>
          </w:rPrChange>
        </w:rPr>
        <w:t>xy</w:t>
      </w:r>
      <w:proofErr w:type="spellEnd"/>
      <w:r w:rsidR="07100B5D" w:rsidRPr="40426DE4">
        <w:rPr>
          <w:szCs w:val="20"/>
          <w:lang w:val="en-GB"/>
          <w:rPrChange w:id="380" w:author="Gastbenutzer [2]" w:date="2023-10-20T18:30:00Z">
            <w:rPr>
              <w:color w:val="1AB39F" w:themeColor="accent6"/>
              <w:sz w:val="16"/>
              <w:szCs w:val="16"/>
              <w:lang w:val="en-GB"/>
            </w:rPr>
          </w:rPrChange>
        </w:rPr>
        <w:t>).</w:t>
      </w:r>
    </w:p>
    <w:p w14:paraId="44F67C29" w14:textId="722FB6CA" w:rsidR="07100B5D" w:rsidRDefault="07100B5D" w:rsidP="07100B5D">
      <w:pPr>
        <w:rPr>
          <w:lang w:val="en-GB"/>
        </w:rPr>
      </w:pPr>
    </w:p>
    <w:p w14:paraId="127C5270" w14:textId="5DB5C4D1" w:rsidR="07100B5D" w:rsidRPr="00E17374" w:rsidRDefault="07100B5D">
      <w:pPr>
        <w:pStyle w:val="ListBullet"/>
        <w:numPr>
          <w:ilvl w:val="0"/>
          <w:numId w:val="0"/>
        </w:numPr>
        <w:rPr>
          <w:color w:val="1AB39F" w:themeColor="accent6"/>
          <w:sz w:val="16"/>
          <w:szCs w:val="16"/>
          <w:lang w:val="en-GB"/>
        </w:rPr>
        <w:pPrChange w:id="381" w:author="Gastbenutzer [2]" w:date="2023-10-21T16:44:00Z">
          <w:pPr>
            <w:pStyle w:val="ListBullet"/>
          </w:pPr>
        </w:pPrChange>
      </w:pPr>
    </w:p>
    <w:p w14:paraId="516909CE" w14:textId="6F5DB222" w:rsidR="07100B5D" w:rsidRDefault="07100B5D" w:rsidP="07100B5D">
      <w:pPr>
        <w:pStyle w:val="ListBullet"/>
        <w:rPr>
          <w:del w:id="382" w:author="Gastbenutzer" w:date="2023-10-20T17:51:00Z"/>
          <w:color w:val="1AB39F" w:themeColor="accent6"/>
          <w:sz w:val="16"/>
          <w:szCs w:val="16"/>
          <w:lang w:val="en-GB"/>
          <w:rPrChange w:id="383" w:author="Jonathan Leipold - BDAE Gruppe" w:date="2023-10-18T10:09:00Z">
            <w:rPr>
              <w:del w:id="384" w:author="Gastbenutzer" w:date="2023-10-20T17:51:00Z"/>
              <w:lang w:val="en-GB"/>
            </w:rPr>
          </w:rPrChange>
        </w:rPr>
      </w:pPr>
      <w:bookmarkStart w:id="385" w:name="_Toc149467091"/>
      <w:bookmarkStart w:id="386" w:name="_Toc149673018"/>
      <w:bookmarkStart w:id="387" w:name="_Toc149673546"/>
      <w:bookmarkStart w:id="388" w:name="_Toc149725144"/>
      <w:bookmarkEnd w:id="385"/>
      <w:bookmarkEnd w:id="386"/>
      <w:bookmarkEnd w:id="387"/>
      <w:bookmarkEnd w:id="388"/>
    </w:p>
    <w:p w14:paraId="6EC6EC92" w14:textId="77777777" w:rsidR="00034E84" w:rsidRPr="00992CCF" w:rsidRDefault="00034E84">
      <w:pPr>
        <w:pStyle w:val="Heading2"/>
        <w:numPr>
          <w:ilvl w:val="0"/>
          <w:numId w:val="97"/>
        </w:numPr>
        <w:jc w:val="left"/>
        <w:rPr>
          <w:sz w:val="22"/>
          <w:lang w:val="en-GB"/>
        </w:rPr>
        <w:pPrChange w:id="389" w:author="Jonathan Leipold - BDAE Gruppe" w:date="2023-10-29T09:16:00Z">
          <w:pPr>
            <w:pStyle w:val="Heading2"/>
            <w:spacing w:before="360" w:after="120"/>
          </w:pPr>
        </w:pPrChange>
      </w:pPr>
      <w:bookmarkStart w:id="390" w:name="_Toc148803222"/>
      <w:bookmarkStart w:id="391" w:name="_Toc149725145"/>
      <w:r w:rsidRPr="38A32F5D">
        <w:rPr>
          <w:lang w:val="en-GB"/>
        </w:rPr>
        <w:t>Pre-processing and feature engineering</w:t>
      </w:r>
      <w:bookmarkEnd w:id="390"/>
      <w:bookmarkEnd w:id="391"/>
    </w:p>
    <w:p w14:paraId="50DE72A4" w14:textId="4A5F5347" w:rsidR="07100B5D" w:rsidRDefault="04117169">
      <w:pPr>
        <w:rPr>
          <w:del w:id="392" w:author="Gastbenutzer" w:date="2023-10-21T14:50:00Z"/>
          <w:szCs w:val="20"/>
          <w:lang w:val="en-GB"/>
        </w:rPr>
      </w:pPr>
      <w:del w:id="393" w:author="Gastbenutzer" w:date="2023-10-21T14:50:00Z">
        <w:r w:rsidRPr="53C4B107">
          <w:rPr>
            <w:szCs w:val="20"/>
            <w:lang w:val="en-GB"/>
          </w:rPr>
          <w:delText xml:space="preserve">The base dataset consisted of 229787 transactions and 36 variables (e.g., birthday, policy StartDate, premium Amount, Contract Id and Fee Rate, Zone Desc). </w:delText>
        </w:r>
      </w:del>
    </w:p>
    <w:p w14:paraId="00C8E7BB" w14:textId="25A41F53" w:rsidR="07100B5D" w:rsidRDefault="04117169" w:rsidP="00EB7DD6">
      <w:pPr>
        <w:rPr>
          <w:szCs w:val="20"/>
          <w:lang w:val="en-GB"/>
        </w:rPr>
      </w:pPr>
      <w:r w:rsidRPr="53C4B107">
        <w:rPr>
          <w:szCs w:val="20"/>
          <w:lang w:val="en-GB"/>
        </w:rPr>
        <w:t>After initial exploratory analysis of the data, missing values were deleted or replaced, and the variables were converted to the correct data type.</w:t>
      </w:r>
    </w:p>
    <w:p w14:paraId="248AB011" w14:textId="2648C380" w:rsidR="07100B5D" w:rsidRDefault="5002EF96">
      <w:pPr>
        <w:rPr>
          <w:del w:id="394" w:author="Gastbenutzer" w:date="2023-10-21T14:59:00Z"/>
          <w:szCs w:val="20"/>
          <w:lang w:val="en-GB"/>
        </w:rPr>
      </w:pPr>
      <w:ins w:id="395" w:author="Gastbenutzer" w:date="2023-10-21T14:53:00Z">
        <w:r w:rsidRPr="1247328A">
          <w:rPr>
            <w:szCs w:val="20"/>
            <w:lang w:val="en-GB"/>
          </w:rPr>
          <w:lastRenderedPageBreak/>
          <w:t>Looking</w:t>
        </w:r>
        <w:r w:rsidR="7B1BEADC" w:rsidRPr="1247328A">
          <w:rPr>
            <w:szCs w:val="20"/>
            <w:lang w:val="en-GB"/>
          </w:rPr>
          <w:t xml:space="preserve"> at the premium amounts over time</w:t>
        </w:r>
      </w:ins>
      <w:ins w:id="396" w:author="Gastbenutzer" w:date="2023-10-21T14:54:00Z">
        <w:r w:rsidR="21EA9895" w:rsidRPr="1247328A">
          <w:rPr>
            <w:szCs w:val="20"/>
            <w:lang w:val="en-GB"/>
          </w:rPr>
          <w:t xml:space="preserve"> </w:t>
        </w:r>
        <w:r w:rsidR="174F5BE4" w:rsidRPr="1247328A">
          <w:rPr>
            <w:szCs w:val="20"/>
            <w:lang w:val="en-GB"/>
          </w:rPr>
          <w:t>by month</w:t>
        </w:r>
      </w:ins>
      <w:ins w:id="397" w:author="Gastbenutzer" w:date="2023-10-21T14:53:00Z">
        <w:r w:rsidR="7B1BEADC" w:rsidRPr="1247328A">
          <w:rPr>
            <w:szCs w:val="20"/>
            <w:lang w:val="en-GB"/>
          </w:rPr>
          <w:t xml:space="preserve">, </w:t>
        </w:r>
      </w:ins>
      <w:ins w:id="398" w:author="Gastbenutzer" w:date="2023-10-21T14:54:00Z">
        <w:r w:rsidR="0C3C9C17" w:rsidRPr="1247328A">
          <w:rPr>
            <w:szCs w:val="20"/>
            <w:lang w:val="en-GB"/>
          </w:rPr>
          <w:t>there is</w:t>
        </w:r>
      </w:ins>
      <w:ins w:id="399" w:author="Gastbenutzer" w:date="2023-10-21T14:53:00Z">
        <w:r w:rsidR="7B1BEADC" w:rsidRPr="1247328A">
          <w:rPr>
            <w:szCs w:val="20"/>
            <w:lang w:val="en-GB"/>
          </w:rPr>
          <w:t xml:space="preserve"> a dip in 2019</w:t>
        </w:r>
      </w:ins>
      <w:ins w:id="400" w:author="Gastbenutzer" w:date="2023-10-21T14:58:00Z">
        <w:r w:rsidR="2954F21F" w:rsidRPr="2954F21F">
          <w:rPr>
            <w:szCs w:val="20"/>
            <w:lang w:val="en-GB"/>
          </w:rPr>
          <w:t xml:space="preserve"> </w:t>
        </w:r>
        <w:r w:rsidR="12BA55EB" w:rsidRPr="12BA55EB">
          <w:rPr>
            <w:szCs w:val="20"/>
            <w:lang w:val="en-GB"/>
          </w:rPr>
          <w:t>(see Fig</w:t>
        </w:r>
        <w:r w:rsidR="05E5212F" w:rsidRPr="05E5212F">
          <w:rPr>
            <w:szCs w:val="20"/>
            <w:lang w:val="en-GB"/>
          </w:rPr>
          <w:t>.2</w:t>
        </w:r>
        <w:r w:rsidR="12BA55EB" w:rsidRPr="12BA55EB">
          <w:rPr>
            <w:szCs w:val="20"/>
            <w:lang w:val="en-GB"/>
          </w:rPr>
          <w:t>)</w:t>
        </w:r>
      </w:ins>
      <w:ins w:id="401" w:author="Gastbenutzer" w:date="2023-10-21T14:53:00Z">
        <w:r w:rsidR="12BA55EB" w:rsidRPr="12BA55EB">
          <w:rPr>
            <w:szCs w:val="20"/>
            <w:lang w:val="en-GB"/>
          </w:rPr>
          <w:t>.</w:t>
        </w:r>
        <w:r w:rsidR="7B1BEADC" w:rsidRPr="1247328A">
          <w:rPr>
            <w:szCs w:val="20"/>
            <w:lang w:val="en-GB"/>
          </w:rPr>
          <w:t xml:space="preserve"> </w:t>
        </w:r>
      </w:ins>
    </w:p>
    <w:p w14:paraId="761A710E" w14:textId="59960448" w:rsidR="2E3C3962" w:rsidRDefault="2E3C3962" w:rsidP="2E3C3962">
      <w:pPr>
        <w:rPr>
          <w:rFonts w:ascii="Times New Roman" w:hAnsi="Times New Roman" w:cs="Times New Roman"/>
          <w:color w:val="auto"/>
          <w:lang w:val="en-GB"/>
        </w:rPr>
      </w:pPr>
      <w:r>
        <w:rPr>
          <w:noProof/>
        </w:rPr>
        <w:drawing>
          <wp:inline distT="0" distB="0" distL="0" distR="0" wp14:anchorId="6A1D992B" wp14:editId="061AD8B6">
            <wp:extent cx="4473115" cy="2219325"/>
            <wp:effectExtent l="0" t="0" r="3810" b="0"/>
            <wp:docPr id="2114557239" name="Grafik 2114557239"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8735030"/>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473115" cy="2219325"/>
                    </a:xfrm>
                    <a:prstGeom prst="rect">
                      <a:avLst/>
                    </a:prstGeom>
                    <a:noFill/>
                    <a:ln>
                      <a:noFill/>
                    </a:ln>
                  </pic:spPr>
                </pic:pic>
              </a:graphicData>
            </a:graphic>
          </wp:inline>
        </w:drawing>
      </w:r>
    </w:p>
    <w:p w14:paraId="46CEFC6F" w14:textId="71DD04CA" w:rsidR="559AC84A" w:rsidRDefault="559AC84A" w:rsidP="559AC84A">
      <w:pPr>
        <w:pStyle w:val="Caption"/>
        <w:rPr>
          <w:lang w:val="en-GB"/>
        </w:rPr>
      </w:pPr>
      <w:r w:rsidRPr="559AC84A">
        <w:rPr>
          <w:lang w:val="en-GB"/>
        </w:rPr>
        <w:t xml:space="preserve">Figure </w:t>
      </w:r>
      <w:r>
        <w:fldChar w:fldCharType="begin"/>
      </w:r>
      <w:r w:rsidRPr="559AC84A">
        <w:rPr>
          <w:lang w:val="en-GB"/>
        </w:rPr>
        <w:instrText xml:space="preserve"> SEQ Figure \* ARABIC </w:instrText>
      </w:r>
      <w:r>
        <w:fldChar w:fldCharType="separate"/>
      </w:r>
      <w:ins w:id="402" w:author="Jonathan Leipold - BDAE Gruppe" w:date="2023-10-31T11:47:00Z">
        <w:r w:rsidR="00C64038">
          <w:rPr>
            <w:noProof/>
            <w:lang w:val="en-GB"/>
          </w:rPr>
          <w:t>2</w:t>
        </w:r>
      </w:ins>
      <w:del w:id="403" w:author="Jonathan Leipold - BDAE Gruppe" w:date="2023-10-22T22:56:00Z">
        <w:r w:rsidRPr="559AC84A" w:rsidDel="00FF6CF0">
          <w:rPr>
            <w:noProof/>
            <w:lang w:val="en-GB"/>
          </w:rPr>
          <w:delText>1</w:delText>
        </w:r>
      </w:del>
      <w:r>
        <w:fldChar w:fldCharType="end"/>
      </w:r>
      <w:r w:rsidR="0B3835C5" w:rsidRPr="0B3835C5">
        <w:rPr>
          <w:noProof/>
          <w:lang w:val="en-GB"/>
        </w:rPr>
        <w:t>2</w:t>
      </w:r>
      <w:r w:rsidR="0B3835C5" w:rsidRPr="0B3835C5">
        <w:rPr>
          <w:lang w:val="en-GB"/>
        </w:rPr>
        <w:t>:</w:t>
      </w:r>
      <w:r w:rsidRPr="559AC84A">
        <w:rPr>
          <w:lang w:val="en-GB"/>
        </w:rPr>
        <w:t xml:space="preserve"> </w:t>
      </w:r>
      <w:del w:id="404" w:author="Gastbenutzer" w:date="2023-10-21T14:59:00Z">
        <w:r w:rsidRPr="559AC84A">
          <w:rPr>
            <w:lang w:val="en-GB"/>
          </w:rPr>
          <w:delText xml:space="preserve">Zone models by </w:delText>
        </w:r>
        <w:r w:rsidR="20A3FDDB" w:rsidRPr="20A3FDDB" w:rsidDel="20A3FDDB">
          <w:rPr>
            <w:lang w:val="en-GB"/>
          </w:rPr>
          <w:delText>s</w:delText>
        </w:r>
      </w:del>
      <w:ins w:id="405" w:author="Gastbenutzer" w:date="2023-10-21T14:59:00Z">
        <w:r w:rsidR="20A3FDDB" w:rsidRPr="20A3FDDB">
          <w:rPr>
            <w:lang w:val="en-GB"/>
          </w:rPr>
          <w:t>S</w:t>
        </w:r>
      </w:ins>
      <w:r w:rsidR="20A3FDDB" w:rsidRPr="20A3FDDB">
        <w:rPr>
          <w:lang w:val="en-GB"/>
        </w:rPr>
        <w:t>um</w:t>
      </w:r>
      <w:r w:rsidRPr="559AC84A">
        <w:rPr>
          <w:lang w:val="en-GB"/>
        </w:rPr>
        <w:t xml:space="preserve"> of premium amounts and number of unique contract IDs</w:t>
      </w:r>
      <w:ins w:id="406" w:author="Gastbenutzer" w:date="2023-10-21T14:59:00Z">
        <w:r w:rsidR="3C010231" w:rsidRPr="3C010231">
          <w:rPr>
            <w:lang w:val="en-GB"/>
          </w:rPr>
          <w:t xml:space="preserve"> </w:t>
        </w:r>
        <w:r w:rsidR="44AB9D81" w:rsidRPr="44AB9D81">
          <w:rPr>
            <w:lang w:val="en-GB"/>
          </w:rPr>
          <w:t>over time by month</w:t>
        </w:r>
      </w:ins>
    </w:p>
    <w:p w14:paraId="7679FFC3" w14:textId="4F1B6A92" w:rsidR="06A84F38" w:rsidRDefault="78849CD3" w:rsidP="06A84F38">
      <w:pPr>
        <w:spacing w:after="240"/>
        <w:rPr>
          <w:ins w:id="407" w:author="Gastbenutzer" w:date="2023-10-21T15:24:00Z"/>
          <w:szCs w:val="20"/>
          <w:lang w:val="en-GB"/>
          <w:rPrChange w:id="408" w:author="Gastbenutzer [2]" w:date="2023-10-21T17:26:00Z">
            <w:rPr>
              <w:ins w:id="409" w:author="Gastbenutzer" w:date="2023-10-21T15:24:00Z"/>
              <w:rFonts w:ascii="Times New Roman" w:hAnsi="Times New Roman" w:cs="Times New Roman"/>
              <w:color w:val="auto"/>
              <w:sz w:val="24"/>
              <w:szCs w:val="24"/>
              <w:lang w:val="en-GB"/>
            </w:rPr>
          </w:rPrChange>
        </w:rPr>
      </w:pPr>
      <w:ins w:id="410" w:author="Gastbenutzer" w:date="2023-10-21T15:01:00Z">
        <w:r w:rsidRPr="78849CD3">
          <w:rPr>
            <w:szCs w:val="20"/>
            <w:lang w:val="en-GB"/>
          </w:rPr>
          <w:t xml:space="preserve">As mentioned earlier, a change in the zone model was identified. A new variable </w:t>
        </w:r>
        <w:proofErr w:type="spellStart"/>
        <w:r w:rsidRPr="78849CD3">
          <w:rPr>
            <w:szCs w:val="20"/>
            <w:lang w:val="en-GB"/>
          </w:rPr>
          <w:t>Zone_United</w:t>
        </w:r>
        <w:proofErr w:type="spellEnd"/>
        <w:r w:rsidRPr="78849CD3">
          <w:rPr>
            <w:szCs w:val="20"/>
            <w:lang w:val="en-GB"/>
          </w:rPr>
          <w:t xml:space="preserve"> was created to include this zone conversion</w:t>
        </w:r>
      </w:ins>
      <w:ins w:id="411" w:author="Gastbenutzer" w:date="2023-10-21T15:13:00Z">
        <w:r w:rsidR="2E2BBD41" w:rsidRPr="2E2BBD41">
          <w:rPr>
            <w:szCs w:val="20"/>
            <w:lang w:val="en-GB"/>
          </w:rPr>
          <w:t xml:space="preserve"> </w:t>
        </w:r>
        <w:r w:rsidR="4BC54A53" w:rsidRPr="4BC54A53">
          <w:rPr>
            <w:szCs w:val="20"/>
            <w:lang w:val="en-GB"/>
          </w:rPr>
          <w:t xml:space="preserve">(see </w:t>
        </w:r>
        <w:r w:rsidR="477374E1" w:rsidRPr="477374E1">
          <w:rPr>
            <w:szCs w:val="20"/>
            <w:lang w:val="en-GB"/>
          </w:rPr>
          <w:t>Figure 3</w:t>
        </w:r>
        <w:r w:rsidR="6B6DFCFD" w:rsidRPr="6B6DFCFD">
          <w:rPr>
            <w:szCs w:val="20"/>
            <w:lang w:val="en-GB"/>
          </w:rPr>
          <w:t>)</w:t>
        </w:r>
      </w:ins>
      <w:ins w:id="412" w:author="Gastbenutzer" w:date="2023-10-21T15:01:00Z">
        <w:r w:rsidR="6B6DFCFD" w:rsidRPr="6B6DFCFD">
          <w:rPr>
            <w:szCs w:val="20"/>
            <w:lang w:val="en-GB"/>
          </w:rPr>
          <w:t>.</w:t>
        </w:r>
      </w:ins>
      <w:ins w:id="413" w:author="Gastbenutzer" w:date="2023-10-21T15:26:00Z">
        <w:r w:rsidR="6B6DFCFD" w:rsidRPr="6B6DFCFD">
          <w:rPr>
            <w:szCs w:val="20"/>
            <w:lang w:val="en-GB"/>
          </w:rPr>
          <w:t xml:space="preserve"> </w:t>
        </w:r>
        <w:r w:rsidR="3EE9EE79" w:rsidRPr="3EE9EE79">
          <w:rPr>
            <w:szCs w:val="20"/>
            <w:lang w:val="en-GB"/>
          </w:rPr>
          <w:t>Moreover,</w:t>
        </w:r>
      </w:ins>
      <w:ins w:id="414" w:author="Gastbenutzer" w:date="2023-10-21T15:24:00Z">
        <w:r w:rsidR="06A84F38" w:rsidRPr="6A55C186">
          <w:rPr>
            <w:szCs w:val="20"/>
            <w:lang w:val="en-GB"/>
          </w:rPr>
          <w:t xml:space="preserve"> </w:t>
        </w:r>
        <w:r w:rsidR="06A84F38" w:rsidRPr="050B1D16">
          <w:rPr>
            <w:szCs w:val="20"/>
            <w:lang w:val="en-GB"/>
            <w:rPrChange w:id="415" w:author="Gastbenutzer [2]" w:date="2023-10-21T17:26:00Z">
              <w:rPr>
                <w:rFonts w:ascii="Times New Roman" w:hAnsi="Times New Roman" w:cs="Times New Roman"/>
                <w:color w:val="auto"/>
                <w:sz w:val="24"/>
                <w:szCs w:val="24"/>
                <w:lang w:val="en-GB"/>
              </w:rPr>
            </w:rPrChange>
          </w:rPr>
          <w:t xml:space="preserve">optional parameters for </w:t>
        </w:r>
        <w:proofErr w:type="spellStart"/>
        <w:r w:rsidR="06A84F38" w:rsidRPr="050B1D16">
          <w:rPr>
            <w:szCs w:val="20"/>
            <w:lang w:val="en-GB"/>
            <w:rPrChange w:id="416" w:author="Gastbenutzer [2]" w:date="2023-10-21T17:26:00Z">
              <w:rPr>
                <w:rFonts w:ascii="Times New Roman" w:hAnsi="Times New Roman" w:cs="Times New Roman"/>
                <w:color w:val="auto"/>
                <w:sz w:val="24"/>
                <w:szCs w:val="24"/>
                <w:lang w:val="en-GB"/>
              </w:rPr>
            </w:rPrChange>
          </w:rPr>
          <w:t>ZoneModel</w:t>
        </w:r>
        <w:proofErr w:type="spellEnd"/>
        <w:r w:rsidR="06A84F38" w:rsidRPr="050B1D16">
          <w:rPr>
            <w:szCs w:val="20"/>
            <w:lang w:val="en-GB"/>
            <w:rPrChange w:id="417" w:author="Gastbenutzer [2]" w:date="2023-10-21T17:26:00Z">
              <w:rPr>
                <w:rFonts w:ascii="Times New Roman" w:hAnsi="Times New Roman" w:cs="Times New Roman"/>
                <w:color w:val="auto"/>
                <w:sz w:val="24"/>
                <w:szCs w:val="24"/>
                <w:lang w:val="en-GB"/>
              </w:rPr>
            </w:rPrChange>
          </w:rPr>
          <w:t xml:space="preserve"> are included in the preprocessing function.</w:t>
        </w:r>
      </w:ins>
    </w:p>
    <w:p w14:paraId="318EB157" w14:textId="58BDDD21" w:rsidR="4DE64DCD" w:rsidRDefault="4DE64DCD" w:rsidP="57346304">
      <w:pPr>
        <w:rPr>
          <w:del w:id="418" w:author="Gastbenutzer" w:date="2023-10-21T15:01:00Z"/>
          <w:szCs w:val="20"/>
          <w:lang w:val="en-GB"/>
        </w:rPr>
      </w:pPr>
    </w:p>
    <w:p w14:paraId="77BFCD22" w14:textId="26ECEF1D" w:rsidR="07100B5D" w:rsidRDefault="07100B5D" w:rsidP="07100B5D">
      <w:pPr>
        <w:rPr>
          <w:lang w:val="en-GB"/>
        </w:rPr>
      </w:pPr>
    </w:p>
    <w:p w14:paraId="0A444D9B" w14:textId="2E56F543" w:rsidR="07100B5D" w:rsidRDefault="07100B5D" w:rsidP="07100B5D">
      <w:r>
        <w:rPr>
          <w:noProof/>
        </w:rPr>
        <w:drawing>
          <wp:inline distT="0" distB="0" distL="0" distR="0" wp14:anchorId="3CDA77FE" wp14:editId="5147EEA6">
            <wp:extent cx="2336415" cy="1445657"/>
            <wp:effectExtent l="0" t="0" r="0" b="0"/>
            <wp:docPr id="707350542" name="Grafik 70735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07350542"/>
                    <pic:cNvPicPr/>
                  </pic:nvPicPr>
                  <pic:blipFill>
                    <a:blip r:embed="rId12">
                      <a:extLst>
                        <a:ext uri="{28A0092B-C50C-407E-A947-70E740481C1C}">
                          <a14:useLocalDpi xmlns:a14="http://schemas.microsoft.com/office/drawing/2010/main" val="0"/>
                        </a:ext>
                      </a:extLst>
                    </a:blip>
                    <a:stretch>
                      <a:fillRect/>
                    </a:stretch>
                  </pic:blipFill>
                  <pic:spPr>
                    <a:xfrm>
                      <a:off x="0" y="0"/>
                      <a:ext cx="2336415" cy="1445657"/>
                    </a:xfrm>
                    <a:prstGeom prst="rect">
                      <a:avLst/>
                    </a:prstGeom>
                  </pic:spPr>
                </pic:pic>
              </a:graphicData>
            </a:graphic>
          </wp:inline>
        </w:drawing>
      </w:r>
      <w:r>
        <w:rPr>
          <w:noProof/>
        </w:rPr>
        <w:drawing>
          <wp:inline distT="0" distB="0" distL="0" distR="0" wp14:anchorId="73806D24" wp14:editId="194FA1DE">
            <wp:extent cx="2301982" cy="1429147"/>
            <wp:effectExtent l="0" t="0" r="0" b="0"/>
            <wp:docPr id="1149778724" name="Grafik 114977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9778724"/>
                    <pic:cNvPicPr/>
                  </pic:nvPicPr>
                  <pic:blipFill>
                    <a:blip r:embed="rId13">
                      <a:extLst>
                        <a:ext uri="{28A0092B-C50C-407E-A947-70E740481C1C}">
                          <a14:useLocalDpi xmlns:a14="http://schemas.microsoft.com/office/drawing/2010/main" val="0"/>
                        </a:ext>
                      </a:extLst>
                    </a:blip>
                    <a:stretch>
                      <a:fillRect/>
                    </a:stretch>
                  </pic:blipFill>
                  <pic:spPr>
                    <a:xfrm>
                      <a:off x="0" y="0"/>
                      <a:ext cx="2301982" cy="1429147"/>
                    </a:xfrm>
                    <a:prstGeom prst="rect">
                      <a:avLst/>
                    </a:prstGeom>
                  </pic:spPr>
                </pic:pic>
              </a:graphicData>
            </a:graphic>
          </wp:inline>
        </w:drawing>
      </w:r>
    </w:p>
    <w:p w14:paraId="6D5DEFEB" w14:textId="12AC659E" w:rsidR="2BB0968A" w:rsidRDefault="0CAE2AE6" w:rsidP="2BB0968A">
      <w:pPr>
        <w:pStyle w:val="Caption"/>
        <w:rPr>
          <w:lang w:val="en-GB"/>
        </w:rPr>
      </w:pPr>
      <w:r w:rsidRPr="2BB0968A">
        <w:rPr>
          <w:lang w:val="en-GB"/>
        </w:rPr>
        <w:t xml:space="preserve">Figure </w:t>
      </w:r>
      <w:r>
        <w:fldChar w:fldCharType="begin"/>
      </w:r>
      <w:r w:rsidRPr="2BB0968A">
        <w:rPr>
          <w:lang w:val="en-GB"/>
        </w:rPr>
        <w:instrText xml:space="preserve"> SEQ Figure \* ARABIC </w:instrText>
      </w:r>
      <w:r>
        <w:fldChar w:fldCharType="separate"/>
      </w:r>
      <w:r w:rsidR="00C64038">
        <w:rPr>
          <w:noProof/>
          <w:lang w:val="en-GB"/>
        </w:rPr>
        <w:t>3</w:t>
      </w:r>
      <w:r>
        <w:fldChar w:fldCharType="end"/>
      </w:r>
      <w:r w:rsidR="38A32F5D" w:rsidRPr="38A32F5D">
        <w:rPr>
          <w:lang w:val="en-GB"/>
        </w:rPr>
        <w:t>:</w:t>
      </w:r>
      <w:r w:rsidRPr="2BB0968A">
        <w:rPr>
          <w:lang w:val="en-GB"/>
        </w:rPr>
        <w:t xml:space="preserve"> </w:t>
      </w:r>
      <w:r w:rsidR="29213607" w:rsidRPr="2BB0968A">
        <w:rPr>
          <w:lang w:val="en-GB"/>
        </w:rPr>
        <w:t xml:space="preserve">Count of unique </w:t>
      </w:r>
      <w:r w:rsidR="5F4CF11A" w:rsidRPr="2BB0968A">
        <w:rPr>
          <w:lang w:val="en-GB"/>
        </w:rPr>
        <w:t xml:space="preserve">Contract IDs by </w:t>
      </w:r>
      <w:r w:rsidR="1D018AEA" w:rsidRPr="2BB0968A">
        <w:rPr>
          <w:lang w:val="en-GB"/>
        </w:rPr>
        <w:t>Zone: New</w:t>
      </w:r>
      <w:r w:rsidR="043A400B" w:rsidRPr="2BB0968A">
        <w:rPr>
          <w:lang w:val="en-GB"/>
        </w:rPr>
        <w:t xml:space="preserve"> Zone </w:t>
      </w:r>
      <w:r w:rsidR="7D44D049" w:rsidRPr="2BB0968A">
        <w:rPr>
          <w:lang w:val="en-GB"/>
        </w:rPr>
        <w:t xml:space="preserve">model vs. </w:t>
      </w:r>
      <w:r w:rsidR="2532126D" w:rsidRPr="2BB0968A">
        <w:rPr>
          <w:lang w:val="en-GB"/>
        </w:rPr>
        <w:t xml:space="preserve">Old Zone </w:t>
      </w:r>
      <w:r w:rsidR="25C58168" w:rsidRPr="2BB0968A">
        <w:rPr>
          <w:lang w:val="en-GB"/>
        </w:rPr>
        <w:t>model</w:t>
      </w:r>
    </w:p>
    <w:p w14:paraId="2749C6B1" w14:textId="2E83100E" w:rsidR="33585F1F" w:rsidRPr="00FB1508" w:rsidRDefault="33585F1F">
      <w:pPr>
        <w:rPr>
          <w:lang w:val="en-GB"/>
          <w:rPrChange w:id="419" w:author="Jonathan Leipold - BDAE Gruppe" w:date="2023-10-22T23:04:00Z">
            <w:rPr/>
          </w:rPrChange>
        </w:rPr>
      </w:pPr>
    </w:p>
    <w:p w14:paraId="0761517F" w14:textId="29A69571" w:rsidR="07100B5D" w:rsidRDefault="56AA7526" w:rsidP="56AA7526">
      <w:pPr>
        <w:rPr>
          <w:szCs w:val="20"/>
          <w:lang w:val="en-GB"/>
        </w:rPr>
      </w:pPr>
      <w:r w:rsidRPr="56AA7526">
        <w:rPr>
          <w:szCs w:val="20"/>
          <w:lang w:val="en-GB"/>
        </w:rPr>
        <w:t>This adjustment allowed to identify two different trajectories for the two zone models</w:t>
      </w:r>
      <w:r w:rsidR="1EFAE31F" w:rsidRPr="1EFAE31F">
        <w:rPr>
          <w:szCs w:val="20"/>
          <w:lang w:val="en-GB"/>
        </w:rPr>
        <w:t xml:space="preserve"> </w:t>
      </w:r>
      <w:r w:rsidR="287B53A8" w:rsidRPr="287B53A8">
        <w:rPr>
          <w:szCs w:val="20"/>
          <w:lang w:val="en-GB"/>
        </w:rPr>
        <w:t xml:space="preserve">(see Figure </w:t>
      </w:r>
      <w:r w:rsidR="0EA9AE2A" w:rsidRPr="0EA9AE2A">
        <w:rPr>
          <w:szCs w:val="20"/>
          <w:lang w:val="en-GB"/>
        </w:rPr>
        <w:t>4).</w:t>
      </w:r>
      <w:r w:rsidRPr="56AA7526">
        <w:rPr>
          <w:szCs w:val="20"/>
          <w:lang w:val="en-GB"/>
        </w:rPr>
        <w:t xml:space="preserve"> </w:t>
      </w:r>
      <w:r w:rsidRPr="5A0FAAE2">
        <w:rPr>
          <w:szCs w:val="20"/>
          <w:lang w:val="en-GB"/>
        </w:rPr>
        <w:t>Based on this finding, the further procedure was adjusted.</w:t>
      </w:r>
      <w:r>
        <w:t xml:space="preserve"> </w:t>
      </w:r>
    </w:p>
    <w:p w14:paraId="16FFACBC" w14:textId="34A4015C" w:rsidR="1759043F" w:rsidRDefault="07100B5D" w:rsidP="1759043F">
      <w:pPr>
        <w:rPr>
          <w:ins w:id="420" w:author="Gastbenutzer" w:date="2023-10-21T15:43:00Z"/>
          <w:lang w:val="en-GB"/>
        </w:rPr>
      </w:pPr>
      <w:r>
        <w:rPr>
          <w:noProof/>
        </w:rPr>
        <w:lastRenderedPageBreak/>
        <w:drawing>
          <wp:inline distT="0" distB="0" distL="0" distR="0" wp14:anchorId="70A64074" wp14:editId="12DEDB6A">
            <wp:extent cx="4572000" cy="3590925"/>
            <wp:effectExtent l="0" t="0" r="0" b="0"/>
            <wp:docPr id="1726742275" name="Grafik 1726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61B347B8" w14:textId="1BFDF77C" w:rsidR="0207059B" w:rsidRDefault="0207059B" w:rsidP="06FE4E2D">
      <w:pPr>
        <w:rPr>
          <w:ins w:id="421" w:author="Gastbenutzer" w:date="2023-10-21T15:17:00Z"/>
          <w:szCs w:val="20"/>
          <w:lang w:val="en-GB"/>
        </w:rPr>
      </w:pPr>
      <w:ins w:id="422" w:author="Gastbenutzer" w:date="2023-10-21T15:17:00Z">
        <w:r w:rsidRPr="38A32F5D">
          <w:rPr>
            <w:szCs w:val="20"/>
            <w:lang w:val="en-GB"/>
          </w:rPr>
          <w:t xml:space="preserve">Figure </w:t>
        </w:r>
      </w:ins>
      <w:ins w:id="423" w:author="Gastbenutzer" w:date="2023-10-21T20:33:00Z">
        <w:r w:rsidR="2DEB6E99" w:rsidRPr="38A32F5D">
          <w:rPr>
            <w:szCs w:val="20"/>
            <w:lang w:val="en-GB"/>
          </w:rPr>
          <w:t>4</w:t>
        </w:r>
      </w:ins>
      <w:ins w:id="424" w:author="Gastbenutzer" w:date="2023-10-21T15:17:00Z">
        <w:r w:rsidR="2DEB6E99" w:rsidRPr="38A32F5D">
          <w:rPr>
            <w:szCs w:val="20"/>
            <w:lang w:val="en-GB"/>
          </w:rPr>
          <w:t>:</w:t>
        </w:r>
        <w:r w:rsidRPr="38A32F5D">
          <w:rPr>
            <w:szCs w:val="20"/>
            <w:lang w:val="en-GB"/>
          </w:rPr>
          <w:t xml:space="preserve"> Count of unique Contract IDs by Zone: New Zone model vs. Old Zone model</w:t>
        </w:r>
      </w:ins>
    </w:p>
    <w:p w14:paraId="3423DB28" w14:textId="7F553E1F" w:rsidR="31DB7897" w:rsidRDefault="00626C44" w:rsidP="00626C44">
      <w:pPr>
        <w:rPr>
          <w:ins w:id="425" w:author="Gastbenutzer" w:date="2023-10-21T15:57:00Z"/>
          <w:szCs w:val="20"/>
          <w:lang w:val="en-GB"/>
        </w:rPr>
      </w:pPr>
      <w:ins w:id="426" w:author="Gastbenutzer" w:date="2023-10-21T15:57:00Z">
        <w:r w:rsidRPr="38A32F5D">
          <w:rPr>
            <w:szCs w:val="20"/>
            <w:lang w:val="en-GB"/>
          </w:rPr>
          <w:t xml:space="preserve">Dummies were created for the categorical variables and other variables such as the number of days since the last adjustment. It turned out that these variables are not suitable for the Time Series models. </w:t>
        </w:r>
      </w:ins>
    </w:p>
    <w:p w14:paraId="436CA23C" w14:textId="70BF6734" w:rsidR="31DB7897" w:rsidRDefault="5C2AE14D" w:rsidP="6C58A7C6">
      <w:pPr>
        <w:rPr>
          <w:ins w:id="427" w:author="Gastbenutzer" w:date="2023-10-21T15:16:00Z"/>
          <w:szCs w:val="20"/>
          <w:lang w:val="en-GB"/>
        </w:rPr>
      </w:pPr>
      <w:ins w:id="428" w:author="Gastbenutzer" w:date="2023-10-21T15:44:00Z">
        <w:r w:rsidRPr="38A32F5D">
          <w:rPr>
            <w:szCs w:val="20"/>
            <w:lang w:val="en-GB"/>
          </w:rPr>
          <w:t xml:space="preserve">For </w:t>
        </w:r>
      </w:ins>
      <w:ins w:id="429" w:author="Gastbenutzer" w:date="2023-10-21T15:50:00Z">
        <w:r w:rsidR="0A823AF1" w:rsidRPr="38A32F5D">
          <w:rPr>
            <w:szCs w:val="20"/>
            <w:lang w:val="en-GB"/>
          </w:rPr>
          <w:t xml:space="preserve">a </w:t>
        </w:r>
      </w:ins>
      <w:ins w:id="430" w:author="Gastbenutzer" w:date="2023-10-21T15:44:00Z">
        <w:r w:rsidR="0A823AF1" w:rsidRPr="38A32F5D">
          <w:rPr>
            <w:szCs w:val="20"/>
            <w:lang w:val="en-GB"/>
          </w:rPr>
          <w:t>classification</w:t>
        </w:r>
        <w:r w:rsidRPr="38A32F5D">
          <w:rPr>
            <w:szCs w:val="20"/>
            <w:lang w:val="en-GB"/>
          </w:rPr>
          <w:t xml:space="preserve"> model </w:t>
        </w:r>
        <w:r w:rsidR="18A9E964" w:rsidRPr="38A32F5D">
          <w:rPr>
            <w:szCs w:val="20"/>
            <w:lang w:val="en-GB"/>
          </w:rPr>
          <w:t>some</w:t>
        </w:r>
        <w:r w:rsidR="3EDD3B96" w:rsidRPr="38A32F5D">
          <w:rPr>
            <w:szCs w:val="20"/>
            <w:lang w:val="en-GB"/>
          </w:rPr>
          <w:t xml:space="preserve"> </w:t>
        </w:r>
        <w:r w:rsidR="2E6BBB07" w:rsidRPr="38A32F5D">
          <w:rPr>
            <w:szCs w:val="20"/>
            <w:lang w:val="en-GB"/>
          </w:rPr>
          <w:t>features were</w:t>
        </w:r>
      </w:ins>
      <w:ins w:id="431" w:author="Gastbenutzer" w:date="2023-10-21T15:45:00Z">
        <w:r w:rsidR="2E6BBB07" w:rsidRPr="38A32F5D">
          <w:rPr>
            <w:szCs w:val="20"/>
            <w:lang w:val="en-GB"/>
          </w:rPr>
          <w:t xml:space="preserve"> </w:t>
        </w:r>
        <w:r w:rsidR="3C653D08" w:rsidRPr="38A32F5D">
          <w:rPr>
            <w:szCs w:val="20"/>
            <w:lang w:val="en-GB"/>
          </w:rPr>
          <w:t xml:space="preserve">created </w:t>
        </w:r>
        <w:r w:rsidR="0BF8FB56" w:rsidRPr="38A32F5D">
          <w:rPr>
            <w:szCs w:val="20"/>
            <w:lang w:val="en-GB"/>
          </w:rPr>
          <w:t>for a</w:t>
        </w:r>
        <w:r w:rsidR="1C2C7562" w:rsidRPr="38A32F5D">
          <w:rPr>
            <w:szCs w:val="20"/>
            <w:lang w:val="en-GB"/>
          </w:rPr>
          <w:t xml:space="preserve"> modelling. </w:t>
        </w:r>
        <w:r w:rsidR="76421532" w:rsidRPr="38A32F5D">
          <w:rPr>
            <w:szCs w:val="20"/>
            <w:lang w:val="en-GB"/>
          </w:rPr>
          <w:t xml:space="preserve">Due to a limited </w:t>
        </w:r>
        <w:r w:rsidR="15AE88BD" w:rsidRPr="38A32F5D">
          <w:rPr>
            <w:szCs w:val="20"/>
            <w:lang w:val="en-GB"/>
          </w:rPr>
          <w:t xml:space="preserve">number of </w:t>
        </w:r>
      </w:ins>
      <w:ins w:id="432" w:author="Gastbenutzer" w:date="2023-10-21T15:46:00Z">
        <w:r w:rsidR="572B0A20" w:rsidRPr="38A32F5D">
          <w:rPr>
            <w:szCs w:val="20"/>
            <w:lang w:val="en-GB"/>
          </w:rPr>
          <w:t>variables which can be grouped</w:t>
        </w:r>
      </w:ins>
      <w:ins w:id="433" w:author="Gastbenutzer" w:date="2023-10-21T15:45:00Z">
        <w:r w:rsidR="1153322E" w:rsidRPr="38A32F5D">
          <w:rPr>
            <w:szCs w:val="20"/>
            <w:lang w:val="en-GB"/>
          </w:rPr>
          <w:t xml:space="preserve"> </w:t>
        </w:r>
      </w:ins>
      <w:ins w:id="434" w:author="Gastbenutzer" w:date="2023-10-21T15:46:00Z">
        <w:r w:rsidR="23AC6A79" w:rsidRPr="38A32F5D">
          <w:rPr>
            <w:szCs w:val="20"/>
            <w:lang w:val="en-GB"/>
          </w:rPr>
          <w:t>by month to fit</w:t>
        </w:r>
      </w:ins>
      <w:ins w:id="435" w:author="Gastbenutzer" w:date="2023-10-21T15:45:00Z">
        <w:r w:rsidR="23AC6A79" w:rsidRPr="38A32F5D">
          <w:rPr>
            <w:szCs w:val="20"/>
            <w:lang w:val="en-GB"/>
          </w:rPr>
          <w:t xml:space="preserve"> </w:t>
        </w:r>
      </w:ins>
      <w:ins w:id="436" w:author="Gastbenutzer" w:date="2023-10-21T15:52:00Z">
        <w:r w:rsidR="5EB44D83" w:rsidRPr="38A32F5D">
          <w:rPr>
            <w:szCs w:val="20"/>
            <w:lang w:val="en-GB"/>
          </w:rPr>
          <w:t>to</w:t>
        </w:r>
      </w:ins>
      <w:ins w:id="437" w:author="Gastbenutzer" w:date="2023-10-21T15:46:00Z">
        <w:r w:rsidR="5EB44D83" w:rsidRPr="38A32F5D">
          <w:rPr>
            <w:szCs w:val="20"/>
            <w:lang w:val="en-GB"/>
          </w:rPr>
          <w:t xml:space="preserve"> </w:t>
        </w:r>
        <w:r w:rsidR="2367738A" w:rsidRPr="38A32F5D">
          <w:rPr>
            <w:szCs w:val="20"/>
            <w:lang w:val="en-GB"/>
          </w:rPr>
          <w:t xml:space="preserve">the </w:t>
        </w:r>
        <w:r w:rsidR="652B7C8D" w:rsidRPr="38A32F5D">
          <w:rPr>
            <w:szCs w:val="20"/>
            <w:lang w:val="en-GB"/>
          </w:rPr>
          <w:t>target variable</w:t>
        </w:r>
      </w:ins>
      <w:ins w:id="438" w:author="Gastbenutzer" w:date="2023-10-21T15:51:00Z">
        <w:r w:rsidR="5EB44D83" w:rsidRPr="38A32F5D">
          <w:rPr>
            <w:szCs w:val="20"/>
            <w:lang w:val="en-GB"/>
          </w:rPr>
          <w:t>,</w:t>
        </w:r>
      </w:ins>
      <w:ins w:id="439" w:author="Gastbenutzer" w:date="2023-10-21T15:46:00Z">
        <w:r w:rsidR="3B2D4D6F" w:rsidRPr="38A32F5D">
          <w:rPr>
            <w:szCs w:val="20"/>
            <w:lang w:val="en-GB"/>
          </w:rPr>
          <w:t xml:space="preserve"> the </w:t>
        </w:r>
        <w:r w:rsidR="2D82437A" w:rsidRPr="38A32F5D">
          <w:rPr>
            <w:szCs w:val="20"/>
            <w:lang w:val="en-GB"/>
          </w:rPr>
          <w:t xml:space="preserve">following three </w:t>
        </w:r>
      </w:ins>
      <w:ins w:id="440" w:author="Gastbenutzer" w:date="2023-10-21T15:52:00Z">
        <w:r w:rsidR="4660BD7D" w:rsidRPr="38A32F5D">
          <w:rPr>
            <w:szCs w:val="20"/>
            <w:lang w:val="en-GB"/>
          </w:rPr>
          <w:t>features</w:t>
        </w:r>
      </w:ins>
      <w:ins w:id="441" w:author="Gastbenutzer" w:date="2023-10-21T15:46:00Z">
        <w:r w:rsidR="4660BD7D" w:rsidRPr="38A32F5D">
          <w:rPr>
            <w:szCs w:val="20"/>
            <w:lang w:val="en-GB"/>
          </w:rPr>
          <w:t xml:space="preserve"> </w:t>
        </w:r>
        <w:r w:rsidR="2D82437A" w:rsidRPr="38A32F5D">
          <w:rPr>
            <w:szCs w:val="20"/>
            <w:lang w:val="en-GB"/>
          </w:rPr>
          <w:t>were created</w:t>
        </w:r>
        <w:r w:rsidR="76606793" w:rsidRPr="38A32F5D">
          <w:rPr>
            <w:szCs w:val="20"/>
            <w:lang w:val="en-GB"/>
          </w:rPr>
          <w:t xml:space="preserve">: mean </w:t>
        </w:r>
        <w:r w:rsidR="758A925A" w:rsidRPr="38A32F5D">
          <w:rPr>
            <w:szCs w:val="20"/>
            <w:lang w:val="en-GB"/>
          </w:rPr>
          <w:t xml:space="preserve">of </w:t>
        </w:r>
      </w:ins>
      <w:ins w:id="442" w:author="Gastbenutzer" w:date="2023-10-21T15:48:00Z">
        <w:r w:rsidR="2F4356A8" w:rsidRPr="38A32F5D">
          <w:rPr>
            <w:szCs w:val="20"/>
            <w:lang w:val="en-GB"/>
          </w:rPr>
          <w:t>the</w:t>
        </w:r>
      </w:ins>
      <w:ins w:id="443" w:author="Gastbenutzer" w:date="2023-10-21T15:46:00Z">
        <w:r w:rsidR="2F4356A8" w:rsidRPr="38A32F5D">
          <w:rPr>
            <w:szCs w:val="20"/>
            <w:lang w:val="en-GB"/>
          </w:rPr>
          <w:t xml:space="preserve"> </w:t>
        </w:r>
      </w:ins>
      <w:ins w:id="444" w:author="Gastbenutzer" w:date="2023-10-21T15:48:00Z">
        <w:r w:rsidR="2F4356A8" w:rsidRPr="38A32F5D">
          <w:rPr>
            <w:szCs w:val="20"/>
            <w:lang w:val="en-GB"/>
          </w:rPr>
          <w:t xml:space="preserve">Age at </w:t>
        </w:r>
        <w:r w:rsidR="6C8E4E33" w:rsidRPr="38A32F5D">
          <w:rPr>
            <w:szCs w:val="20"/>
            <w:lang w:val="en-GB"/>
          </w:rPr>
          <w:t xml:space="preserve">premium and mean of </w:t>
        </w:r>
      </w:ins>
      <w:ins w:id="445" w:author="Gastbenutzer" w:date="2023-10-21T15:49:00Z">
        <w:r w:rsidR="623EF8DD" w:rsidRPr="38A32F5D">
          <w:rPr>
            <w:szCs w:val="20"/>
            <w:lang w:val="en-GB"/>
          </w:rPr>
          <w:t xml:space="preserve">the policy </w:t>
        </w:r>
        <w:r w:rsidR="1FF392AD" w:rsidRPr="38A32F5D">
          <w:rPr>
            <w:szCs w:val="20"/>
            <w:lang w:val="en-GB"/>
          </w:rPr>
          <w:t xml:space="preserve">age in months. </w:t>
        </w:r>
        <w:r w:rsidR="309A301A" w:rsidRPr="38A32F5D">
          <w:rPr>
            <w:szCs w:val="20"/>
            <w:lang w:val="en-GB"/>
          </w:rPr>
          <w:t>Later, the</w:t>
        </w:r>
      </w:ins>
      <w:ins w:id="446" w:author="Gastbenutzer" w:date="2023-10-21T15:48:00Z">
        <w:r w:rsidR="309A301A" w:rsidRPr="38A32F5D">
          <w:rPr>
            <w:szCs w:val="20"/>
            <w:lang w:val="en-GB"/>
          </w:rPr>
          <w:t xml:space="preserve"> </w:t>
        </w:r>
      </w:ins>
      <w:ins w:id="447" w:author="Gastbenutzer" w:date="2023-10-21T15:49:00Z">
        <w:r w:rsidR="309A301A" w:rsidRPr="38A32F5D">
          <w:rPr>
            <w:szCs w:val="20"/>
            <w:lang w:val="en-GB"/>
          </w:rPr>
          <w:t xml:space="preserve">rolling mean of the </w:t>
        </w:r>
        <w:r w:rsidR="588A02EE" w:rsidRPr="38A32F5D">
          <w:rPr>
            <w:szCs w:val="20"/>
            <w:lang w:val="en-GB"/>
          </w:rPr>
          <w:t xml:space="preserve">last 12 months </w:t>
        </w:r>
        <w:r w:rsidR="139871BE" w:rsidRPr="38A32F5D">
          <w:rPr>
            <w:szCs w:val="20"/>
            <w:lang w:val="en-GB"/>
          </w:rPr>
          <w:t xml:space="preserve">for a sum of premium </w:t>
        </w:r>
        <w:r w:rsidR="30C85C8C" w:rsidRPr="38A32F5D">
          <w:rPr>
            <w:szCs w:val="20"/>
            <w:lang w:val="en-GB"/>
          </w:rPr>
          <w:t xml:space="preserve">amount was </w:t>
        </w:r>
        <w:r w:rsidR="11CF0C63" w:rsidRPr="38A32F5D">
          <w:rPr>
            <w:szCs w:val="20"/>
            <w:lang w:val="en-GB"/>
          </w:rPr>
          <w:t>ad</w:t>
        </w:r>
      </w:ins>
      <w:ins w:id="448" w:author="Gastbenutzer" w:date="2023-10-21T15:50:00Z">
        <w:r w:rsidR="11CF0C63" w:rsidRPr="38A32F5D">
          <w:rPr>
            <w:szCs w:val="20"/>
            <w:lang w:val="en-GB"/>
          </w:rPr>
          <w:t>ded.</w:t>
        </w:r>
      </w:ins>
      <w:ins w:id="449" w:author="Gastbenutzer" w:date="2023-10-21T15:48:00Z">
        <w:r w:rsidR="2F4356A8" w:rsidRPr="38A32F5D">
          <w:rPr>
            <w:szCs w:val="20"/>
            <w:lang w:val="en-GB"/>
          </w:rPr>
          <w:t xml:space="preserve"> </w:t>
        </w:r>
      </w:ins>
      <w:ins w:id="450" w:author="Gastbenutzer" w:date="2023-10-21T15:45:00Z">
        <w:r w:rsidR="47BCF3C4" w:rsidRPr="38A32F5D">
          <w:rPr>
            <w:szCs w:val="20"/>
            <w:lang w:val="en-GB"/>
          </w:rPr>
          <w:t xml:space="preserve">From the business </w:t>
        </w:r>
        <w:r w:rsidR="1153322E" w:rsidRPr="38A32F5D">
          <w:rPr>
            <w:szCs w:val="20"/>
            <w:lang w:val="en-GB"/>
          </w:rPr>
          <w:t>perspective</w:t>
        </w:r>
      </w:ins>
      <w:ins w:id="451" w:author="Gastbenutzer" w:date="2023-10-21T15:50:00Z">
        <w:r w:rsidR="712A11C7" w:rsidRPr="38A32F5D">
          <w:rPr>
            <w:szCs w:val="20"/>
            <w:lang w:val="en-GB"/>
          </w:rPr>
          <w:t xml:space="preserve">, the first two </w:t>
        </w:r>
        <w:r w:rsidR="6CDACD06" w:rsidRPr="38A32F5D">
          <w:rPr>
            <w:szCs w:val="20"/>
            <w:lang w:val="en-GB"/>
          </w:rPr>
          <w:t xml:space="preserve">features </w:t>
        </w:r>
        <w:r w:rsidR="5FE54CB0" w:rsidRPr="38A32F5D">
          <w:rPr>
            <w:szCs w:val="20"/>
            <w:lang w:val="en-GB"/>
          </w:rPr>
          <w:t>do</w:t>
        </w:r>
        <w:r w:rsidR="6CDACD06" w:rsidRPr="38A32F5D">
          <w:rPr>
            <w:szCs w:val="20"/>
            <w:lang w:val="en-GB"/>
          </w:rPr>
          <w:t xml:space="preserve"> not make </w:t>
        </w:r>
        <w:r w:rsidR="0F7BB92A" w:rsidRPr="38A32F5D">
          <w:rPr>
            <w:szCs w:val="20"/>
            <w:lang w:val="en-GB"/>
          </w:rPr>
          <w:t xml:space="preserve">much </w:t>
        </w:r>
        <w:r w:rsidR="03AA8619" w:rsidRPr="38A32F5D">
          <w:rPr>
            <w:szCs w:val="20"/>
            <w:lang w:val="en-GB"/>
          </w:rPr>
          <w:t>sense</w:t>
        </w:r>
        <w:r w:rsidR="5FE54CB0" w:rsidRPr="38A32F5D">
          <w:rPr>
            <w:szCs w:val="20"/>
            <w:lang w:val="en-GB"/>
          </w:rPr>
          <w:t xml:space="preserve">. </w:t>
        </w:r>
      </w:ins>
      <w:ins w:id="452" w:author="Gastbenutzer" w:date="2023-10-21T15:53:00Z">
        <w:r w:rsidR="4660BD7D" w:rsidRPr="38A32F5D">
          <w:rPr>
            <w:szCs w:val="20"/>
            <w:lang w:val="en-GB"/>
          </w:rPr>
          <w:t>The rolling mean as will be shown later has the maximum relevance in this case.</w:t>
        </w:r>
      </w:ins>
      <w:ins w:id="453" w:author="Gastbenutzer" w:date="2023-10-21T15:50:00Z">
        <w:r w:rsidR="4660BD7D" w:rsidRPr="38A32F5D">
          <w:rPr>
            <w:szCs w:val="20"/>
            <w:lang w:val="en-GB"/>
          </w:rPr>
          <w:t xml:space="preserve"> </w:t>
        </w:r>
      </w:ins>
    </w:p>
    <w:p w14:paraId="61FB4713" w14:textId="77777777" w:rsidR="00E033D7" w:rsidRDefault="00E033D7">
      <w:pPr>
        <w:pStyle w:val="Heading2"/>
        <w:rPr>
          <w:ins w:id="454" w:author="Jonathan Leipold - BDAE Gruppe" w:date="2023-10-29T09:04:00Z"/>
          <w:lang w:val="en-GB"/>
        </w:rPr>
      </w:pPr>
      <w:bookmarkStart w:id="455" w:name="_Toc148803223"/>
    </w:p>
    <w:p w14:paraId="45557130" w14:textId="0217FEEC" w:rsidR="25ABB6FB" w:rsidDel="00E033D7" w:rsidRDefault="25ABB6FB">
      <w:pPr>
        <w:pStyle w:val="Heading2"/>
        <w:jc w:val="left"/>
        <w:rPr>
          <w:ins w:id="456" w:author="Gastbenutzer" w:date="2023-10-21T15:42:00Z"/>
          <w:del w:id="457" w:author="Jonathan Leipold - BDAE Gruppe" w:date="2023-10-29T09:04:00Z"/>
          <w:sz w:val="22"/>
          <w:lang w:val="en-GB"/>
        </w:rPr>
        <w:pPrChange w:id="458" w:author="Gastbenutzer" w:date="2023-10-29T08:19:00Z">
          <w:pPr>
            <w:pStyle w:val="Heading2"/>
            <w:spacing w:before="360" w:after="120"/>
          </w:pPr>
        </w:pPrChange>
      </w:pPr>
      <w:ins w:id="459" w:author="Gastbenutzer" w:date="2023-10-21T15:42:00Z">
        <w:del w:id="460" w:author="Jonathan Leipold - BDAE Gruppe" w:date="2023-10-29T09:10:00Z">
          <w:r w:rsidRPr="38A32F5D" w:rsidDel="005A4F1C">
            <w:rPr>
              <w:caps w:val="0"/>
              <w:lang w:val="en-GB"/>
              <w:rPrChange w:id="461" w:author="Gastbenutzer" w:date="2023-10-29T08:19:00Z">
                <w:rPr>
                  <w:caps w:val="0"/>
                  <w:sz w:val="22"/>
                  <w:lang w:val="en-GB"/>
                </w:rPr>
              </w:rPrChange>
            </w:rPr>
            <w:delText>Visualizations and Statistics</w:delText>
          </w:r>
        </w:del>
        <w:bookmarkEnd w:id="455"/>
      </w:ins>
    </w:p>
    <w:p w14:paraId="70EE5634" w14:textId="06B34621" w:rsidR="25ABB6FB" w:rsidDel="00F900BA" w:rsidRDefault="25ABB6FB" w:rsidP="25ABB6FB">
      <w:pPr>
        <w:rPr>
          <w:ins w:id="462" w:author="Gastbenutzer" w:date="2023-10-21T15:42:00Z"/>
          <w:del w:id="463" w:author="Jonathan Leipold - BDAE Gruppe" w:date="2023-10-29T09:04:00Z"/>
          <w:lang w:val="en-GB"/>
        </w:rPr>
      </w:pPr>
    </w:p>
    <w:p w14:paraId="6583C1CE" w14:textId="67C01F07" w:rsidR="25ABB6FB" w:rsidDel="00F900BA" w:rsidRDefault="25ABB6FB" w:rsidP="25ABB6FB">
      <w:pPr>
        <w:pStyle w:val="ListBullet"/>
        <w:rPr>
          <w:ins w:id="464" w:author="Gastbenutzer" w:date="2023-10-21T15:42:00Z"/>
          <w:del w:id="465" w:author="Jonathan Leipold - BDAE Gruppe" w:date="2023-10-29T09:04:00Z"/>
          <w:color w:val="1AB39F" w:themeColor="accent6"/>
          <w:sz w:val="16"/>
          <w:szCs w:val="16"/>
          <w:lang w:val="en-GB"/>
        </w:rPr>
      </w:pPr>
      <w:ins w:id="466" w:author="Gastbenutzer" w:date="2023-10-21T15:42:00Z">
        <w:del w:id="467" w:author="Jonathan Leipold - BDAE Gruppe" w:date="2023-10-29T09:04:00Z">
          <w:r w:rsidRPr="25ABB6FB" w:rsidDel="00F900BA">
            <w:rPr>
              <w:color w:val="1AB39F" w:themeColor="accent6"/>
              <w:sz w:val="16"/>
              <w:szCs w:val="16"/>
              <w:lang w:val="en-GB"/>
            </w:rPr>
            <w:delText>Have you identified relationships between different variables? Between explanatory variables? and between your explanatory variables and the target(s)?</w:delText>
          </w:r>
        </w:del>
      </w:ins>
    </w:p>
    <w:p w14:paraId="127B0CA8" w14:textId="70AD9C3D" w:rsidR="25ABB6FB" w:rsidDel="00F900BA" w:rsidRDefault="25ABB6FB" w:rsidP="25ABB6FB">
      <w:pPr>
        <w:pStyle w:val="ListBullet"/>
        <w:rPr>
          <w:ins w:id="468" w:author="Gastbenutzer" w:date="2023-10-21T15:42:00Z"/>
          <w:del w:id="469" w:author="Jonathan Leipold - BDAE Gruppe" w:date="2023-10-29T09:04:00Z"/>
          <w:color w:val="1AB39F" w:themeColor="accent6"/>
          <w:sz w:val="16"/>
          <w:szCs w:val="16"/>
          <w:lang w:val="en-GB"/>
        </w:rPr>
      </w:pPr>
      <w:ins w:id="470" w:author="Gastbenutzer" w:date="2023-10-21T15:42:00Z">
        <w:del w:id="471" w:author="Jonathan Leipold - BDAE Gruppe" w:date="2023-10-29T09:04:00Z">
          <w:r w:rsidRPr="25ABB6FB" w:rsidDel="00F900BA">
            <w:rPr>
              <w:color w:val="1AB39F" w:themeColor="accent6"/>
              <w:sz w:val="16"/>
              <w:szCs w:val="16"/>
              <w:lang w:val="en-GB"/>
            </w:rPr>
            <w:delText>Describe the distribution of these data, distribution, outliers.. (pre/post processing if necessary)</w:delText>
          </w:r>
        </w:del>
      </w:ins>
    </w:p>
    <w:p w14:paraId="690AF310" w14:textId="44696C90" w:rsidR="25ABB6FB" w:rsidDel="00F900BA" w:rsidRDefault="25ABB6FB" w:rsidP="25ABB6FB">
      <w:pPr>
        <w:pStyle w:val="ListBullet"/>
        <w:rPr>
          <w:ins w:id="472" w:author="Gastbenutzer" w:date="2023-10-21T15:42:00Z"/>
          <w:del w:id="473" w:author="Jonathan Leipold - BDAE Gruppe" w:date="2023-10-29T09:04:00Z"/>
          <w:color w:val="1AB39F" w:themeColor="accent6"/>
          <w:sz w:val="16"/>
          <w:szCs w:val="16"/>
          <w:lang w:val="en-GB"/>
        </w:rPr>
      </w:pPr>
      <w:ins w:id="474" w:author="Gastbenutzer" w:date="2023-10-21T15:42:00Z">
        <w:del w:id="475" w:author="Jonathan Leipold - BDAE Gruppe" w:date="2023-10-29T09:04:00Z">
          <w:r w:rsidRPr="25ABB6FB" w:rsidDel="00F900BA">
            <w:rPr>
              <w:color w:val="1AB39F" w:themeColor="accent6"/>
              <w:sz w:val="16"/>
              <w:szCs w:val="16"/>
              <w:lang w:val="en-GB"/>
            </w:rPr>
            <w:delText>Present the statistical analyzes used to confirm the information present on the graphs. </w:delText>
          </w:r>
        </w:del>
      </w:ins>
    </w:p>
    <w:p w14:paraId="707DA976" w14:textId="3359011B" w:rsidR="25ABB6FB" w:rsidDel="00F900BA" w:rsidRDefault="25ABB6FB" w:rsidP="25ABB6FB">
      <w:pPr>
        <w:pStyle w:val="ListBullet"/>
        <w:rPr>
          <w:ins w:id="476" w:author="Gastbenutzer" w:date="2023-10-21T15:42:00Z"/>
          <w:del w:id="477" w:author="Jonathan Leipold - BDAE Gruppe" w:date="2023-10-29T09:04:00Z"/>
          <w:color w:val="1AB39F" w:themeColor="accent6"/>
          <w:sz w:val="16"/>
          <w:szCs w:val="16"/>
          <w:lang w:val="en-GB"/>
        </w:rPr>
      </w:pPr>
      <w:ins w:id="478" w:author="Gastbenutzer" w:date="2023-10-21T15:42:00Z">
        <w:del w:id="479" w:author="Jonathan Leipold - BDAE Gruppe" w:date="2023-10-29T09:04:00Z">
          <w:r w:rsidRPr="25ABB6FB" w:rsidDel="00F900BA">
            <w:rPr>
              <w:color w:val="1AB39F" w:themeColor="accent6"/>
              <w:sz w:val="16"/>
              <w:szCs w:val="16"/>
              <w:lang w:val="en-GB"/>
            </w:rPr>
            <w:delText>Draw conclusions from the elements noted above allowing them to project themselves into the modeling part  </w:delText>
          </w:r>
        </w:del>
      </w:ins>
    </w:p>
    <w:p w14:paraId="20846EBB" w14:textId="0E568CAA" w:rsidR="07100B5D" w:rsidRPr="008B783B" w:rsidRDefault="38A32F5D" w:rsidP="38A32F5D">
      <w:pPr>
        <w:pStyle w:val="Heading3"/>
        <w:rPr>
          <w:ins w:id="480" w:author="Gastbenutzer" w:date="2023-10-28T20:34:00Z"/>
          <w:lang w:val="en-GB"/>
        </w:rPr>
      </w:pPr>
      <w:bookmarkStart w:id="481" w:name="_Toc149725146"/>
      <w:ins w:id="482" w:author="Gastbenutzer" w:date="2023-10-21T21:00:00Z">
        <w:r w:rsidRPr="38A32F5D">
          <w:rPr>
            <w:lang w:val="en-GB"/>
          </w:rPr>
          <w:t>Correlations between features</w:t>
        </w:r>
      </w:ins>
      <w:bookmarkEnd w:id="481"/>
    </w:p>
    <w:p w14:paraId="4275F756" w14:textId="7E9D3D91" w:rsidR="07100B5D" w:rsidRPr="008B783B" w:rsidRDefault="07100B5D" w:rsidP="006F5D4E">
      <w:pPr>
        <w:rPr>
          <w:ins w:id="483" w:author="Gastbenutzer" w:date="2023-10-28T18:33:00Z"/>
          <w:szCs w:val="20"/>
          <w:lang w:val="en-GB"/>
        </w:rPr>
      </w:pPr>
      <w:del w:id="484" w:author="Gastbenutzer" w:date="2023-10-21T15:55:00Z">
        <w:r w:rsidRPr="38A32F5D" w:rsidDel="0981D2C6">
          <w:rPr>
            <w:szCs w:val="20"/>
            <w:lang w:val="en-GB"/>
            <w:rPrChange w:id="485" w:author="Jonathan Leipold - BDAE Gruppe" w:date="2023-10-21T11:52:00Z">
              <w:rPr/>
            </w:rPrChange>
          </w:rPr>
          <w:delText xml:space="preserve">We also considered the correlation of the variables. </w:delText>
        </w:r>
      </w:del>
      <w:r w:rsidR="0981D2C6" w:rsidRPr="38A32F5D">
        <w:rPr>
          <w:szCs w:val="20"/>
          <w:lang w:val="en-GB"/>
          <w:rPrChange w:id="486" w:author="Jonathan Leipold - BDAE Gruppe" w:date="2023-10-21T11:52:00Z">
            <w:rPr/>
          </w:rPrChange>
        </w:rPr>
        <w:t>A strong correlation was found between the number of contracts and the premium amount</w:t>
      </w:r>
      <w:ins w:id="487" w:author="Gastbenutzer" w:date="2023-10-21T15:19:00Z">
        <w:r w:rsidR="0981D2C6" w:rsidRPr="38A32F5D">
          <w:rPr>
            <w:szCs w:val="20"/>
            <w:lang w:val="en-GB"/>
          </w:rPr>
          <w:t xml:space="preserve"> (see Figure 1)</w:t>
        </w:r>
      </w:ins>
      <w:r w:rsidR="0981D2C6" w:rsidRPr="38A32F5D">
        <w:rPr>
          <w:szCs w:val="20"/>
          <w:lang w:val="en-GB"/>
          <w:rPrChange w:id="488" w:author="Jonathan Leipold - BDAE Gruppe" w:date="2023-10-21T11:52:00Z">
            <w:rPr/>
          </w:rPrChange>
        </w:rPr>
        <w:t>. Also, a positive correlation of the premium amount and the last adjustment of the premium</w:t>
      </w:r>
      <w:ins w:id="489" w:author="Gastbenutzer" w:date="2023-10-21T15:19:00Z">
        <w:r w:rsidR="0981D2C6" w:rsidRPr="38A32F5D">
          <w:rPr>
            <w:szCs w:val="20"/>
            <w:lang w:val="en-GB"/>
          </w:rPr>
          <w:t xml:space="preserve"> </w:t>
        </w:r>
        <w:commentRangeStart w:id="490"/>
        <w:commentRangeStart w:id="491"/>
        <w:commentRangeStart w:id="492"/>
        <w:r w:rsidR="0981D2C6" w:rsidRPr="38A32F5D">
          <w:rPr>
            <w:szCs w:val="20"/>
            <w:lang w:val="en-GB"/>
          </w:rPr>
          <w:t>amount</w:t>
        </w:r>
      </w:ins>
      <w:commentRangeEnd w:id="490"/>
      <w:r>
        <w:rPr>
          <w:rStyle w:val="CommentReference"/>
        </w:rPr>
        <w:commentReference w:id="490"/>
      </w:r>
      <w:commentRangeEnd w:id="491"/>
      <w:r>
        <w:rPr>
          <w:rStyle w:val="CommentReference"/>
        </w:rPr>
        <w:commentReference w:id="491"/>
      </w:r>
      <w:commentRangeEnd w:id="492"/>
      <w:r>
        <w:rPr>
          <w:rStyle w:val="CommentReference"/>
        </w:rPr>
        <w:commentReference w:id="492"/>
      </w:r>
      <w:r w:rsidR="0981D2C6" w:rsidRPr="38A32F5D">
        <w:rPr>
          <w:szCs w:val="20"/>
          <w:lang w:val="en-GB"/>
          <w:rPrChange w:id="493" w:author="Jonathan Leipold - BDAE Gruppe" w:date="2023-10-21T11:52:00Z">
            <w:rPr/>
          </w:rPrChange>
        </w:rPr>
        <w:t xml:space="preserve">. </w:t>
      </w:r>
    </w:p>
    <w:p w14:paraId="35E2752C" w14:textId="31F1E899" w:rsidR="38A32F5D" w:rsidRDefault="38A32F5D" w:rsidP="38A32F5D">
      <w:pPr>
        <w:rPr>
          <w:ins w:id="494" w:author="Gastbenutzer" w:date="2023-10-28T18:33:00Z"/>
          <w:lang w:val="en-GB"/>
        </w:rPr>
      </w:pPr>
    </w:p>
    <w:p w14:paraId="13D96553" w14:textId="3F82DEE7" w:rsidR="38A32F5D" w:rsidDel="00E033D7" w:rsidRDefault="38A32F5D" w:rsidP="38A32F5D">
      <w:pPr>
        <w:rPr>
          <w:ins w:id="495" w:author="Gastbenutzer" w:date="2023-10-28T18:33:00Z"/>
          <w:del w:id="496" w:author="Jonathan Leipold - BDAE Gruppe" w:date="2023-10-29T09:04:00Z"/>
          <w:lang w:val="en-GB"/>
        </w:rPr>
      </w:pPr>
      <w:ins w:id="497" w:author="Gastbenutzer" w:date="2023-10-28T18:33:00Z">
        <w:r>
          <w:rPr>
            <w:noProof/>
          </w:rPr>
          <w:lastRenderedPageBreak/>
          <w:drawing>
            <wp:inline distT="0" distB="0" distL="0" distR="0" wp14:anchorId="14F8D720" wp14:editId="3BCD5314">
              <wp:extent cx="4572000" cy="3143250"/>
              <wp:effectExtent l="0" t="0" r="0" b="0"/>
              <wp:docPr id="810265017" name="Grafik 81026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ins>
    </w:p>
    <w:p w14:paraId="41AF1C4A" w14:textId="37C7E4FC" w:rsidR="38A32F5D" w:rsidRDefault="38A32F5D" w:rsidP="38A32F5D">
      <w:pPr>
        <w:rPr>
          <w:ins w:id="498" w:author="Gastbenutzer" w:date="2023-10-28T18:34:00Z"/>
          <w:lang w:val="en-GB"/>
        </w:rPr>
      </w:pPr>
    </w:p>
    <w:p w14:paraId="359522B2" w14:textId="6F09720B" w:rsidR="38A32F5D" w:rsidDel="00B11806" w:rsidRDefault="38A32F5D" w:rsidP="38A32F5D">
      <w:pPr>
        <w:rPr>
          <w:ins w:id="499" w:author="Gastbenutzer" w:date="2023-10-28T18:34:00Z"/>
          <w:del w:id="500" w:author="Jonathan Leipold - BDAE Gruppe" w:date="2023-10-29T09:04:00Z"/>
          <w:lang w:val="en-GB"/>
        </w:rPr>
      </w:pPr>
    </w:p>
    <w:p w14:paraId="308862FA" w14:textId="5868F466" w:rsidR="38A32F5D" w:rsidDel="00B11806" w:rsidRDefault="38A32F5D" w:rsidP="38A32F5D">
      <w:pPr>
        <w:rPr>
          <w:ins w:id="501" w:author="Gastbenutzer" w:date="2023-10-28T18:34:00Z"/>
          <w:del w:id="502" w:author="Jonathan Leipold - BDAE Gruppe" w:date="2023-10-29T09:04:00Z"/>
          <w:lang w:val="en-GB"/>
        </w:rPr>
      </w:pPr>
    </w:p>
    <w:p w14:paraId="10FAD8E2" w14:textId="4D74D62E" w:rsidR="38A32F5D" w:rsidDel="00B11806" w:rsidRDefault="38A32F5D" w:rsidP="38A32F5D">
      <w:pPr>
        <w:rPr>
          <w:ins w:id="503" w:author="Gastbenutzer" w:date="2023-10-28T18:34:00Z"/>
          <w:del w:id="504" w:author="Jonathan Leipold - BDAE Gruppe" w:date="2023-10-29T09:04:00Z"/>
          <w:lang w:val="en-GB"/>
        </w:rPr>
      </w:pPr>
    </w:p>
    <w:p w14:paraId="0F3B80B3" w14:textId="1649767C" w:rsidR="38A32F5D" w:rsidDel="00B11806" w:rsidRDefault="38A32F5D" w:rsidP="38A32F5D">
      <w:pPr>
        <w:rPr>
          <w:ins w:id="505" w:author="Gastbenutzer" w:date="2023-10-28T18:34:00Z"/>
          <w:del w:id="506" w:author="Jonathan Leipold - BDAE Gruppe" w:date="2023-10-29T09:04:00Z"/>
          <w:lang w:val="en-GB"/>
        </w:rPr>
      </w:pPr>
    </w:p>
    <w:p w14:paraId="7C2A6662" w14:textId="1B53295F" w:rsidR="38A32F5D" w:rsidDel="00B11806" w:rsidRDefault="38A32F5D" w:rsidP="38A32F5D">
      <w:pPr>
        <w:rPr>
          <w:ins w:id="507" w:author="Gastbenutzer" w:date="2023-10-28T18:34:00Z"/>
          <w:del w:id="508" w:author="Jonathan Leipold - BDAE Gruppe" w:date="2023-10-29T09:04:00Z"/>
          <w:lang w:val="en-GB"/>
        </w:rPr>
      </w:pPr>
    </w:p>
    <w:p w14:paraId="23CD6BC9" w14:textId="6066EF6F" w:rsidR="38A32F5D" w:rsidDel="00B11806" w:rsidRDefault="38A32F5D" w:rsidP="38A32F5D">
      <w:pPr>
        <w:rPr>
          <w:ins w:id="509" w:author="Gastbenutzer" w:date="2023-10-28T18:34:00Z"/>
          <w:del w:id="510" w:author="Jonathan Leipold - BDAE Gruppe" w:date="2023-10-29T09:04:00Z"/>
          <w:lang w:val="en-GB"/>
        </w:rPr>
      </w:pPr>
    </w:p>
    <w:p w14:paraId="4E64F371" w14:textId="67FC71EE" w:rsidR="38A32F5D" w:rsidDel="00B11806" w:rsidRDefault="38A32F5D" w:rsidP="38A32F5D">
      <w:pPr>
        <w:rPr>
          <w:ins w:id="511" w:author="Gastbenutzer" w:date="2023-10-28T18:34:00Z"/>
          <w:del w:id="512" w:author="Jonathan Leipold - BDAE Gruppe" w:date="2023-10-29T09:04:00Z"/>
          <w:lang w:val="en-GB"/>
        </w:rPr>
      </w:pPr>
    </w:p>
    <w:p w14:paraId="6C673727" w14:textId="5AAB93EC" w:rsidR="38A32F5D" w:rsidDel="00B11806" w:rsidRDefault="38A32F5D" w:rsidP="38A32F5D">
      <w:pPr>
        <w:rPr>
          <w:ins w:id="513" w:author="Gastbenutzer" w:date="2023-10-28T18:34:00Z"/>
          <w:del w:id="514" w:author="Jonathan Leipold - BDAE Gruppe" w:date="2023-10-29T09:04:00Z"/>
          <w:lang w:val="en-GB"/>
        </w:rPr>
      </w:pPr>
    </w:p>
    <w:p w14:paraId="03FF456F" w14:textId="0356A41F" w:rsidR="38A32F5D" w:rsidDel="00B11806" w:rsidRDefault="38A32F5D" w:rsidP="38A32F5D">
      <w:pPr>
        <w:rPr>
          <w:ins w:id="515" w:author="Gastbenutzer" w:date="2023-10-21T16:05:00Z"/>
          <w:del w:id="516" w:author="Jonathan Leipold - BDAE Gruppe" w:date="2023-10-29T09:04:00Z"/>
          <w:lang w:val="en-GB"/>
        </w:rPr>
      </w:pPr>
    </w:p>
    <w:p w14:paraId="257128AB" w14:textId="184794EC" w:rsidR="3CEFECAA" w:rsidRDefault="69F9EDF8" w:rsidP="3CEFECAA">
      <w:pPr>
        <w:rPr>
          <w:ins w:id="517" w:author="Gastbenutzer" w:date="2023-10-21T16:12:00Z"/>
          <w:lang w:val="en-GB"/>
        </w:rPr>
      </w:pPr>
      <w:ins w:id="518" w:author="Gastbenutzer" w:date="2023-10-21T16:11:00Z">
        <w:r w:rsidRPr="69F9EDF8">
          <w:rPr>
            <w:lang w:val="en-GB"/>
          </w:rPr>
          <w:t xml:space="preserve">The distribution of the variables used for a feature </w:t>
        </w:r>
        <w:r w:rsidR="7FCC95CB" w:rsidRPr="7FCC95CB">
          <w:rPr>
            <w:lang w:val="en-GB"/>
          </w:rPr>
          <w:t xml:space="preserve">engineering </w:t>
        </w:r>
      </w:ins>
      <w:ins w:id="519" w:author="Gastbenutzer" w:date="2023-10-21T16:12:00Z">
        <w:r w:rsidR="7FCC95CB" w:rsidRPr="7FCC95CB">
          <w:rPr>
            <w:lang w:val="en-GB"/>
          </w:rPr>
          <w:t xml:space="preserve">is shown </w:t>
        </w:r>
        <w:r w:rsidR="14E2C394" w:rsidRPr="14E2C394">
          <w:rPr>
            <w:lang w:val="en-GB"/>
          </w:rPr>
          <w:t xml:space="preserve">below. </w:t>
        </w:r>
      </w:ins>
    </w:p>
    <w:p w14:paraId="1ED7095D" w14:textId="6A6B460D" w:rsidR="14E2C394" w:rsidRDefault="14E2C394" w:rsidP="0007058F">
      <w:pPr>
        <w:rPr>
          <w:ins w:id="520" w:author="Gastbenutzer" w:date="2023-10-21T16:20:00Z"/>
        </w:rPr>
      </w:pPr>
      <w:ins w:id="521" w:author="Gastbenutzer" w:date="2023-10-21T16:22:00Z">
        <w:r>
          <w:rPr>
            <w:noProof/>
          </w:rPr>
          <w:drawing>
            <wp:inline distT="0" distB="0" distL="0" distR="0" wp14:anchorId="32CD5428" wp14:editId="1CB6E0D3">
              <wp:extent cx="4572000" cy="3409950"/>
              <wp:effectExtent l="0" t="0" r="0" b="0"/>
              <wp:docPr id="1590750390" name="Grafik 159075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ins>
    </w:p>
    <w:p w14:paraId="30CC4E07" w14:textId="1821041C" w:rsidR="19743320" w:rsidRDefault="07853491" w:rsidP="07853491">
      <w:pPr>
        <w:rPr>
          <w:ins w:id="522" w:author="Gastbenutzer" w:date="2023-10-21T16:21:00Z"/>
          <w:szCs w:val="20"/>
          <w:lang w:val="en-GB"/>
        </w:rPr>
      </w:pPr>
      <w:ins w:id="523" w:author="Gastbenutzer" w:date="2023-10-21T16:21:00Z">
        <w:r w:rsidRPr="38A32F5D">
          <w:rPr>
            <w:szCs w:val="20"/>
            <w:lang w:val="en-GB"/>
          </w:rPr>
          <w:t>Figure 5: Count of unique Contract IDs by Zone: New Zone model vs. Old Zone model</w:t>
        </w:r>
      </w:ins>
    </w:p>
    <w:p w14:paraId="313445C3" w14:textId="03CAD2CB" w:rsidR="19743320" w:rsidRPr="00D301D3" w:rsidRDefault="5E213208" w:rsidP="009C63C0">
      <w:pPr>
        <w:jc w:val="left"/>
        <w:rPr>
          <w:ins w:id="524" w:author="Gastbenutzer" w:date="2023-10-21T16:20:00Z"/>
          <w:szCs w:val="20"/>
          <w:lang w:val="en-GB"/>
        </w:rPr>
      </w:pPr>
      <w:ins w:id="525" w:author="Gastbenutzer" w:date="2023-10-21T16:26:00Z">
        <w:r w:rsidRPr="38A32F5D">
          <w:rPr>
            <w:szCs w:val="20"/>
            <w:lang w:val="en-GB"/>
            <w:rPrChange w:id="526" w:author="Gastbenutzer [2]" w:date="2023-10-21T18:29:00Z">
              <w:rPr>
                <w:rFonts w:ascii="Helvetica" w:eastAsia="Helvetica" w:hAnsi="Helvetica" w:cs="Helvetica"/>
                <w:color w:val="31708F"/>
                <w:sz w:val="21"/>
                <w:szCs w:val="21"/>
                <w:lang w:val="en-GB"/>
              </w:rPr>
            </w:rPrChange>
          </w:rPr>
          <w:t xml:space="preserve">Most clients are between </w:t>
        </w:r>
      </w:ins>
      <w:ins w:id="527" w:author="Gastbenutzer" w:date="2023-10-21T16:27:00Z">
        <w:r w:rsidRPr="38A32F5D">
          <w:rPr>
            <w:szCs w:val="20"/>
            <w:lang w:val="en-GB"/>
            <w:rPrChange w:id="528" w:author="Gastbenutzer [2]" w:date="2023-10-21T18:29:00Z">
              <w:rPr>
                <w:rFonts w:ascii="Helvetica" w:eastAsia="Helvetica" w:hAnsi="Helvetica" w:cs="Helvetica"/>
                <w:color w:val="31708F"/>
                <w:sz w:val="21"/>
                <w:szCs w:val="21"/>
                <w:lang w:val="en-GB"/>
              </w:rPr>
            </w:rPrChange>
          </w:rPr>
          <w:t xml:space="preserve">25 and </w:t>
        </w:r>
        <w:r w:rsidR="738ACF0F" w:rsidRPr="38A32F5D">
          <w:rPr>
            <w:szCs w:val="20"/>
            <w:lang w:val="en-GB"/>
            <w:rPrChange w:id="529" w:author="Gastbenutzer [2]" w:date="2023-10-21T16:28:00Z">
              <w:rPr>
                <w:rFonts w:ascii="Helvetica" w:eastAsia="Helvetica" w:hAnsi="Helvetica" w:cs="Helvetica"/>
                <w:color w:val="31708F"/>
                <w:sz w:val="21"/>
                <w:szCs w:val="21"/>
                <w:lang w:val="en-GB"/>
              </w:rPr>
            </w:rPrChange>
          </w:rPr>
          <w:t xml:space="preserve">58 years old. </w:t>
        </w:r>
      </w:ins>
      <w:ins w:id="530" w:author="Gastbenutzer" w:date="2023-10-21T16:23:00Z">
        <w:r w:rsidR="6FD9E4C9" w:rsidRPr="38A32F5D">
          <w:rPr>
            <w:szCs w:val="20"/>
            <w:lang w:val="en-GB"/>
            <w:rPrChange w:id="531" w:author="Gastbenutzer [2]" w:date="2023-10-21T18:29:00Z">
              <w:rPr>
                <w:rFonts w:ascii="Helvetica" w:eastAsia="Helvetica" w:hAnsi="Helvetica" w:cs="Helvetica"/>
                <w:color w:val="31708F"/>
                <w:sz w:val="21"/>
                <w:szCs w:val="21"/>
                <w:lang w:val="en-GB"/>
              </w:rPr>
            </w:rPrChange>
          </w:rPr>
          <w:t xml:space="preserve">No </w:t>
        </w:r>
      </w:ins>
      <w:ins w:id="532" w:author="Gastbenutzer" w:date="2023-10-21T16:27:00Z">
        <w:r w:rsidR="738ACF0F" w:rsidRPr="38A32F5D">
          <w:rPr>
            <w:szCs w:val="20"/>
            <w:lang w:val="en-GB"/>
            <w:rPrChange w:id="533" w:author="Gastbenutzer [2]" w:date="2023-10-21T16:28:00Z">
              <w:rPr>
                <w:rFonts w:ascii="Helvetica" w:eastAsia="Helvetica" w:hAnsi="Helvetica" w:cs="Helvetica"/>
                <w:color w:val="31708F"/>
                <w:sz w:val="21"/>
                <w:szCs w:val="21"/>
                <w:lang w:val="en-GB"/>
              </w:rPr>
            </w:rPrChange>
          </w:rPr>
          <w:t xml:space="preserve">obvious </w:t>
        </w:r>
      </w:ins>
      <w:ins w:id="534" w:author="Gastbenutzer" w:date="2023-10-21T16:23:00Z">
        <w:r w:rsidR="6FD9E4C9" w:rsidRPr="38A32F5D">
          <w:rPr>
            <w:szCs w:val="20"/>
            <w:lang w:val="en-GB"/>
            <w:rPrChange w:id="535" w:author="Gastbenutzer [2]" w:date="2023-10-21T18:29:00Z">
              <w:rPr>
                <w:rFonts w:ascii="Helvetica" w:eastAsia="Helvetica" w:hAnsi="Helvetica" w:cs="Helvetica"/>
                <w:color w:val="31708F"/>
                <w:sz w:val="21"/>
                <w:szCs w:val="21"/>
                <w:lang w:val="en-GB"/>
              </w:rPr>
            </w:rPrChange>
          </w:rPr>
          <w:t xml:space="preserve">correlation between Age </w:t>
        </w:r>
      </w:ins>
      <w:ins w:id="536" w:author="Gastbenutzer" w:date="2023-10-21T16:27:00Z">
        <w:r w:rsidR="738ACF0F" w:rsidRPr="38A32F5D">
          <w:rPr>
            <w:szCs w:val="20"/>
            <w:lang w:val="en-GB"/>
            <w:rPrChange w:id="537" w:author="Gastbenutzer [2]" w:date="2023-10-21T16:28:00Z">
              <w:rPr>
                <w:rFonts w:ascii="Helvetica" w:eastAsia="Helvetica" w:hAnsi="Helvetica" w:cs="Helvetica"/>
                <w:color w:val="31708F"/>
                <w:sz w:val="21"/>
                <w:szCs w:val="21"/>
                <w:lang w:val="en-GB"/>
              </w:rPr>
            </w:rPrChange>
          </w:rPr>
          <w:t>at premium and p</w:t>
        </w:r>
      </w:ins>
      <w:ins w:id="538" w:author="Gastbenutzer" w:date="2023-10-21T16:28:00Z">
        <w:r w:rsidR="738ACF0F" w:rsidRPr="38A32F5D">
          <w:rPr>
            <w:szCs w:val="20"/>
            <w:lang w:val="en-GB"/>
            <w:rPrChange w:id="539" w:author="Gastbenutzer [2]" w:date="2023-10-21T16:28:00Z">
              <w:rPr>
                <w:rFonts w:ascii="Helvetica" w:eastAsia="Helvetica" w:hAnsi="Helvetica" w:cs="Helvetica"/>
                <w:color w:val="31708F"/>
                <w:sz w:val="21"/>
                <w:szCs w:val="21"/>
                <w:lang w:val="en-GB"/>
              </w:rPr>
            </w:rPrChange>
          </w:rPr>
          <w:t>remium amount</w:t>
        </w:r>
      </w:ins>
      <w:ins w:id="540" w:author="Gastbenutzer" w:date="2023-10-21T16:29:00Z">
        <w:r w:rsidR="368565EB" w:rsidRPr="38A32F5D">
          <w:rPr>
            <w:szCs w:val="20"/>
            <w:lang w:val="en-GB"/>
          </w:rPr>
          <w:t xml:space="preserve"> but still it can be seen</w:t>
        </w:r>
      </w:ins>
      <w:ins w:id="541" w:author="Gastbenutzer" w:date="2023-10-21T16:30:00Z">
        <w:r w:rsidR="44D1BFB3" w:rsidRPr="38A32F5D">
          <w:rPr>
            <w:szCs w:val="20"/>
            <w:lang w:val="en-GB"/>
          </w:rPr>
          <w:t xml:space="preserve"> that the premium amount increases with the age after 25 </w:t>
        </w:r>
        <w:r w:rsidR="160E97C2" w:rsidRPr="38A32F5D">
          <w:rPr>
            <w:szCs w:val="20"/>
            <w:lang w:val="en-GB"/>
          </w:rPr>
          <w:t>years.</w:t>
        </w:r>
      </w:ins>
    </w:p>
    <w:p w14:paraId="750E6AA0" w14:textId="477BAB87" w:rsidR="55C2196C" w:rsidRDefault="55C2196C" w:rsidP="00CA695C">
      <w:pPr>
        <w:rPr>
          <w:ins w:id="542" w:author="Gastbenutzer" w:date="2023-10-21T20:45:00Z"/>
          <w:lang w:val="en-GB"/>
          <w:rPrChange w:id="543" w:author="Jonathan Leipold - BDAE Gruppe" w:date="2023-10-21T11:52:00Z">
            <w:rPr>
              <w:ins w:id="544" w:author="Gastbenutzer" w:date="2023-10-21T20:45:00Z"/>
            </w:rPr>
          </w:rPrChange>
        </w:rPr>
      </w:pPr>
      <w:ins w:id="545" w:author="Gastbenutzer" w:date="2023-10-21T20:36:00Z">
        <w:r>
          <w:rPr>
            <w:noProof/>
          </w:rPr>
          <w:lastRenderedPageBreak/>
          <w:drawing>
            <wp:inline distT="0" distB="0" distL="0" distR="0" wp14:anchorId="03192C16" wp14:editId="0B9EE350">
              <wp:extent cx="4572000" cy="3409950"/>
              <wp:effectExtent l="0" t="0" r="0" b="0"/>
              <wp:docPr id="708098217" name="Grafik 70809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ins>
    </w:p>
    <w:p w14:paraId="5E5823D6" w14:textId="66FDDB1D" w:rsidR="49FA6621" w:rsidRDefault="49FA6621" w:rsidP="49FA6621">
      <w:pPr>
        <w:rPr>
          <w:ins w:id="546" w:author="Gastbenutzer" w:date="2023-10-21T20:45:00Z"/>
          <w:szCs w:val="20"/>
          <w:lang w:val="en-GB"/>
        </w:rPr>
      </w:pPr>
      <w:ins w:id="547" w:author="Gastbenutzer" w:date="2023-10-21T20:45:00Z">
        <w:r w:rsidRPr="38A32F5D">
          <w:rPr>
            <w:szCs w:val="20"/>
            <w:lang w:val="en-GB"/>
          </w:rPr>
          <w:t xml:space="preserve">Figure </w:t>
        </w:r>
      </w:ins>
      <w:ins w:id="548" w:author="Gastbenutzer" w:date="2023-10-21T20:46:00Z">
        <w:r w:rsidR="68D5FB61" w:rsidRPr="38A32F5D">
          <w:rPr>
            <w:szCs w:val="20"/>
            <w:lang w:val="en-GB"/>
          </w:rPr>
          <w:t>6</w:t>
        </w:r>
      </w:ins>
      <w:ins w:id="549" w:author="Gastbenutzer" w:date="2023-10-21T20:45:00Z">
        <w:r w:rsidRPr="38A32F5D">
          <w:rPr>
            <w:szCs w:val="20"/>
            <w:lang w:val="en-GB"/>
          </w:rPr>
          <w:t>: Count of unique Contract IDs by Zone: New Zone model vs. Old Zone model</w:t>
        </w:r>
      </w:ins>
    </w:p>
    <w:p w14:paraId="0D263362" w14:textId="3A37317B" w:rsidR="1285B274" w:rsidRDefault="77F599B1" w:rsidP="009C63C0">
      <w:pPr>
        <w:jc w:val="left"/>
        <w:rPr>
          <w:ins w:id="550" w:author="Gastbenutzer" w:date="2023-10-21T20:49:00Z"/>
          <w:szCs w:val="20"/>
          <w:lang w:val="en-GB"/>
        </w:rPr>
      </w:pPr>
      <w:ins w:id="551" w:author="Gastbenutzer" w:date="2023-10-21T20:46:00Z">
        <w:r w:rsidRPr="38A32F5D">
          <w:rPr>
            <w:szCs w:val="20"/>
            <w:lang w:val="en-GB"/>
          </w:rPr>
          <w:t xml:space="preserve">The maximum contract </w:t>
        </w:r>
        <w:r w:rsidR="788677FB" w:rsidRPr="38A32F5D">
          <w:rPr>
            <w:szCs w:val="20"/>
            <w:lang w:val="en-GB"/>
          </w:rPr>
          <w:t>duration is 5 years</w:t>
        </w:r>
      </w:ins>
      <w:ins w:id="552" w:author="Gastbenutzer" w:date="2023-10-21T20:47:00Z">
        <w:r w:rsidR="561AA8B6" w:rsidRPr="38A32F5D">
          <w:rPr>
            <w:szCs w:val="20"/>
            <w:lang w:val="en-GB"/>
          </w:rPr>
          <w:t xml:space="preserve">. The number of </w:t>
        </w:r>
        <w:r w:rsidR="00020D58" w:rsidRPr="38A32F5D">
          <w:rPr>
            <w:szCs w:val="20"/>
            <w:lang w:val="en-GB"/>
          </w:rPr>
          <w:t xml:space="preserve">Contract ID is </w:t>
        </w:r>
        <w:r w:rsidR="52FB0161" w:rsidRPr="38A32F5D">
          <w:rPr>
            <w:szCs w:val="20"/>
            <w:lang w:val="en-GB"/>
          </w:rPr>
          <w:t>decreasing</w:t>
        </w:r>
        <w:r w:rsidR="16A399F8" w:rsidRPr="38A32F5D">
          <w:rPr>
            <w:szCs w:val="20"/>
            <w:lang w:val="en-GB"/>
          </w:rPr>
          <w:t xml:space="preserve"> with the </w:t>
        </w:r>
        <w:r w:rsidR="1685DF0F" w:rsidRPr="38A32F5D">
          <w:rPr>
            <w:szCs w:val="20"/>
            <w:lang w:val="en-GB"/>
          </w:rPr>
          <w:t xml:space="preserve">policy age </w:t>
        </w:r>
        <w:r w:rsidR="52FB0161" w:rsidRPr="38A32F5D">
          <w:rPr>
            <w:szCs w:val="20"/>
            <w:lang w:val="en-GB"/>
          </w:rPr>
          <w:t>increase.</w:t>
        </w:r>
        <w:r w:rsidR="4917DF00" w:rsidRPr="38A32F5D">
          <w:rPr>
            <w:szCs w:val="20"/>
            <w:lang w:val="en-GB"/>
          </w:rPr>
          <w:t xml:space="preserve"> The premium a</w:t>
        </w:r>
      </w:ins>
      <w:ins w:id="553" w:author="Gastbenutzer" w:date="2023-10-21T20:48:00Z">
        <w:r w:rsidR="4917DF00" w:rsidRPr="38A32F5D">
          <w:rPr>
            <w:szCs w:val="20"/>
            <w:lang w:val="en-GB"/>
          </w:rPr>
          <w:t xml:space="preserve">mount, on the </w:t>
        </w:r>
        <w:r w:rsidR="594B590C" w:rsidRPr="38A32F5D">
          <w:rPr>
            <w:szCs w:val="20"/>
            <w:lang w:val="en-GB"/>
          </w:rPr>
          <w:t>contrary, is growing</w:t>
        </w:r>
        <w:r w:rsidR="534DD928" w:rsidRPr="38A32F5D">
          <w:rPr>
            <w:szCs w:val="20"/>
            <w:lang w:val="en-GB"/>
          </w:rPr>
          <w:t xml:space="preserve"> which is </w:t>
        </w:r>
        <w:r w:rsidR="74BFBF57" w:rsidRPr="38A32F5D">
          <w:rPr>
            <w:szCs w:val="20"/>
            <w:lang w:val="en-GB"/>
          </w:rPr>
          <w:t>obvious.</w:t>
        </w:r>
      </w:ins>
      <w:ins w:id="554" w:author="Gastbenutzer" w:date="2023-10-21T20:49:00Z">
        <w:r w:rsidR="74BFBF57" w:rsidRPr="38A32F5D">
          <w:rPr>
            <w:szCs w:val="20"/>
            <w:lang w:val="en-GB"/>
          </w:rPr>
          <w:t xml:space="preserve"> </w:t>
        </w:r>
      </w:ins>
    </w:p>
    <w:p w14:paraId="1726C179" w14:textId="15C92D88" w:rsidR="7481B8D4" w:rsidDel="00B11806" w:rsidRDefault="296DFC6B">
      <w:pPr>
        <w:jc w:val="left"/>
        <w:rPr>
          <w:ins w:id="555" w:author="Gastbenutzer" w:date="2023-10-21T21:18:00Z"/>
          <w:del w:id="556" w:author="Jonathan Leipold - BDAE Gruppe" w:date="2023-10-29T09:05:00Z"/>
          <w:szCs w:val="20"/>
          <w:lang w:val="en-GB"/>
        </w:rPr>
        <w:pPrChange w:id="557" w:author="Gastbenutzer" w:date="2023-10-29T08:19:00Z">
          <w:pPr/>
        </w:pPrChange>
      </w:pPr>
      <w:ins w:id="558" w:author="Gastbenutzer" w:date="2023-10-21T20:49:00Z">
        <w:r w:rsidRPr="38A32F5D">
          <w:rPr>
            <w:szCs w:val="20"/>
            <w:lang w:val="en-GB"/>
          </w:rPr>
          <w:t xml:space="preserve">Both presented variables are taken as features for </w:t>
        </w:r>
        <w:r w:rsidR="2DA216F4" w:rsidRPr="38A32F5D">
          <w:rPr>
            <w:szCs w:val="20"/>
            <w:lang w:val="en-GB"/>
          </w:rPr>
          <w:t>a classification model</w:t>
        </w:r>
        <w:r w:rsidR="700EC3E2" w:rsidRPr="38A32F5D">
          <w:rPr>
            <w:szCs w:val="20"/>
            <w:lang w:val="en-GB"/>
          </w:rPr>
          <w:t>.</w:t>
        </w:r>
      </w:ins>
      <w:ins w:id="559" w:author="Gastbenutzer" w:date="2023-10-21T21:13:00Z">
        <w:r w:rsidR="700EC3E2" w:rsidRPr="38A32F5D">
          <w:rPr>
            <w:szCs w:val="20"/>
            <w:lang w:val="en-GB"/>
          </w:rPr>
          <w:t xml:space="preserve"> Correlation </w:t>
        </w:r>
      </w:ins>
      <w:ins w:id="560" w:author="Gastbenutzer" w:date="2023-10-21T21:17:00Z">
        <w:r w:rsidR="136990BE" w:rsidRPr="38A32F5D">
          <w:rPr>
            <w:szCs w:val="20"/>
            <w:lang w:val="en-GB"/>
          </w:rPr>
          <w:t xml:space="preserve">between the </w:t>
        </w:r>
        <w:r w:rsidR="134BD5D5" w:rsidRPr="38A32F5D">
          <w:rPr>
            <w:szCs w:val="20"/>
            <w:lang w:val="en-GB"/>
          </w:rPr>
          <w:t xml:space="preserve">created features </w:t>
        </w:r>
        <w:r w:rsidR="4D1ACD27" w:rsidRPr="38A32F5D">
          <w:rPr>
            <w:szCs w:val="20"/>
            <w:lang w:val="en-GB"/>
          </w:rPr>
          <w:t>a</w:t>
        </w:r>
      </w:ins>
      <w:ins w:id="561" w:author="Gastbenutzer" w:date="2023-10-21T21:18:00Z">
        <w:r w:rsidR="4D1ACD27" w:rsidRPr="38A32F5D">
          <w:rPr>
            <w:szCs w:val="20"/>
            <w:lang w:val="en-GB"/>
          </w:rPr>
          <w:t xml:space="preserve">nd the target </w:t>
        </w:r>
        <w:r w:rsidR="6C1B0DBC" w:rsidRPr="38A32F5D">
          <w:rPr>
            <w:szCs w:val="20"/>
            <w:lang w:val="en-GB"/>
          </w:rPr>
          <w:t xml:space="preserve">variable is </w:t>
        </w:r>
        <w:r w:rsidR="635026D2" w:rsidRPr="38A32F5D">
          <w:rPr>
            <w:szCs w:val="20"/>
            <w:lang w:val="en-GB"/>
          </w:rPr>
          <w:t xml:space="preserve">shown </w:t>
        </w:r>
        <w:r w:rsidR="2DBECB26" w:rsidRPr="38A32F5D">
          <w:rPr>
            <w:szCs w:val="20"/>
            <w:lang w:val="en-GB"/>
          </w:rPr>
          <w:t xml:space="preserve">below (see </w:t>
        </w:r>
        <w:r w:rsidR="30B0DD81" w:rsidRPr="38A32F5D">
          <w:rPr>
            <w:szCs w:val="20"/>
            <w:lang w:val="en-GB"/>
          </w:rPr>
          <w:t>Figure 7</w:t>
        </w:r>
        <w:r w:rsidR="40E4578D" w:rsidRPr="38A32F5D">
          <w:rPr>
            <w:szCs w:val="20"/>
            <w:lang w:val="en-GB"/>
          </w:rPr>
          <w:t>).</w:t>
        </w:r>
      </w:ins>
    </w:p>
    <w:p w14:paraId="705CA561" w14:textId="77777777" w:rsidR="00E94449" w:rsidRDefault="00E94449" w:rsidP="00B11806">
      <w:pPr>
        <w:rPr>
          <w:ins w:id="562" w:author="Jonathan Leipold - BDAE Gruppe" w:date="2023-10-29T09:05:00Z"/>
          <w:lang w:val="en-GB"/>
        </w:rPr>
      </w:pPr>
    </w:p>
    <w:p w14:paraId="0423C237" w14:textId="56BECA1D" w:rsidR="40E4578D" w:rsidRPr="000D53C0" w:rsidRDefault="012AAFC0" w:rsidP="009C63C0">
      <w:pPr>
        <w:jc w:val="left"/>
        <w:rPr>
          <w:ins w:id="563" w:author="Gastbenutzer" w:date="2023-10-21T21:27:00Z"/>
          <w:lang w:val="en-GB"/>
          <w:rPrChange w:id="564" w:author="Jonathan Leipold - BDAE Gruppe" w:date="2023-10-25T19:36:00Z">
            <w:rPr>
              <w:ins w:id="565" w:author="Gastbenutzer" w:date="2023-10-21T21:27:00Z"/>
            </w:rPr>
          </w:rPrChange>
        </w:rPr>
      </w:pPr>
      <w:ins w:id="566" w:author="Gastbenutzer" w:date="2023-10-21T21:22:00Z">
        <w:r>
          <w:rPr>
            <w:noProof/>
          </w:rPr>
          <w:lastRenderedPageBreak/>
          <w:drawing>
            <wp:inline distT="0" distB="0" distL="0" distR="0" wp14:anchorId="03233C60" wp14:editId="4D3CEA4C">
              <wp:extent cx="4572000" cy="3990975"/>
              <wp:effectExtent l="0" t="0" r="0" b="0"/>
              <wp:docPr id="1287782624" name="Grafik 12877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ins>
      <w:ins w:id="567" w:author="Gastbenutzer" w:date="2023-10-21T21:25:00Z">
        <w:r w:rsidR="198CB816" w:rsidRPr="000D53C0">
          <w:rPr>
            <w:lang w:val="en-GB"/>
            <w:rPrChange w:id="568" w:author="Jonathan Leipold - BDAE Gruppe" w:date="2023-10-25T19:36:00Z">
              <w:rPr/>
            </w:rPrChange>
          </w:rPr>
          <w:t xml:space="preserve"> </w:t>
        </w:r>
      </w:ins>
    </w:p>
    <w:p w14:paraId="19C59722" w14:textId="5F69191E" w:rsidR="08140511" w:rsidRDefault="38697C46" w:rsidP="08140511">
      <w:pPr>
        <w:rPr>
          <w:ins w:id="569" w:author="Gastbenutzer" w:date="2023-10-21T21:27:00Z"/>
          <w:szCs w:val="20"/>
          <w:lang w:val="en-GB"/>
        </w:rPr>
      </w:pPr>
      <w:ins w:id="570" w:author="Gastbenutzer" w:date="2023-10-21T21:27:00Z">
        <w:r w:rsidRPr="38A32F5D">
          <w:rPr>
            <w:szCs w:val="20"/>
            <w:lang w:val="en-GB"/>
          </w:rPr>
          <w:t xml:space="preserve">Figure 7: </w:t>
        </w:r>
      </w:ins>
      <w:ins w:id="571" w:author="Gastbenutzer" w:date="2023-10-21T21:28:00Z">
        <w:r w:rsidR="35E7FC9B" w:rsidRPr="38A32F5D">
          <w:rPr>
            <w:szCs w:val="20"/>
            <w:lang w:val="en-GB"/>
          </w:rPr>
          <w:t>Correlation</w:t>
        </w:r>
        <w:r w:rsidR="0D2BD5AB" w:rsidRPr="38A32F5D">
          <w:rPr>
            <w:szCs w:val="20"/>
            <w:lang w:val="en-GB"/>
          </w:rPr>
          <w:t xml:space="preserve"> between </w:t>
        </w:r>
        <w:r w:rsidR="47891A96" w:rsidRPr="38A32F5D">
          <w:rPr>
            <w:szCs w:val="20"/>
            <w:lang w:val="en-GB"/>
          </w:rPr>
          <w:t xml:space="preserve">policy Age, </w:t>
        </w:r>
        <w:r w:rsidR="692F862B" w:rsidRPr="38A32F5D">
          <w:rPr>
            <w:szCs w:val="20"/>
            <w:lang w:val="en-GB"/>
          </w:rPr>
          <w:t xml:space="preserve">Age at </w:t>
        </w:r>
        <w:r w:rsidR="0B1D7961" w:rsidRPr="38A32F5D">
          <w:rPr>
            <w:szCs w:val="20"/>
            <w:lang w:val="en-GB"/>
          </w:rPr>
          <w:t xml:space="preserve">premium and </w:t>
        </w:r>
      </w:ins>
      <w:ins w:id="572" w:author="Gastbenutzer" w:date="2023-10-21T21:29:00Z">
        <w:r w:rsidR="21351823" w:rsidRPr="38A32F5D">
          <w:rPr>
            <w:szCs w:val="20"/>
            <w:lang w:val="en-GB"/>
          </w:rPr>
          <w:t>lag</w:t>
        </w:r>
        <w:r w:rsidR="323E6768" w:rsidRPr="38A32F5D">
          <w:rPr>
            <w:szCs w:val="20"/>
            <w:lang w:val="en-GB"/>
          </w:rPr>
          <w:t xml:space="preserve"> </w:t>
        </w:r>
        <w:r w:rsidR="1E7822A6" w:rsidRPr="38A32F5D">
          <w:rPr>
            <w:szCs w:val="20"/>
            <w:lang w:val="en-GB"/>
          </w:rPr>
          <w:t xml:space="preserve">premium </w:t>
        </w:r>
        <w:r w:rsidR="1F7533E5" w:rsidRPr="38A32F5D">
          <w:rPr>
            <w:szCs w:val="20"/>
            <w:lang w:val="en-GB"/>
          </w:rPr>
          <w:t xml:space="preserve">amount </w:t>
        </w:r>
      </w:ins>
      <w:ins w:id="573" w:author="Gastbenutzer" w:date="2023-10-21T21:31:00Z">
        <w:r w:rsidR="12FA5ED4" w:rsidRPr="38A32F5D">
          <w:rPr>
            <w:szCs w:val="20"/>
            <w:lang w:val="en-GB"/>
          </w:rPr>
          <w:t xml:space="preserve">over the last </w:t>
        </w:r>
        <w:proofErr w:type="spellStart"/>
        <w:r w:rsidR="12FA5ED4" w:rsidRPr="38A32F5D">
          <w:rPr>
            <w:szCs w:val="20"/>
            <w:lang w:val="en-GB"/>
          </w:rPr>
          <w:t>twelwe</w:t>
        </w:r>
        <w:proofErr w:type="spellEnd"/>
        <w:r w:rsidR="12FA5ED4" w:rsidRPr="38A32F5D">
          <w:rPr>
            <w:szCs w:val="20"/>
            <w:lang w:val="en-GB"/>
          </w:rPr>
          <w:t xml:space="preserve"> </w:t>
        </w:r>
        <w:r w:rsidR="0A2F77EA" w:rsidRPr="38A32F5D">
          <w:rPr>
            <w:szCs w:val="20"/>
            <w:lang w:val="en-GB"/>
          </w:rPr>
          <w:t>months.</w:t>
        </w:r>
      </w:ins>
    </w:p>
    <w:p w14:paraId="4F5C4FAA" w14:textId="38F9C719" w:rsidR="4885945D" w:rsidRPr="00CA695C" w:rsidRDefault="64029C5D" w:rsidP="009C63C0">
      <w:pPr>
        <w:jc w:val="left"/>
        <w:rPr>
          <w:szCs w:val="20"/>
          <w:lang w:val="en-GB"/>
          <w:rPrChange w:id="574" w:author="Jonathan Leipold - BDAE Gruppe" w:date="2023-10-21T23:34:00Z">
            <w:rPr/>
          </w:rPrChange>
        </w:rPr>
      </w:pPr>
      <w:ins w:id="575" w:author="Gastbenutzer" w:date="2023-10-21T21:33:00Z">
        <w:r w:rsidRPr="38A32F5D">
          <w:rPr>
            <w:szCs w:val="20"/>
            <w:lang w:val="en-GB"/>
            <w:rPrChange w:id="576" w:author="Jonathan Leipold - BDAE Gruppe" w:date="2023-10-21T23:34:00Z">
              <w:rPr/>
            </w:rPrChange>
          </w:rPr>
          <w:t xml:space="preserve">Obviously premium amount is mostly correlated with the rolling premium amount over the last </w:t>
        </w:r>
        <w:proofErr w:type="spellStart"/>
        <w:r w:rsidRPr="38A32F5D">
          <w:rPr>
            <w:szCs w:val="20"/>
            <w:lang w:val="en-GB"/>
            <w:rPrChange w:id="577" w:author="Jonathan Leipold - BDAE Gruppe" w:date="2023-10-21T23:34:00Z">
              <w:rPr/>
            </w:rPrChange>
          </w:rPr>
          <w:t>tw</w:t>
        </w:r>
      </w:ins>
      <w:ins w:id="578" w:author="Gastbenutzer" w:date="2023-10-21T21:34:00Z">
        <w:r w:rsidRPr="38A32F5D">
          <w:rPr>
            <w:szCs w:val="20"/>
            <w:lang w:val="en-GB"/>
            <w:rPrChange w:id="579" w:author="Jonathan Leipold - BDAE Gruppe" w:date="2023-10-21T23:34:00Z">
              <w:rPr/>
            </w:rPrChange>
          </w:rPr>
          <w:t>elwe</w:t>
        </w:r>
        <w:proofErr w:type="spellEnd"/>
        <w:r w:rsidRPr="38A32F5D">
          <w:rPr>
            <w:szCs w:val="20"/>
            <w:lang w:val="en-GB"/>
            <w:rPrChange w:id="580" w:author="Jonathan Leipold - BDAE Gruppe" w:date="2023-10-21T23:34:00Z">
              <w:rPr/>
            </w:rPrChange>
          </w:rPr>
          <w:t xml:space="preserve"> months and the number of unique contract IDs.</w:t>
        </w:r>
      </w:ins>
      <w:ins w:id="581" w:author="Gastbenutzer" w:date="2023-10-26T15:24:00Z">
        <w:r w:rsidRPr="38A32F5D">
          <w:rPr>
            <w:szCs w:val="20"/>
            <w:lang w:val="en-GB"/>
          </w:rPr>
          <w:t xml:space="preserve"> </w:t>
        </w:r>
      </w:ins>
      <w:ins w:id="582" w:author="Gastbenutzer" w:date="2023-10-26T15:28:00Z">
        <w:r w:rsidR="38A32F5D" w:rsidRPr="38A32F5D">
          <w:rPr>
            <w:szCs w:val="20"/>
            <w:lang w:val="en-GB"/>
          </w:rPr>
          <w:t xml:space="preserve">As was </w:t>
        </w:r>
      </w:ins>
      <w:ins w:id="583" w:author="Gastbenutzer" w:date="2023-10-28T20:36:00Z">
        <w:r w:rsidR="38A32F5D" w:rsidRPr="38A32F5D">
          <w:rPr>
            <w:szCs w:val="20"/>
            <w:lang w:val="en-GB"/>
          </w:rPr>
          <w:t>alre</w:t>
        </w:r>
      </w:ins>
      <w:ins w:id="584" w:author="Gastbenutzer" w:date="2023-10-28T20:37:00Z">
        <w:r w:rsidR="38A32F5D" w:rsidRPr="38A32F5D">
          <w:rPr>
            <w:szCs w:val="20"/>
            <w:lang w:val="en-GB"/>
          </w:rPr>
          <w:t>ady mentioned, the policy age in months and the age at premium do not correlate much with the target variable. Still</w:t>
        </w:r>
      </w:ins>
      <w:ins w:id="585" w:author="Gastbenutzer" w:date="2023-10-28T20:38:00Z">
        <w:r w:rsidR="38A32F5D" w:rsidRPr="38A32F5D">
          <w:rPr>
            <w:szCs w:val="20"/>
            <w:lang w:val="en-GB"/>
          </w:rPr>
          <w:t>, they were kept for a modelling due to the lack of further relevant features.</w:t>
        </w:r>
      </w:ins>
    </w:p>
    <w:p w14:paraId="6A1B562A" w14:textId="4CC34F62" w:rsidR="07100B5D" w:rsidRPr="008B783B" w:rsidRDefault="07100B5D">
      <w:pPr>
        <w:rPr>
          <w:del w:id="586" w:author="Gastbenutzer" w:date="2023-10-21T15:56:00Z"/>
          <w:szCs w:val="20"/>
          <w:lang w:val="en-GB"/>
          <w:rPrChange w:id="587" w:author="Jonathan Leipold - BDAE Gruppe" w:date="2023-10-21T11:52:00Z">
            <w:rPr>
              <w:del w:id="588" w:author="Gastbenutzer" w:date="2023-10-21T15:56:00Z"/>
            </w:rPr>
          </w:rPrChange>
        </w:rPr>
      </w:pPr>
      <w:del w:id="589" w:author="Gastbenutzer" w:date="2023-10-21T15:56:00Z">
        <w:r w:rsidRPr="38A32F5D">
          <w:rPr>
            <w:szCs w:val="20"/>
            <w:lang w:val="en-GB"/>
            <w:rPrChange w:id="590" w:author="Jonathan Leipold - BDAE Gruppe" w:date="2023-10-21T11:52:00Z">
              <w:rPr/>
            </w:rPrChange>
          </w:rPr>
          <w:delText>Dummies were created for the categorical variables and other variables such as the number of days since the last adjustment</w:delText>
        </w:r>
      </w:del>
      <w:del w:id="591" w:author="Gastbenutzer" w:date="2023-10-21T15:19:00Z">
        <w:r w:rsidRPr="38A32F5D">
          <w:rPr>
            <w:szCs w:val="20"/>
            <w:lang w:val="en-GB"/>
            <w:rPrChange w:id="592" w:author="Jonathan Leipold - BDAE Gruppe" w:date="2023-10-21T11:52:00Z">
              <w:rPr/>
            </w:rPrChange>
          </w:rPr>
          <w:delText xml:space="preserve"> were created</w:delText>
        </w:r>
      </w:del>
      <w:del w:id="593" w:author="Gastbenutzer" w:date="2023-10-21T15:56:00Z">
        <w:r w:rsidRPr="38A32F5D">
          <w:rPr>
            <w:szCs w:val="20"/>
            <w:lang w:val="en-GB"/>
            <w:rPrChange w:id="594" w:author="Jonathan Leipold - BDAE Gruppe" w:date="2023-10-21T11:52:00Z">
              <w:rPr/>
            </w:rPrChange>
          </w:rPr>
          <w:delText>. It turned out that these variables are not suitable for the Time Series models.</w:delText>
        </w:r>
      </w:del>
    </w:p>
    <w:p w14:paraId="5E5213B5" w14:textId="28785D78" w:rsidR="07100B5D" w:rsidRPr="008B783B" w:rsidRDefault="23C58B4C">
      <w:pPr>
        <w:rPr>
          <w:szCs w:val="20"/>
          <w:lang w:val="en-GB"/>
          <w:rPrChange w:id="595" w:author="Jonathan Leipold - BDAE Gruppe" w:date="2023-10-21T11:52:00Z">
            <w:rPr/>
          </w:rPrChange>
        </w:rPr>
      </w:pPr>
      <w:ins w:id="596" w:author="Gastbenutzer" w:date="2023-10-21T15:58:00Z">
        <w:r w:rsidRPr="38A32F5D">
          <w:rPr>
            <w:szCs w:val="20"/>
            <w:lang w:val="en-GB"/>
          </w:rPr>
          <w:t>I</w:t>
        </w:r>
      </w:ins>
      <w:ins w:id="597" w:author="Gastbenutzer" w:date="2023-10-21T15:59:00Z">
        <w:r w:rsidRPr="38A32F5D">
          <w:rPr>
            <w:szCs w:val="20"/>
            <w:lang w:val="en-GB"/>
          </w:rPr>
          <w:t>t was</w:t>
        </w:r>
      </w:ins>
      <w:del w:id="598" w:author="Gastbenutzer" w:date="2023-10-21T15:58:00Z">
        <w:r w:rsidR="07100B5D" w:rsidRPr="38A32F5D">
          <w:rPr>
            <w:szCs w:val="20"/>
            <w:lang w:val="en-GB"/>
            <w:rPrChange w:id="599" w:author="Jonathan Leipold - BDAE Gruppe" w:date="2023-10-21T11:52:00Z">
              <w:rPr/>
            </w:rPrChange>
          </w:rPr>
          <w:delText>We</w:delText>
        </w:r>
      </w:del>
      <w:r w:rsidR="07100B5D" w:rsidRPr="38A32F5D">
        <w:rPr>
          <w:szCs w:val="20"/>
          <w:lang w:val="en-GB"/>
          <w:rPrChange w:id="600" w:author="Jonathan Leipold - BDAE Gruppe" w:date="2023-10-21T11:52:00Z">
            <w:rPr/>
          </w:rPrChange>
        </w:rPr>
        <w:t xml:space="preserve"> decided to model the prediction of the premium amount in two different ways. On the one hand by classical time series models like SARIMA, regression models and ML models (Random Forest Regressor, </w:t>
      </w:r>
      <w:proofErr w:type="spellStart"/>
      <w:r w:rsidR="07100B5D" w:rsidRPr="38A32F5D">
        <w:rPr>
          <w:szCs w:val="20"/>
          <w:lang w:val="en-GB"/>
          <w:rPrChange w:id="601" w:author="Jonathan Leipold - BDAE Gruppe" w:date="2023-10-21T11:52:00Z">
            <w:rPr/>
          </w:rPrChange>
        </w:rPr>
        <w:t>XGBoost</w:t>
      </w:r>
      <w:proofErr w:type="spellEnd"/>
      <w:r w:rsidR="07100B5D" w:rsidRPr="38A32F5D">
        <w:rPr>
          <w:szCs w:val="20"/>
          <w:lang w:val="en-GB"/>
          <w:rPrChange w:id="602" w:author="Jonathan Leipold - BDAE Gruppe" w:date="2023-10-21T11:52:00Z">
            <w:rPr/>
          </w:rPrChange>
        </w:rPr>
        <w:t xml:space="preserve">). The </w:t>
      </w:r>
      <w:proofErr w:type="spellStart"/>
      <w:r w:rsidR="07100B5D" w:rsidRPr="38A32F5D">
        <w:rPr>
          <w:szCs w:val="20"/>
          <w:lang w:val="en-GB"/>
          <w:rPrChange w:id="603" w:author="Jonathan Leipold - BDAE Gruppe" w:date="2023-10-21T11:52:00Z">
            <w:rPr/>
          </w:rPrChange>
        </w:rPr>
        <w:t>Jupyter</w:t>
      </w:r>
      <w:proofErr w:type="spellEnd"/>
      <w:r w:rsidR="07100B5D" w:rsidRPr="38A32F5D">
        <w:rPr>
          <w:szCs w:val="20"/>
          <w:lang w:val="en-GB"/>
          <w:rPrChange w:id="604" w:author="Jonathan Leipold - BDAE Gruppe" w:date="2023-10-21T11:52:00Z">
            <w:rPr/>
          </w:rPrChange>
        </w:rPr>
        <w:t xml:space="preserve"> Notebook by Rob Mulla https://www.kaggle.com/code/robikscube/tutorial-time-series-forecasting-with-xgboost was used as a basis and adapted. On the other hand, the premium amount was divided into classes and predicted with </w:t>
      </w:r>
      <w:r w:rsidR="287AAA0E" w:rsidRPr="38A32F5D">
        <w:rPr>
          <w:szCs w:val="20"/>
          <w:lang w:val="en-GB"/>
          <w:rPrChange w:id="605" w:author="Jonathan Leipold - BDAE Gruppe" w:date="2023-10-21T11:52:00Z">
            <w:rPr/>
          </w:rPrChange>
        </w:rPr>
        <w:t>classification models.</w:t>
      </w:r>
    </w:p>
    <w:p w14:paraId="3BE2178C" w14:textId="439E7D8B" w:rsidR="07100B5D" w:rsidRPr="008B783B" w:rsidRDefault="07100B5D">
      <w:pPr>
        <w:rPr>
          <w:szCs w:val="20"/>
          <w:lang w:val="en-GB"/>
        </w:rPr>
      </w:pPr>
      <w:r w:rsidRPr="38A32F5D">
        <w:rPr>
          <w:szCs w:val="20"/>
          <w:lang w:val="en-GB"/>
          <w:rPrChange w:id="606" w:author="Jonathan Leipold - BDAE Gruppe" w:date="2023-10-21T11:52:00Z">
            <w:rPr/>
          </w:rPrChange>
        </w:rPr>
        <w:t>Finally, we had a dataset grouped by month with lag features over the last twelve months. In addition, temporal factors such as the year, quarter were also included.</w:t>
      </w:r>
      <w:r w:rsidR="02065C01" w:rsidRPr="38A32F5D">
        <w:rPr>
          <w:szCs w:val="20"/>
          <w:lang w:val="en-GB"/>
        </w:rPr>
        <w:t xml:space="preserve"> </w:t>
      </w:r>
    </w:p>
    <w:p w14:paraId="1B13DC45" w14:textId="731600CA" w:rsidR="005C1D1D" w:rsidRPr="005C1D1D" w:rsidRDefault="38A32F5D">
      <w:pPr>
        <w:pStyle w:val="Heading2"/>
        <w:numPr>
          <w:ilvl w:val="0"/>
          <w:numId w:val="97"/>
        </w:numPr>
        <w:rPr>
          <w:lang w:val="en-GB"/>
        </w:rPr>
        <w:pPrChange w:id="607" w:author="Jonathan Leipold - BDAE Gruppe" w:date="2023-10-29T09:17:00Z">
          <w:pPr>
            <w:pStyle w:val="Heading1"/>
          </w:pPr>
        </w:pPrChange>
      </w:pPr>
      <w:del w:id="608" w:author="Jonathan Leipold - BDAE Gruppe" w:date="2023-10-29T09:06:00Z">
        <w:r w:rsidRPr="38A32F5D" w:rsidDel="007439C0">
          <w:rPr>
            <w:lang w:val="en-GB"/>
          </w:rPr>
          <w:lastRenderedPageBreak/>
          <w:delText xml:space="preserve">III.1 </w:delText>
        </w:r>
      </w:del>
      <w:bookmarkStart w:id="609" w:name="_Toc149725147"/>
      <w:r w:rsidRPr="38A32F5D">
        <w:rPr>
          <w:lang w:val="en-GB"/>
        </w:rPr>
        <w:t>Sales prediction with Time Series modelling</w:t>
      </w:r>
      <w:bookmarkEnd w:id="609"/>
    </w:p>
    <w:p w14:paraId="57DA61E6" w14:textId="40718397" w:rsidR="38A32F5D" w:rsidRDefault="38A32F5D">
      <w:pPr>
        <w:rPr>
          <w:lang w:val="en-GB"/>
        </w:rPr>
        <w:pPrChange w:id="610" w:author="Jonathan Leipold - BDAE Gruppe" w:date="2023-10-29T09:08:00Z">
          <w:pPr>
            <w:pStyle w:val="Heading1"/>
            <w:spacing w:after="240"/>
          </w:pPr>
        </w:pPrChange>
      </w:pPr>
      <w:r>
        <w:rPr>
          <w:noProof/>
        </w:rPr>
        <w:drawing>
          <wp:inline distT="0" distB="0" distL="0" distR="0" wp14:anchorId="4E5CADAB" wp14:editId="013AA3F9">
            <wp:extent cx="4572000" cy="1895475"/>
            <wp:effectExtent l="0" t="0" r="0" b="0"/>
            <wp:docPr id="2134183019" name="Grafik 213418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88246445"/>
                    <pic:cNvPicPr/>
                  </pic:nvPicPr>
                  <pic:blipFill>
                    <a:blip r:embed="rId9">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09B0AEE7" w14:textId="24934177" w:rsidR="38A32F5D" w:rsidRDefault="38A32F5D">
      <w:pPr>
        <w:rPr>
          <w:szCs w:val="20"/>
          <w:lang w:val="en-GB"/>
        </w:rPr>
        <w:pPrChange w:id="611" w:author="Gastbenutzer" w:date="2023-10-28T20:51:00Z">
          <w:pPr>
            <w:pStyle w:val="ListBullet"/>
            <w:spacing w:after="240"/>
          </w:pPr>
        </w:pPrChange>
      </w:pPr>
      <w:r w:rsidRPr="38A32F5D">
        <w:rPr>
          <w:szCs w:val="20"/>
          <w:lang w:val="en-GB"/>
        </w:rPr>
        <w:t>Four different models were calculated for the two zone models. The R^2 and RSME were used as metrics. The models were optimized using Time Series Split and Grid Search CV. Furthermore, a different number of lags was tested.</w:t>
      </w:r>
    </w:p>
    <w:p w14:paraId="70ED8B52" w14:textId="460043FE" w:rsidR="38A32F5D" w:rsidRDefault="38A32F5D">
      <w:pPr>
        <w:rPr>
          <w:szCs w:val="20"/>
          <w:lang w:val="en-GB"/>
        </w:rPr>
        <w:pPrChange w:id="612" w:author="Gastbenutzer" w:date="2023-10-28T20:51:00Z">
          <w:pPr>
            <w:pStyle w:val="ListBullet"/>
            <w:spacing w:after="240"/>
          </w:pPr>
        </w:pPrChange>
      </w:pPr>
      <w:r w:rsidRPr="38A32F5D">
        <w:rPr>
          <w:szCs w:val="20"/>
          <w:lang w:val="en-GB"/>
        </w:rPr>
        <w:t>The Forecast presented a special challenge. A recursive approach was chosen. The premium amount of the following month is estimated and transferred back to the fitted model.</w:t>
      </w:r>
    </w:p>
    <w:p w14:paraId="64BD9E11" w14:textId="7B62E037" w:rsidR="38A32F5D" w:rsidRDefault="38A32F5D">
      <w:pPr>
        <w:rPr>
          <w:szCs w:val="20"/>
          <w:lang w:val="en-GB"/>
        </w:rPr>
        <w:pPrChange w:id="613" w:author="Gastbenutzer" w:date="2023-10-28T20:51:00Z">
          <w:pPr>
            <w:pStyle w:val="ListBullet"/>
            <w:spacing w:after="240"/>
          </w:pPr>
        </w:pPrChange>
      </w:pPr>
      <w:r w:rsidRPr="38A32F5D">
        <w:rPr>
          <w:szCs w:val="20"/>
          <w:lang w:val="en-GB"/>
        </w:rPr>
        <w:t>Advanced Models were not used.</w:t>
      </w:r>
    </w:p>
    <w:p w14:paraId="74BE7F98" w14:textId="348B82A2" w:rsidR="38A32F5D" w:rsidRDefault="38A32F5D" w:rsidP="38A32F5D">
      <w:pPr>
        <w:pStyle w:val="ListBullet"/>
        <w:numPr>
          <w:ilvl w:val="0"/>
          <w:numId w:val="0"/>
        </w:numPr>
        <w:spacing w:after="240"/>
        <w:rPr>
          <w:szCs w:val="20"/>
          <w:lang w:val="en-GB"/>
        </w:rPr>
      </w:pPr>
      <w:r>
        <w:rPr>
          <w:noProof/>
        </w:rPr>
        <w:drawing>
          <wp:inline distT="0" distB="0" distL="0" distR="0" wp14:anchorId="18B6941E" wp14:editId="7D671150">
            <wp:extent cx="5219700" cy="2077006"/>
            <wp:effectExtent l="0" t="0" r="0" b="0"/>
            <wp:docPr id="367878492" name="Grafik 36787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17875597"/>
                    <pic:cNvPicPr/>
                  </pic:nvPicPr>
                  <pic:blipFill>
                    <a:blip r:embed="rId23">
                      <a:extLst>
                        <a:ext uri="{28A0092B-C50C-407E-A947-70E740481C1C}">
                          <a14:useLocalDpi xmlns:a14="http://schemas.microsoft.com/office/drawing/2010/main" val="0"/>
                        </a:ext>
                      </a:extLst>
                    </a:blip>
                    <a:stretch>
                      <a:fillRect/>
                    </a:stretch>
                  </pic:blipFill>
                  <pic:spPr>
                    <a:xfrm>
                      <a:off x="0" y="0"/>
                      <a:ext cx="5219700" cy="2077006"/>
                    </a:xfrm>
                    <a:prstGeom prst="rect">
                      <a:avLst/>
                    </a:prstGeom>
                  </pic:spPr>
                </pic:pic>
              </a:graphicData>
            </a:graphic>
          </wp:inline>
        </w:drawing>
      </w:r>
    </w:p>
    <w:p w14:paraId="57A8DF93" w14:textId="3F64A08E" w:rsidR="38A32F5D" w:rsidRDefault="38A32F5D">
      <w:pPr>
        <w:pStyle w:val="ListBullet"/>
        <w:numPr>
          <w:ilvl w:val="0"/>
          <w:numId w:val="0"/>
        </w:numPr>
        <w:spacing w:after="240"/>
        <w:rPr>
          <w:ins w:id="614" w:author="Gastbenutzer" w:date="2023-10-28T19:09:00Z"/>
          <w:szCs w:val="20"/>
          <w:lang w:val="en-GB"/>
        </w:rPr>
        <w:pPrChange w:id="615" w:author="Gastbenutzer" w:date="2023-10-28T20:41:00Z">
          <w:pPr>
            <w:pStyle w:val="ListBullet"/>
            <w:spacing w:after="240"/>
          </w:pPr>
        </w:pPrChange>
      </w:pPr>
      <w:ins w:id="616" w:author="Gastbenutzer" w:date="2023-10-28T20:43:00Z">
        <w:r w:rsidRPr="38A32F5D">
          <w:rPr>
            <w:szCs w:val="20"/>
            <w:lang w:val="en-GB"/>
          </w:rPr>
          <w:t>The i</w:t>
        </w:r>
      </w:ins>
      <w:del w:id="617" w:author="Gastbenutzer" w:date="2023-10-28T20:43:00Z">
        <w:r w:rsidRPr="38A32F5D" w:rsidDel="38A32F5D">
          <w:rPr>
            <w:szCs w:val="20"/>
            <w:lang w:val="en-GB"/>
          </w:rPr>
          <w:delText>I</w:delText>
        </w:r>
      </w:del>
      <w:r w:rsidRPr="38A32F5D">
        <w:rPr>
          <w:szCs w:val="20"/>
          <w:lang w:val="en-GB"/>
        </w:rPr>
        <w:t xml:space="preserve">nterpretation of </w:t>
      </w:r>
      <w:del w:id="618" w:author="Gastbenutzer" w:date="2023-10-28T20:43:00Z">
        <w:r w:rsidRPr="38A32F5D" w:rsidDel="38A32F5D">
          <w:rPr>
            <w:szCs w:val="20"/>
            <w:lang w:val="en-GB"/>
          </w:rPr>
          <w:delText xml:space="preserve">the </w:delText>
        </w:r>
      </w:del>
      <w:r w:rsidRPr="38A32F5D">
        <w:rPr>
          <w:szCs w:val="20"/>
          <w:lang w:val="en-GB"/>
        </w:rPr>
        <w:t xml:space="preserve">results </w:t>
      </w:r>
      <w:proofErr w:type="gramStart"/>
      <w:r w:rsidRPr="38A32F5D">
        <w:rPr>
          <w:szCs w:val="20"/>
          <w:lang w:val="en-GB"/>
        </w:rPr>
        <w:t>is</w:t>
      </w:r>
      <w:proofErr w:type="gramEnd"/>
      <w:r w:rsidRPr="38A32F5D">
        <w:rPr>
          <w:szCs w:val="20"/>
          <w:lang w:val="en-GB"/>
        </w:rPr>
        <w:t xml:space="preserve"> difficult. The two zone models produced very different results. The Random Forest Regressor and </w:t>
      </w:r>
      <w:proofErr w:type="spellStart"/>
      <w:r w:rsidRPr="38A32F5D">
        <w:rPr>
          <w:szCs w:val="20"/>
          <w:lang w:val="en-GB"/>
        </w:rPr>
        <w:t>XGBoost</w:t>
      </w:r>
      <w:proofErr w:type="spellEnd"/>
      <w:r w:rsidRPr="38A32F5D">
        <w:rPr>
          <w:szCs w:val="20"/>
          <w:lang w:val="en-GB"/>
        </w:rPr>
        <w:t xml:space="preserve"> models were clearly better for the strongly varying courses in the old zone model. For the linear course of the new zone model "</w:t>
      </w:r>
      <w:proofErr w:type="spellStart"/>
      <w:r w:rsidRPr="38A32F5D">
        <w:rPr>
          <w:szCs w:val="20"/>
          <w:lang w:val="en-GB"/>
        </w:rPr>
        <w:t>noCAN</w:t>
      </w:r>
      <w:proofErr w:type="spellEnd"/>
      <w:r w:rsidRPr="38A32F5D">
        <w:rPr>
          <w:szCs w:val="20"/>
          <w:lang w:val="en-GB"/>
        </w:rPr>
        <w:t xml:space="preserve">" the regression models </w:t>
      </w:r>
      <w:ins w:id="619" w:author="Gastbenutzer" w:date="2023-10-28T20:41:00Z">
        <w:r w:rsidRPr="38A32F5D">
          <w:rPr>
            <w:szCs w:val="20"/>
            <w:lang w:val="en-GB"/>
          </w:rPr>
          <w:t>sh</w:t>
        </w:r>
      </w:ins>
      <w:ins w:id="620" w:author="Gastbenutzer" w:date="2023-10-28T20:42:00Z">
        <w:r w:rsidRPr="38A32F5D">
          <w:rPr>
            <w:szCs w:val="20"/>
            <w:lang w:val="en-GB"/>
          </w:rPr>
          <w:t>owed better results</w:t>
        </w:r>
      </w:ins>
      <w:del w:id="621" w:author="Gastbenutzer" w:date="2023-10-28T20:42:00Z">
        <w:r w:rsidRPr="38A32F5D" w:rsidDel="38A32F5D">
          <w:rPr>
            <w:szCs w:val="20"/>
            <w:lang w:val="en-GB"/>
          </w:rPr>
          <w:delText>were better</w:delText>
        </w:r>
      </w:del>
      <w:r w:rsidRPr="38A32F5D">
        <w:rPr>
          <w:szCs w:val="20"/>
          <w:lang w:val="en-GB"/>
        </w:rPr>
        <w:t xml:space="preserve">. </w:t>
      </w:r>
      <w:ins w:id="622" w:author="Gastbenutzer" w:date="2023-10-28T19:09:00Z">
        <w:r w:rsidRPr="38A32F5D">
          <w:rPr>
            <w:szCs w:val="20"/>
            <w:lang w:val="en-GB"/>
          </w:rPr>
          <w:t xml:space="preserve">Random Forest Regressor and </w:t>
        </w:r>
        <w:proofErr w:type="spellStart"/>
        <w:r w:rsidRPr="38A32F5D">
          <w:rPr>
            <w:szCs w:val="20"/>
            <w:lang w:val="en-GB"/>
          </w:rPr>
          <w:t>XGBoost</w:t>
        </w:r>
        <w:proofErr w:type="spellEnd"/>
        <w:r w:rsidRPr="38A32F5D">
          <w:rPr>
            <w:szCs w:val="20"/>
            <w:lang w:val="en-GB"/>
          </w:rPr>
          <w:t xml:space="preserve"> </w:t>
        </w:r>
      </w:ins>
      <w:ins w:id="623" w:author="Gastbenutzer" w:date="2023-10-28T19:10:00Z">
        <w:r w:rsidRPr="38A32F5D">
          <w:rPr>
            <w:szCs w:val="20"/>
            <w:lang w:val="en-GB"/>
          </w:rPr>
          <w:t>do</w:t>
        </w:r>
      </w:ins>
      <w:ins w:id="624" w:author="Gastbenutzer" w:date="2023-10-28T20:42:00Z">
        <w:r w:rsidRPr="38A32F5D">
          <w:rPr>
            <w:szCs w:val="20"/>
            <w:lang w:val="en-GB"/>
          </w:rPr>
          <w:t xml:space="preserve"> not </w:t>
        </w:r>
      </w:ins>
      <w:ins w:id="625" w:author="Gastbenutzer" w:date="2023-10-28T19:10:00Z">
        <w:r w:rsidRPr="38A32F5D">
          <w:rPr>
            <w:szCs w:val="20"/>
            <w:lang w:val="en-GB"/>
          </w:rPr>
          <w:t xml:space="preserve">work for the new model Zone. </w:t>
        </w:r>
      </w:ins>
    </w:p>
    <w:p w14:paraId="3B91D3BB" w14:textId="4344DF03" w:rsidR="38A32F5D" w:rsidRDefault="38A32F5D">
      <w:pPr>
        <w:pStyle w:val="ListBullet"/>
        <w:numPr>
          <w:ilvl w:val="0"/>
          <w:numId w:val="0"/>
        </w:numPr>
        <w:spacing w:after="240"/>
        <w:rPr>
          <w:ins w:id="626" w:author="Gastbenutzer" w:date="2023-10-28T19:10:00Z"/>
          <w:szCs w:val="20"/>
          <w:lang w:val="en-GB"/>
        </w:rPr>
        <w:pPrChange w:id="627" w:author="Gastbenutzer" w:date="2023-10-28T20:44:00Z">
          <w:pPr>
            <w:pStyle w:val="ListBullet"/>
            <w:spacing w:after="240"/>
          </w:pPr>
        </w:pPrChange>
      </w:pPr>
      <w:del w:id="628" w:author="Gastbenutzer" w:date="2023-10-28T20:44:00Z">
        <w:r w:rsidRPr="38A32F5D" w:rsidDel="38A32F5D">
          <w:rPr>
            <w:szCs w:val="20"/>
            <w:lang w:val="en-GB"/>
          </w:rPr>
          <w:delText>Time series splits also produced strongly varying results, which further complicate the interpretation.</w:delText>
        </w:r>
      </w:del>
      <w:ins w:id="629" w:author="Gastbenutzer" w:date="2023-10-28T20:44:00Z">
        <w:r w:rsidRPr="38A32F5D">
          <w:rPr>
            <w:szCs w:val="20"/>
            <w:lang w:val="en-GB"/>
          </w:rPr>
          <w:t xml:space="preserve"> Splitting the time series also produced very different results, making interpretation even more difficult.</w:t>
        </w:r>
      </w:ins>
    </w:p>
    <w:p w14:paraId="0BBEA79F" w14:textId="309350C3" w:rsidR="38A32F5D" w:rsidRDefault="38A32F5D" w:rsidP="38A32F5D">
      <w:pPr>
        <w:pStyle w:val="ListBullet"/>
        <w:numPr>
          <w:ilvl w:val="0"/>
          <w:numId w:val="0"/>
        </w:numPr>
        <w:spacing w:after="240"/>
        <w:rPr>
          <w:ins w:id="630" w:author="Gastbenutzer" w:date="2023-10-28T18:42:00Z"/>
          <w:szCs w:val="20"/>
          <w:lang w:val="en-GB"/>
        </w:rPr>
      </w:pPr>
      <w:ins w:id="631" w:author="Gastbenutzer" w:date="2023-10-28T19:10:00Z">
        <w:r w:rsidRPr="38A32F5D">
          <w:rPr>
            <w:szCs w:val="20"/>
            <w:lang w:val="en-GB"/>
          </w:rPr>
          <w:t>Example for the Old Model Zone and Multiple Linear Regression:</w:t>
        </w:r>
      </w:ins>
    </w:p>
    <w:p w14:paraId="79A644B2" w14:textId="21062325" w:rsidR="38A32F5D" w:rsidRDefault="38A32F5D" w:rsidP="38A32F5D">
      <w:pPr>
        <w:pStyle w:val="ListBullet"/>
        <w:numPr>
          <w:ilvl w:val="0"/>
          <w:numId w:val="0"/>
        </w:numPr>
        <w:spacing w:after="240"/>
        <w:rPr>
          <w:szCs w:val="20"/>
          <w:lang w:val="en-GB"/>
        </w:rPr>
      </w:pPr>
      <w:ins w:id="632" w:author="Gastbenutzer" w:date="2023-10-28T18:42:00Z">
        <w:r>
          <w:rPr>
            <w:noProof/>
          </w:rPr>
          <w:lastRenderedPageBreak/>
          <w:drawing>
            <wp:inline distT="0" distB="0" distL="0" distR="0" wp14:anchorId="5648E2D4" wp14:editId="7297921D">
              <wp:extent cx="4572000" cy="3086100"/>
              <wp:effectExtent l="0" t="0" r="0" b="0"/>
              <wp:docPr id="1396482985" name="Grafik 139648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ins>
    </w:p>
    <w:p w14:paraId="2112A8F2" w14:textId="3277C74B" w:rsidR="38A32F5D" w:rsidRDefault="38A32F5D" w:rsidP="38A32F5D">
      <w:pPr>
        <w:pStyle w:val="ListBullet"/>
        <w:numPr>
          <w:ilvl w:val="0"/>
          <w:numId w:val="0"/>
        </w:numPr>
        <w:spacing w:after="240"/>
        <w:rPr>
          <w:szCs w:val="20"/>
          <w:lang w:val="en-GB"/>
        </w:rPr>
      </w:pPr>
      <w:r>
        <w:rPr>
          <w:noProof/>
        </w:rPr>
        <w:drawing>
          <wp:inline distT="0" distB="0" distL="0" distR="0" wp14:anchorId="211F4C85" wp14:editId="5E25C674">
            <wp:extent cx="4572000" cy="2362200"/>
            <wp:effectExtent l="0" t="0" r="0" b="0"/>
            <wp:docPr id="667939317" name="Grafik 66793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48016111"/>
                    <pic:cNvPicPr/>
                  </pic:nvPicPr>
                  <pic:blipFill>
                    <a:blip r:embed="rId2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6EB1FFF" w14:textId="535DCDB3" w:rsidR="38A32F5D" w:rsidRDefault="38A32F5D" w:rsidP="38A32F5D">
      <w:pPr>
        <w:pStyle w:val="ListBullet"/>
        <w:numPr>
          <w:ilvl w:val="0"/>
          <w:numId w:val="0"/>
        </w:numPr>
        <w:spacing w:after="240"/>
        <w:rPr>
          <w:ins w:id="633" w:author="Gastbenutzer" w:date="2023-10-28T18:42:00Z"/>
          <w:szCs w:val="20"/>
          <w:lang w:val="en-GB"/>
        </w:rPr>
      </w:pPr>
      <w:r>
        <w:rPr>
          <w:noProof/>
        </w:rPr>
        <w:drawing>
          <wp:inline distT="0" distB="0" distL="0" distR="0" wp14:anchorId="2DC558D2" wp14:editId="5DD401A3">
            <wp:extent cx="2390775" cy="771525"/>
            <wp:effectExtent l="0" t="0" r="0" b="0"/>
            <wp:docPr id="1153950040" name="Grafik 115395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9738635"/>
                    <pic:cNvPicPr/>
                  </pic:nvPicPr>
                  <pic:blipFill>
                    <a:blip r:embed="rId26">
                      <a:extLst>
                        <a:ext uri="{28A0092B-C50C-407E-A947-70E740481C1C}">
                          <a14:useLocalDpi xmlns:a14="http://schemas.microsoft.com/office/drawing/2010/main" val="0"/>
                        </a:ext>
                      </a:extLst>
                    </a:blip>
                    <a:stretch>
                      <a:fillRect/>
                    </a:stretch>
                  </pic:blipFill>
                  <pic:spPr>
                    <a:xfrm>
                      <a:off x="0" y="0"/>
                      <a:ext cx="2390775" cy="771525"/>
                    </a:xfrm>
                    <a:prstGeom prst="rect">
                      <a:avLst/>
                    </a:prstGeom>
                  </pic:spPr>
                </pic:pic>
              </a:graphicData>
            </a:graphic>
          </wp:inline>
        </w:drawing>
      </w:r>
    </w:p>
    <w:p w14:paraId="43B7A441" w14:textId="53F2075D" w:rsidR="38A32F5D" w:rsidRDefault="38A32F5D" w:rsidP="38A32F5D">
      <w:pPr>
        <w:pStyle w:val="ListBullet"/>
        <w:numPr>
          <w:ilvl w:val="0"/>
          <w:numId w:val="0"/>
        </w:numPr>
        <w:spacing w:after="240"/>
        <w:rPr>
          <w:szCs w:val="20"/>
          <w:lang w:val="en-GB"/>
        </w:rPr>
      </w:pPr>
    </w:p>
    <w:p w14:paraId="6318BD59" w14:textId="24A5463F" w:rsidR="38A32F5D" w:rsidRDefault="38A32F5D" w:rsidP="38A32F5D">
      <w:pPr>
        <w:rPr>
          <w:ins w:id="634" w:author="Gastbenutzer" w:date="2023-10-28T18:45:00Z"/>
          <w:lang w:val="en-GB"/>
        </w:rPr>
      </w:pPr>
      <w:ins w:id="635" w:author="Gastbenutzer" w:date="2023-10-28T18:39:00Z">
        <w:r w:rsidRPr="38A32F5D">
          <w:rPr>
            <w:lang w:val="en-GB"/>
          </w:rPr>
          <w:t>Overview over the different ML-Models</w:t>
        </w:r>
      </w:ins>
      <w:ins w:id="636" w:author="Gastbenutzer" w:date="2023-10-28T18:44:00Z">
        <w:r w:rsidRPr="38A32F5D">
          <w:rPr>
            <w:lang w:val="en-GB"/>
          </w:rPr>
          <w:t xml:space="preserve"> with Lag=12 months</w:t>
        </w:r>
      </w:ins>
      <w:ins w:id="637" w:author="Gastbenutzer" w:date="2023-10-28T20:45:00Z">
        <w:r w:rsidRPr="38A32F5D">
          <w:rPr>
            <w:lang w:val="en-GB"/>
          </w:rPr>
          <w:t xml:space="preserve">, </w:t>
        </w:r>
      </w:ins>
    </w:p>
    <w:p w14:paraId="3A5656B9" w14:textId="2A6B1152" w:rsidR="38A32F5D" w:rsidRDefault="38A32F5D" w:rsidP="38A32F5D">
      <w:pPr>
        <w:rPr>
          <w:ins w:id="638" w:author="Gastbenutzer" w:date="2023-10-28T18:39:00Z"/>
          <w:lang w:val="en-GB"/>
        </w:rPr>
      </w:pPr>
      <w:ins w:id="639" w:author="Gastbenutzer" w:date="2023-10-28T18:45:00Z">
        <w:r w:rsidRPr="38A32F5D">
          <w:rPr>
            <w:lang w:val="en-GB"/>
          </w:rPr>
          <w:t>Train Data from 2015-2020 and Test Data 2021</w:t>
        </w:r>
      </w:ins>
      <w:ins w:id="640" w:author="Gastbenutzer" w:date="2023-10-28T18:46:00Z">
        <w:r w:rsidRPr="38A32F5D">
          <w:rPr>
            <w:lang w:val="en-GB"/>
          </w:rPr>
          <w:t>-2023</w:t>
        </w:r>
      </w:ins>
    </w:p>
    <w:tbl>
      <w:tblPr>
        <w:tblStyle w:val="TableGrid"/>
        <w:tblW w:w="0" w:type="auto"/>
        <w:tblLayout w:type="fixed"/>
        <w:tblLook w:val="06A0" w:firstRow="1" w:lastRow="0" w:firstColumn="1" w:lastColumn="0" w:noHBand="1" w:noVBand="1"/>
      </w:tblPr>
      <w:tblGrid>
        <w:gridCol w:w="1659"/>
        <w:gridCol w:w="1659"/>
        <w:gridCol w:w="1659"/>
        <w:gridCol w:w="1659"/>
        <w:gridCol w:w="1659"/>
      </w:tblGrid>
      <w:tr w:rsidR="38A32F5D" w14:paraId="4B9BE127" w14:textId="77777777" w:rsidTr="38A32F5D">
        <w:trPr>
          <w:trHeight w:val="300"/>
          <w:ins w:id="641" w:author="Gastbenutzer" w:date="2023-10-28T18:43:00Z"/>
        </w:trPr>
        <w:tc>
          <w:tcPr>
            <w:tcW w:w="1659" w:type="dxa"/>
          </w:tcPr>
          <w:p w14:paraId="78E690B8" w14:textId="6A5806D3" w:rsidR="38A32F5D" w:rsidRDefault="38A32F5D" w:rsidP="38A32F5D">
            <w:pPr>
              <w:rPr>
                <w:lang w:val="en-GB"/>
              </w:rPr>
            </w:pPr>
            <w:ins w:id="642" w:author="Gastbenutzer" w:date="2023-10-28T18:43:00Z">
              <w:r w:rsidRPr="38A32F5D">
                <w:rPr>
                  <w:lang w:val="en-GB"/>
                </w:rPr>
                <w:t xml:space="preserve">Zone </w:t>
              </w:r>
            </w:ins>
          </w:p>
        </w:tc>
        <w:tc>
          <w:tcPr>
            <w:tcW w:w="1659" w:type="dxa"/>
          </w:tcPr>
          <w:p w14:paraId="6C4EC410" w14:textId="1F410388" w:rsidR="38A32F5D" w:rsidRDefault="38A32F5D" w:rsidP="38A32F5D">
            <w:pPr>
              <w:rPr>
                <w:lang w:val="en-GB"/>
              </w:rPr>
            </w:pPr>
            <w:ins w:id="643" w:author="Gastbenutzer" w:date="2023-10-28T18:44:00Z">
              <w:r w:rsidRPr="38A32F5D">
                <w:rPr>
                  <w:lang w:val="en-GB"/>
                </w:rPr>
                <w:t>Model</w:t>
              </w:r>
            </w:ins>
          </w:p>
        </w:tc>
        <w:tc>
          <w:tcPr>
            <w:tcW w:w="1659" w:type="dxa"/>
          </w:tcPr>
          <w:p w14:paraId="71DCAB2D" w14:textId="3525E8ED" w:rsidR="38A32F5D" w:rsidRDefault="38A32F5D" w:rsidP="38A32F5D">
            <w:pPr>
              <w:rPr>
                <w:lang w:val="en-GB"/>
              </w:rPr>
            </w:pPr>
            <w:ins w:id="644" w:author="Gastbenutzer" w:date="2023-10-28T18:44:00Z">
              <w:r w:rsidRPr="38A32F5D">
                <w:rPr>
                  <w:lang w:val="en-GB"/>
                </w:rPr>
                <w:t>R^2</w:t>
              </w:r>
            </w:ins>
          </w:p>
        </w:tc>
        <w:tc>
          <w:tcPr>
            <w:tcW w:w="1659" w:type="dxa"/>
          </w:tcPr>
          <w:p w14:paraId="0E089A59" w14:textId="404198A7" w:rsidR="38A32F5D" w:rsidRDefault="38A32F5D" w:rsidP="38A32F5D">
            <w:pPr>
              <w:rPr>
                <w:lang w:val="en-GB"/>
              </w:rPr>
            </w:pPr>
            <w:ins w:id="645" w:author="Gastbenutzer" w:date="2023-10-28T18:44:00Z">
              <w:r w:rsidRPr="38A32F5D">
                <w:rPr>
                  <w:lang w:val="en-GB"/>
                </w:rPr>
                <w:t>RSME</w:t>
              </w:r>
            </w:ins>
          </w:p>
        </w:tc>
        <w:tc>
          <w:tcPr>
            <w:tcW w:w="1659" w:type="dxa"/>
          </w:tcPr>
          <w:p w14:paraId="52EA1C5A" w14:textId="760B64C9" w:rsidR="38A32F5D" w:rsidRDefault="38A32F5D" w:rsidP="38A32F5D">
            <w:pPr>
              <w:rPr>
                <w:lang w:val="en-GB"/>
              </w:rPr>
            </w:pPr>
            <w:ins w:id="646" w:author="Gastbenutzer" w:date="2023-10-28T18:52:00Z">
              <w:r w:rsidRPr="38A32F5D">
                <w:rPr>
                  <w:lang w:val="en-GB"/>
                </w:rPr>
                <w:t>Interpretation</w:t>
              </w:r>
            </w:ins>
          </w:p>
        </w:tc>
      </w:tr>
      <w:tr w:rsidR="38A32F5D" w14:paraId="485EAF2E" w14:textId="77777777" w:rsidTr="38A32F5D">
        <w:trPr>
          <w:trHeight w:val="300"/>
          <w:ins w:id="647" w:author="Gastbenutzer" w:date="2023-10-28T18:43:00Z"/>
        </w:trPr>
        <w:tc>
          <w:tcPr>
            <w:tcW w:w="1659" w:type="dxa"/>
          </w:tcPr>
          <w:p w14:paraId="1419BE66" w14:textId="08C7250F" w:rsidR="38A32F5D" w:rsidRDefault="38A32F5D" w:rsidP="38A32F5D">
            <w:pPr>
              <w:rPr>
                <w:lang w:val="en-GB"/>
              </w:rPr>
            </w:pPr>
            <w:ins w:id="648" w:author="Gastbenutzer" w:date="2023-10-28T18:44:00Z">
              <w:r w:rsidRPr="38A32F5D">
                <w:rPr>
                  <w:lang w:val="en-GB"/>
                </w:rPr>
                <w:t>Old Model</w:t>
              </w:r>
            </w:ins>
            <w:ins w:id="649" w:author="Gastbenutzer" w:date="2023-10-28T18:53:00Z">
              <w:r w:rsidRPr="38A32F5D">
                <w:rPr>
                  <w:lang w:val="en-GB"/>
                </w:rPr>
                <w:t xml:space="preserve"> Zone</w:t>
              </w:r>
            </w:ins>
          </w:p>
        </w:tc>
        <w:tc>
          <w:tcPr>
            <w:tcW w:w="1659" w:type="dxa"/>
          </w:tcPr>
          <w:p w14:paraId="0F379D74" w14:textId="6B86A797" w:rsidR="38A32F5D" w:rsidRDefault="38A32F5D" w:rsidP="38A32F5D">
            <w:pPr>
              <w:rPr>
                <w:lang w:val="en-GB"/>
              </w:rPr>
            </w:pPr>
            <w:ins w:id="650" w:author="Gastbenutzer" w:date="2023-10-28T18:44:00Z">
              <w:r w:rsidRPr="38A32F5D">
                <w:rPr>
                  <w:lang w:val="en-GB"/>
                </w:rPr>
                <w:t>Multiple Linear Regression</w:t>
              </w:r>
            </w:ins>
          </w:p>
        </w:tc>
        <w:tc>
          <w:tcPr>
            <w:tcW w:w="1659" w:type="dxa"/>
          </w:tcPr>
          <w:p w14:paraId="2C4DED9D" w14:textId="60A7C159" w:rsidR="38A32F5D" w:rsidRDefault="38A32F5D" w:rsidP="38A32F5D">
            <w:pPr>
              <w:rPr>
                <w:ins w:id="651" w:author="Gastbenutzer" w:date="2023-10-28T18:46:00Z"/>
                <w:lang w:val="en-GB"/>
              </w:rPr>
            </w:pPr>
            <w:ins w:id="652" w:author="Gastbenutzer" w:date="2023-10-28T18:46:00Z">
              <w:r w:rsidRPr="38A32F5D">
                <w:rPr>
                  <w:lang w:val="en-GB"/>
                </w:rPr>
                <w:t>Train: 0.97</w:t>
              </w:r>
            </w:ins>
          </w:p>
          <w:p w14:paraId="22D4389D" w14:textId="29D99893" w:rsidR="38A32F5D" w:rsidRDefault="38A32F5D" w:rsidP="38A32F5D">
            <w:pPr>
              <w:rPr>
                <w:lang w:val="en-GB"/>
              </w:rPr>
            </w:pPr>
            <w:ins w:id="653" w:author="Gastbenutzer" w:date="2023-10-28T18:46:00Z">
              <w:r w:rsidRPr="38A32F5D">
                <w:rPr>
                  <w:lang w:val="en-GB"/>
                </w:rPr>
                <w:t>Test: 0.</w:t>
              </w:r>
            </w:ins>
            <w:ins w:id="654" w:author="Gastbenutzer" w:date="2023-10-28T18:47:00Z">
              <w:r w:rsidRPr="38A32F5D">
                <w:rPr>
                  <w:lang w:val="en-GB"/>
                </w:rPr>
                <w:t>75</w:t>
              </w:r>
            </w:ins>
          </w:p>
        </w:tc>
        <w:tc>
          <w:tcPr>
            <w:tcW w:w="1659" w:type="dxa"/>
          </w:tcPr>
          <w:p w14:paraId="3DE0A65F" w14:textId="594EB228" w:rsidR="38A32F5D" w:rsidRDefault="38A32F5D" w:rsidP="38A32F5D">
            <w:pPr>
              <w:rPr>
                <w:ins w:id="655" w:author="Gastbenutzer" w:date="2023-10-28T18:47:00Z"/>
                <w:lang w:val="en-GB"/>
              </w:rPr>
            </w:pPr>
            <w:ins w:id="656" w:author="Gastbenutzer" w:date="2023-10-28T18:47:00Z">
              <w:r w:rsidRPr="38A32F5D">
                <w:rPr>
                  <w:lang w:val="en-GB"/>
                </w:rPr>
                <w:t>Train: 2025</w:t>
              </w:r>
            </w:ins>
          </w:p>
          <w:p w14:paraId="0544CE41" w14:textId="3FA8D397" w:rsidR="38A32F5D" w:rsidRDefault="38A32F5D" w:rsidP="38A32F5D">
            <w:pPr>
              <w:rPr>
                <w:lang w:val="en-GB"/>
              </w:rPr>
            </w:pPr>
            <w:ins w:id="657" w:author="Gastbenutzer" w:date="2023-10-28T18:47:00Z">
              <w:r w:rsidRPr="38A32F5D">
                <w:rPr>
                  <w:lang w:val="en-GB"/>
                </w:rPr>
                <w:t>Test:3430</w:t>
              </w:r>
            </w:ins>
          </w:p>
        </w:tc>
        <w:tc>
          <w:tcPr>
            <w:tcW w:w="1659" w:type="dxa"/>
          </w:tcPr>
          <w:p w14:paraId="302000C1" w14:textId="3CE821E4" w:rsidR="38A32F5D" w:rsidRDefault="38A32F5D" w:rsidP="38A32F5D">
            <w:pPr>
              <w:rPr>
                <w:lang w:val="en-GB"/>
              </w:rPr>
            </w:pPr>
          </w:p>
        </w:tc>
      </w:tr>
      <w:tr w:rsidR="38A32F5D" w:rsidRPr="00087A69" w14:paraId="28877996" w14:textId="77777777" w:rsidTr="38A32F5D">
        <w:trPr>
          <w:trHeight w:val="300"/>
          <w:ins w:id="658" w:author="Gastbenutzer" w:date="2023-10-28T18:47:00Z"/>
        </w:trPr>
        <w:tc>
          <w:tcPr>
            <w:tcW w:w="1659" w:type="dxa"/>
          </w:tcPr>
          <w:p w14:paraId="4C7CD80C" w14:textId="41CD4593" w:rsidR="38A32F5D" w:rsidRDefault="38A32F5D" w:rsidP="38A32F5D">
            <w:pPr>
              <w:rPr>
                <w:lang w:val="en-GB"/>
              </w:rPr>
            </w:pPr>
          </w:p>
        </w:tc>
        <w:tc>
          <w:tcPr>
            <w:tcW w:w="1659" w:type="dxa"/>
          </w:tcPr>
          <w:p w14:paraId="2801B95F" w14:textId="50C45A92" w:rsidR="38A32F5D" w:rsidRDefault="38A32F5D" w:rsidP="38A32F5D">
            <w:pPr>
              <w:rPr>
                <w:lang w:val="en-GB"/>
              </w:rPr>
            </w:pPr>
            <w:ins w:id="659" w:author="Gastbenutzer" w:date="2023-10-28T18:48:00Z">
              <w:r w:rsidRPr="38A32F5D">
                <w:rPr>
                  <w:lang w:val="en-GB"/>
                </w:rPr>
                <w:t>Random Forest Regressor</w:t>
              </w:r>
            </w:ins>
          </w:p>
        </w:tc>
        <w:tc>
          <w:tcPr>
            <w:tcW w:w="1659" w:type="dxa"/>
          </w:tcPr>
          <w:p w14:paraId="7D927086" w14:textId="3DB9C701" w:rsidR="38A32F5D" w:rsidRDefault="38A32F5D" w:rsidP="38A32F5D">
            <w:pPr>
              <w:rPr>
                <w:ins w:id="660" w:author="Gastbenutzer" w:date="2023-10-28T18:48:00Z"/>
                <w:lang w:val="en-GB"/>
              </w:rPr>
            </w:pPr>
            <w:ins w:id="661" w:author="Gastbenutzer" w:date="2023-10-28T18:48:00Z">
              <w:r w:rsidRPr="38A32F5D">
                <w:rPr>
                  <w:lang w:val="en-GB"/>
                </w:rPr>
                <w:t>Train: 0.99</w:t>
              </w:r>
            </w:ins>
          </w:p>
          <w:p w14:paraId="52261097" w14:textId="7B6A59E4" w:rsidR="38A32F5D" w:rsidRDefault="38A32F5D" w:rsidP="38A32F5D">
            <w:pPr>
              <w:rPr>
                <w:ins w:id="662" w:author="Gastbenutzer" w:date="2023-10-28T18:48:00Z"/>
                <w:lang w:val="en-GB"/>
              </w:rPr>
            </w:pPr>
            <w:ins w:id="663" w:author="Gastbenutzer" w:date="2023-10-28T18:48:00Z">
              <w:r w:rsidRPr="38A32F5D">
                <w:rPr>
                  <w:lang w:val="en-GB"/>
                </w:rPr>
                <w:t>Test: 0.78</w:t>
              </w:r>
            </w:ins>
          </w:p>
          <w:p w14:paraId="315E704A" w14:textId="73B90BE3" w:rsidR="38A32F5D" w:rsidRDefault="38A32F5D" w:rsidP="38A32F5D">
            <w:pPr>
              <w:rPr>
                <w:lang w:val="en-GB"/>
              </w:rPr>
            </w:pPr>
          </w:p>
        </w:tc>
        <w:tc>
          <w:tcPr>
            <w:tcW w:w="1659" w:type="dxa"/>
          </w:tcPr>
          <w:p w14:paraId="2D3C819C" w14:textId="2EB7B951" w:rsidR="38A32F5D" w:rsidRDefault="38A32F5D" w:rsidP="38A32F5D">
            <w:pPr>
              <w:rPr>
                <w:ins w:id="664" w:author="Gastbenutzer" w:date="2023-10-28T18:48:00Z"/>
                <w:lang w:val="en-GB"/>
              </w:rPr>
            </w:pPr>
            <w:ins w:id="665" w:author="Gastbenutzer" w:date="2023-10-28T18:48:00Z">
              <w:r w:rsidRPr="38A32F5D">
                <w:rPr>
                  <w:lang w:val="en-GB"/>
                </w:rPr>
                <w:t>Train: 1089</w:t>
              </w:r>
            </w:ins>
          </w:p>
          <w:p w14:paraId="0CE18F17" w14:textId="3F283C4C" w:rsidR="38A32F5D" w:rsidRDefault="38A32F5D" w:rsidP="38A32F5D">
            <w:pPr>
              <w:rPr>
                <w:ins w:id="666" w:author="Gastbenutzer" w:date="2023-10-28T18:48:00Z"/>
                <w:lang w:val="en-GB"/>
              </w:rPr>
            </w:pPr>
            <w:ins w:id="667" w:author="Gastbenutzer" w:date="2023-10-28T18:48:00Z">
              <w:r w:rsidRPr="38A32F5D">
                <w:rPr>
                  <w:lang w:val="en-GB"/>
                </w:rPr>
                <w:t>Test:3250</w:t>
              </w:r>
            </w:ins>
          </w:p>
          <w:p w14:paraId="69FD075B" w14:textId="13AED476" w:rsidR="38A32F5D" w:rsidRDefault="38A32F5D" w:rsidP="38A32F5D">
            <w:pPr>
              <w:rPr>
                <w:lang w:val="en-GB"/>
              </w:rPr>
            </w:pPr>
          </w:p>
        </w:tc>
        <w:tc>
          <w:tcPr>
            <w:tcW w:w="1659" w:type="dxa"/>
          </w:tcPr>
          <w:p w14:paraId="7184ED19" w14:textId="25FABC4E" w:rsidR="38A32F5D" w:rsidRDefault="38A32F5D" w:rsidP="38A32F5D">
            <w:pPr>
              <w:rPr>
                <w:lang w:val="en-GB"/>
              </w:rPr>
            </w:pPr>
            <w:ins w:id="668" w:author="Gastbenutzer" w:date="2023-10-28T18:53:00Z">
              <w:r w:rsidRPr="38A32F5D">
                <w:rPr>
                  <w:lang w:val="en-GB"/>
                </w:rPr>
                <w:t>Best R^2 on Test Data</w:t>
              </w:r>
            </w:ins>
          </w:p>
        </w:tc>
      </w:tr>
      <w:tr w:rsidR="38A32F5D" w14:paraId="5CC8AFE4" w14:textId="77777777" w:rsidTr="38A32F5D">
        <w:trPr>
          <w:trHeight w:val="300"/>
          <w:ins w:id="669" w:author="Gastbenutzer" w:date="2023-10-28T18:50:00Z"/>
        </w:trPr>
        <w:tc>
          <w:tcPr>
            <w:tcW w:w="1659" w:type="dxa"/>
          </w:tcPr>
          <w:p w14:paraId="5F80A5BA" w14:textId="07D951AE" w:rsidR="38A32F5D" w:rsidRDefault="38A32F5D" w:rsidP="38A32F5D">
            <w:pPr>
              <w:rPr>
                <w:lang w:val="en-GB"/>
              </w:rPr>
            </w:pPr>
          </w:p>
        </w:tc>
        <w:tc>
          <w:tcPr>
            <w:tcW w:w="1659" w:type="dxa"/>
          </w:tcPr>
          <w:p w14:paraId="45FE326F" w14:textId="617B9BF6" w:rsidR="38A32F5D" w:rsidRDefault="38A32F5D" w:rsidP="38A32F5D">
            <w:pPr>
              <w:rPr>
                <w:lang w:val="en-GB"/>
              </w:rPr>
            </w:pPr>
            <w:proofErr w:type="spellStart"/>
            <w:ins w:id="670" w:author="Gastbenutzer" w:date="2023-10-28T18:50:00Z">
              <w:r w:rsidRPr="38A32F5D">
                <w:rPr>
                  <w:lang w:val="en-GB"/>
                </w:rPr>
                <w:t>XG</w:t>
              </w:r>
            </w:ins>
            <w:ins w:id="671" w:author="Gastbenutzer" w:date="2023-10-28T18:51:00Z">
              <w:r w:rsidRPr="38A32F5D">
                <w:rPr>
                  <w:lang w:val="en-GB"/>
                </w:rPr>
                <w:t>Boost</w:t>
              </w:r>
            </w:ins>
            <w:proofErr w:type="spellEnd"/>
          </w:p>
        </w:tc>
        <w:tc>
          <w:tcPr>
            <w:tcW w:w="1659" w:type="dxa"/>
          </w:tcPr>
          <w:p w14:paraId="2B747F06" w14:textId="3D45993B" w:rsidR="38A32F5D" w:rsidRDefault="38A32F5D" w:rsidP="38A32F5D">
            <w:pPr>
              <w:rPr>
                <w:ins w:id="672" w:author="Gastbenutzer" w:date="2023-10-28T18:51:00Z"/>
                <w:lang w:val="en-GB"/>
              </w:rPr>
            </w:pPr>
            <w:ins w:id="673" w:author="Gastbenutzer" w:date="2023-10-28T18:51:00Z">
              <w:r w:rsidRPr="38A32F5D">
                <w:rPr>
                  <w:lang w:val="en-GB"/>
                </w:rPr>
                <w:t>Train: 0.99</w:t>
              </w:r>
            </w:ins>
          </w:p>
          <w:p w14:paraId="1289446D" w14:textId="3837E8FB" w:rsidR="38A32F5D" w:rsidRDefault="38A32F5D" w:rsidP="38A32F5D">
            <w:pPr>
              <w:rPr>
                <w:ins w:id="674" w:author="Gastbenutzer" w:date="2023-10-28T18:51:00Z"/>
                <w:lang w:val="en-GB"/>
              </w:rPr>
            </w:pPr>
            <w:ins w:id="675" w:author="Gastbenutzer" w:date="2023-10-28T18:51:00Z">
              <w:r w:rsidRPr="38A32F5D">
                <w:rPr>
                  <w:lang w:val="en-GB"/>
                </w:rPr>
                <w:t>Test: 0.</w:t>
              </w:r>
            </w:ins>
            <w:ins w:id="676" w:author="Gastbenutzer" w:date="2023-10-28T18:52:00Z">
              <w:r w:rsidRPr="38A32F5D">
                <w:rPr>
                  <w:lang w:val="en-GB"/>
                </w:rPr>
                <w:t>62</w:t>
              </w:r>
            </w:ins>
          </w:p>
          <w:p w14:paraId="19D787B6" w14:textId="09901E99" w:rsidR="38A32F5D" w:rsidRDefault="38A32F5D" w:rsidP="38A32F5D">
            <w:pPr>
              <w:rPr>
                <w:lang w:val="en-GB"/>
              </w:rPr>
            </w:pPr>
          </w:p>
        </w:tc>
        <w:tc>
          <w:tcPr>
            <w:tcW w:w="1659" w:type="dxa"/>
          </w:tcPr>
          <w:p w14:paraId="626652AC" w14:textId="60934D9B" w:rsidR="38A32F5D" w:rsidRDefault="38A32F5D" w:rsidP="38A32F5D">
            <w:pPr>
              <w:rPr>
                <w:ins w:id="677" w:author="Gastbenutzer" w:date="2023-10-28T18:52:00Z"/>
                <w:lang w:val="en-GB"/>
              </w:rPr>
            </w:pPr>
            <w:ins w:id="678" w:author="Gastbenutzer" w:date="2023-10-28T18:52:00Z">
              <w:r w:rsidRPr="38A32F5D">
                <w:rPr>
                  <w:lang w:val="en-GB"/>
                </w:rPr>
                <w:t>Train: 85</w:t>
              </w:r>
            </w:ins>
          </w:p>
          <w:p w14:paraId="1E9C4BF5" w14:textId="500C6D94" w:rsidR="38A32F5D" w:rsidRDefault="38A32F5D" w:rsidP="38A32F5D">
            <w:pPr>
              <w:rPr>
                <w:ins w:id="679" w:author="Gastbenutzer" w:date="2023-10-28T18:52:00Z"/>
                <w:lang w:val="en-GB"/>
              </w:rPr>
            </w:pPr>
            <w:ins w:id="680" w:author="Gastbenutzer" w:date="2023-10-28T18:52:00Z">
              <w:r w:rsidRPr="38A32F5D">
                <w:rPr>
                  <w:lang w:val="en-GB"/>
                </w:rPr>
                <w:t>Test:4241</w:t>
              </w:r>
            </w:ins>
          </w:p>
          <w:p w14:paraId="4CC62152" w14:textId="60DA4553" w:rsidR="38A32F5D" w:rsidRDefault="38A32F5D" w:rsidP="38A32F5D">
            <w:pPr>
              <w:rPr>
                <w:lang w:val="en-GB"/>
              </w:rPr>
            </w:pPr>
          </w:p>
        </w:tc>
        <w:tc>
          <w:tcPr>
            <w:tcW w:w="1659" w:type="dxa"/>
          </w:tcPr>
          <w:p w14:paraId="5D6B909E" w14:textId="6EEF8F30" w:rsidR="38A32F5D" w:rsidRDefault="38A32F5D" w:rsidP="38A32F5D">
            <w:pPr>
              <w:rPr>
                <w:lang w:val="en-GB"/>
              </w:rPr>
            </w:pPr>
            <w:ins w:id="681" w:author="Gastbenutzer" w:date="2023-10-28T18:52:00Z">
              <w:r w:rsidRPr="38A32F5D">
                <w:rPr>
                  <w:lang w:val="en-GB"/>
                </w:rPr>
                <w:t>Overfit on Train</w:t>
              </w:r>
            </w:ins>
            <w:ins w:id="682" w:author="Gastbenutzer" w:date="2023-10-28T20:45:00Z">
              <w:r w:rsidRPr="38A32F5D">
                <w:rPr>
                  <w:lang w:val="en-GB"/>
                </w:rPr>
                <w:t xml:space="preserve"> </w:t>
              </w:r>
            </w:ins>
            <w:ins w:id="683" w:author="Gastbenutzer" w:date="2023-10-28T18:52:00Z">
              <w:r w:rsidRPr="38A32F5D">
                <w:rPr>
                  <w:lang w:val="en-GB"/>
                </w:rPr>
                <w:t>da</w:t>
              </w:r>
            </w:ins>
            <w:ins w:id="684" w:author="Gastbenutzer" w:date="2023-10-28T18:53:00Z">
              <w:r w:rsidRPr="38A32F5D">
                <w:rPr>
                  <w:lang w:val="en-GB"/>
                </w:rPr>
                <w:t>ta</w:t>
              </w:r>
            </w:ins>
          </w:p>
        </w:tc>
      </w:tr>
      <w:tr w:rsidR="38A32F5D" w14:paraId="3DC6540E" w14:textId="77777777" w:rsidTr="38A32F5D">
        <w:trPr>
          <w:trHeight w:val="300"/>
          <w:ins w:id="685" w:author="Gastbenutzer" w:date="2023-10-28T18:53:00Z"/>
        </w:trPr>
        <w:tc>
          <w:tcPr>
            <w:tcW w:w="1659" w:type="dxa"/>
          </w:tcPr>
          <w:p w14:paraId="5EA6DA69" w14:textId="31EE9A26" w:rsidR="38A32F5D" w:rsidRDefault="38A32F5D" w:rsidP="38A32F5D">
            <w:pPr>
              <w:rPr>
                <w:lang w:val="en-GB"/>
              </w:rPr>
            </w:pPr>
            <w:ins w:id="686" w:author="Gastbenutzer" w:date="2023-10-28T18:53:00Z">
              <w:r w:rsidRPr="38A32F5D">
                <w:rPr>
                  <w:lang w:val="en-GB"/>
                </w:rPr>
                <w:t>New Model Zone</w:t>
              </w:r>
            </w:ins>
          </w:p>
        </w:tc>
        <w:tc>
          <w:tcPr>
            <w:tcW w:w="1659" w:type="dxa"/>
          </w:tcPr>
          <w:p w14:paraId="48E66D86" w14:textId="6B86A797" w:rsidR="38A32F5D" w:rsidRDefault="38A32F5D" w:rsidP="38A32F5D">
            <w:pPr>
              <w:rPr>
                <w:lang w:val="en-GB"/>
              </w:rPr>
            </w:pPr>
            <w:r w:rsidRPr="38A32F5D">
              <w:rPr>
                <w:lang w:val="en-GB"/>
              </w:rPr>
              <w:t>Multiple Linear Regression</w:t>
            </w:r>
          </w:p>
        </w:tc>
        <w:tc>
          <w:tcPr>
            <w:tcW w:w="1659" w:type="dxa"/>
          </w:tcPr>
          <w:p w14:paraId="3C05B76B" w14:textId="4DF63D60" w:rsidR="38A32F5D" w:rsidRDefault="38A32F5D" w:rsidP="38A32F5D">
            <w:pPr>
              <w:rPr>
                <w:lang w:val="en-GB"/>
              </w:rPr>
            </w:pPr>
            <w:r w:rsidRPr="38A32F5D">
              <w:rPr>
                <w:lang w:val="en-GB"/>
              </w:rPr>
              <w:t>Train: 0.9</w:t>
            </w:r>
            <w:ins w:id="687" w:author="Gastbenutzer" w:date="2023-10-28T18:58:00Z">
              <w:r w:rsidRPr="38A32F5D">
                <w:rPr>
                  <w:lang w:val="en-GB"/>
                </w:rPr>
                <w:t>9</w:t>
              </w:r>
            </w:ins>
            <w:del w:id="688" w:author="Gastbenutzer" w:date="2023-10-28T18:58:00Z">
              <w:r w:rsidRPr="38A32F5D" w:rsidDel="38A32F5D">
                <w:rPr>
                  <w:lang w:val="en-GB"/>
                </w:rPr>
                <w:delText>7</w:delText>
              </w:r>
            </w:del>
          </w:p>
          <w:p w14:paraId="16DCC1EB" w14:textId="20C7FB15" w:rsidR="38A32F5D" w:rsidRDefault="38A32F5D" w:rsidP="38A32F5D">
            <w:pPr>
              <w:rPr>
                <w:lang w:val="en-GB"/>
              </w:rPr>
            </w:pPr>
            <w:r w:rsidRPr="38A32F5D">
              <w:rPr>
                <w:lang w:val="en-GB"/>
              </w:rPr>
              <w:t>Test: 0.7</w:t>
            </w:r>
            <w:ins w:id="689" w:author="Gastbenutzer" w:date="2023-10-28T18:59:00Z">
              <w:r w:rsidRPr="38A32F5D">
                <w:rPr>
                  <w:lang w:val="en-GB"/>
                </w:rPr>
                <w:t>7</w:t>
              </w:r>
            </w:ins>
            <w:del w:id="690" w:author="Gastbenutzer" w:date="2023-10-28T18:59:00Z">
              <w:r w:rsidRPr="38A32F5D" w:rsidDel="38A32F5D">
                <w:rPr>
                  <w:lang w:val="en-GB"/>
                </w:rPr>
                <w:delText>5</w:delText>
              </w:r>
            </w:del>
          </w:p>
        </w:tc>
        <w:tc>
          <w:tcPr>
            <w:tcW w:w="1659" w:type="dxa"/>
          </w:tcPr>
          <w:p w14:paraId="2BA3FFD8" w14:textId="01736DFE" w:rsidR="38A32F5D" w:rsidRDefault="38A32F5D" w:rsidP="38A32F5D">
            <w:pPr>
              <w:rPr>
                <w:lang w:val="en-GB"/>
              </w:rPr>
            </w:pPr>
            <w:r w:rsidRPr="38A32F5D">
              <w:rPr>
                <w:lang w:val="en-GB"/>
              </w:rPr>
              <w:t xml:space="preserve">Train: </w:t>
            </w:r>
            <w:ins w:id="691" w:author="Gastbenutzer" w:date="2023-10-28T18:59:00Z">
              <w:r w:rsidRPr="38A32F5D">
                <w:rPr>
                  <w:lang w:val="en-GB"/>
                </w:rPr>
                <w:t>1299</w:t>
              </w:r>
            </w:ins>
            <w:del w:id="692" w:author="Gastbenutzer" w:date="2023-10-28T18:59:00Z">
              <w:r w:rsidRPr="38A32F5D" w:rsidDel="38A32F5D">
                <w:rPr>
                  <w:lang w:val="en-GB"/>
                </w:rPr>
                <w:delText>2025</w:delText>
              </w:r>
            </w:del>
          </w:p>
          <w:p w14:paraId="155F2A5C" w14:textId="3E632EC0" w:rsidR="38A32F5D" w:rsidRDefault="38A32F5D" w:rsidP="38A32F5D">
            <w:pPr>
              <w:rPr>
                <w:lang w:val="en-GB"/>
              </w:rPr>
            </w:pPr>
            <w:r w:rsidRPr="38A32F5D">
              <w:rPr>
                <w:lang w:val="en-GB"/>
              </w:rPr>
              <w:t>Test:</w:t>
            </w:r>
            <w:ins w:id="693" w:author="Gastbenutzer" w:date="2023-10-28T18:59:00Z">
              <w:r w:rsidRPr="38A32F5D">
                <w:rPr>
                  <w:lang w:val="en-GB"/>
                </w:rPr>
                <w:t>4542</w:t>
              </w:r>
            </w:ins>
            <w:del w:id="694" w:author="Gastbenutzer" w:date="2023-10-28T18:59:00Z">
              <w:r w:rsidRPr="38A32F5D" w:rsidDel="38A32F5D">
                <w:rPr>
                  <w:lang w:val="en-GB"/>
                </w:rPr>
                <w:delText>3430</w:delText>
              </w:r>
            </w:del>
          </w:p>
        </w:tc>
        <w:tc>
          <w:tcPr>
            <w:tcW w:w="1659" w:type="dxa"/>
          </w:tcPr>
          <w:p w14:paraId="38C32046" w14:textId="3CE821E4" w:rsidR="38A32F5D" w:rsidRDefault="38A32F5D" w:rsidP="38A32F5D">
            <w:pPr>
              <w:rPr>
                <w:lang w:val="en-GB"/>
              </w:rPr>
            </w:pPr>
          </w:p>
        </w:tc>
      </w:tr>
      <w:tr w:rsidR="38A32F5D" w:rsidRPr="00087A69" w14:paraId="3A8FF7E0" w14:textId="77777777" w:rsidTr="38A32F5D">
        <w:trPr>
          <w:trHeight w:val="300"/>
          <w:ins w:id="695" w:author="Gastbenutzer" w:date="2023-10-28T19:07:00Z"/>
        </w:trPr>
        <w:tc>
          <w:tcPr>
            <w:tcW w:w="1659" w:type="dxa"/>
          </w:tcPr>
          <w:p w14:paraId="47A0A000" w14:textId="30C03FAC" w:rsidR="38A32F5D" w:rsidRDefault="38A32F5D" w:rsidP="38A32F5D">
            <w:pPr>
              <w:rPr>
                <w:lang w:val="en-GB"/>
              </w:rPr>
            </w:pPr>
          </w:p>
        </w:tc>
        <w:tc>
          <w:tcPr>
            <w:tcW w:w="1659" w:type="dxa"/>
          </w:tcPr>
          <w:p w14:paraId="5CEA7626" w14:textId="50C45A92" w:rsidR="38A32F5D" w:rsidRDefault="38A32F5D" w:rsidP="38A32F5D">
            <w:pPr>
              <w:rPr>
                <w:lang w:val="en-GB"/>
              </w:rPr>
            </w:pPr>
            <w:r w:rsidRPr="38A32F5D">
              <w:rPr>
                <w:lang w:val="en-GB"/>
              </w:rPr>
              <w:t>Random Forest Regressor</w:t>
            </w:r>
          </w:p>
        </w:tc>
        <w:tc>
          <w:tcPr>
            <w:tcW w:w="1659" w:type="dxa"/>
          </w:tcPr>
          <w:p w14:paraId="6DBC8015" w14:textId="3DB9C701" w:rsidR="38A32F5D" w:rsidRDefault="38A32F5D" w:rsidP="38A32F5D">
            <w:pPr>
              <w:rPr>
                <w:lang w:val="en-GB"/>
              </w:rPr>
            </w:pPr>
            <w:r w:rsidRPr="38A32F5D">
              <w:rPr>
                <w:lang w:val="en-GB"/>
              </w:rPr>
              <w:t>Train: 0.99</w:t>
            </w:r>
          </w:p>
          <w:p w14:paraId="5898E843" w14:textId="2A3BB325" w:rsidR="38A32F5D" w:rsidRDefault="38A32F5D" w:rsidP="38A32F5D">
            <w:pPr>
              <w:rPr>
                <w:lang w:val="en-GB"/>
              </w:rPr>
            </w:pPr>
            <w:r w:rsidRPr="38A32F5D">
              <w:rPr>
                <w:lang w:val="en-GB"/>
              </w:rPr>
              <w:t xml:space="preserve">Test: </w:t>
            </w:r>
            <w:ins w:id="696" w:author="Gastbenutzer" w:date="2023-10-28T19:07:00Z">
              <w:r w:rsidRPr="38A32F5D">
                <w:rPr>
                  <w:lang w:val="en-GB"/>
                </w:rPr>
                <w:t>-7</w:t>
              </w:r>
            </w:ins>
            <w:del w:id="697" w:author="Gastbenutzer" w:date="2023-10-28T19:07:00Z">
              <w:r w:rsidRPr="38A32F5D" w:rsidDel="38A32F5D">
                <w:rPr>
                  <w:lang w:val="en-GB"/>
                </w:rPr>
                <w:delText>0.78</w:delText>
              </w:r>
            </w:del>
          </w:p>
          <w:p w14:paraId="6AD9B1B9" w14:textId="73B90BE3" w:rsidR="38A32F5D" w:rsidRDefault="38A32F5D" w:rsidP="38A32F5D">
            <w:pPr>
              <w:rPr>
                <w:lang w:val="en-GB"/>
              </w:rPr>
            </w:pPr>
          </w:p>
        </w:tc>
        <w:tc>
          <w:tcPr>
            <w:tcW w:w="1659" w:type="dxa"/>
          </w:tcPr>
          <w:p w14:paraId="49486F33" w14:textId="3C005528" w:rsidR="38A32F5D" w:rsidRDefault="38A32F5D" w:rsidP="38A32F5D">
            <w:pPr>
              <w:rPr>
                <w:lang w:val="en-GB"/>
              </w:rPr>
            </w:pPr>
            <w:r w:rsidRPr="38A32F5D">
              <w:rPr>
                <w:lang w:val="en-GB"/>
              </w:rPr>
              <w:t xml:space="preserve">Train: </w:t>
            </w:r>
            <w:ins w:id="698" w:author="Gastbenutzer" w:date="2023-10-28T19:07:00Z">
              <w:r w:rsidRPr="38A32F5D">
                <w:rPr>
                  <w:lang w:val="en-GB"/>
                </w:rPr>
                <w:t>611</w:t>
              </w:r>
            </w:ins>
            <w:del w:id="699" w:author="Gastbenutzer" w:date="2023-10-28T19:07:00Z">
              <w:r w:rsidRPr="38A32F5D" w:rsidDel="38A32F5D">
                <w:rPr>
                  <w:lang w:val="en-GB"/>
                </w:rPr>
                <w:delText>1089</w:delText>
              </w:r>
            </w:del>
          </w:p>
          <w:p w14:paraId="0953E996" w14:textId="09F605D2" w:rsidR="38A32F5D" w:rsidRDefault="38A32F5D" w:rsidP="38A32F5D">
            <w:pPr>
              <w:rPr>
                <w:lang w:val="en-GB"/>
              </w:rPr>
            </w:pPr>
            <w:r w:rsidRPr="38A32F5D">
              <w:rPr>
                <w:lang w:val="en-GB"/>
              </w:rPr>
              <w:t>Test:</w:t>
            </w:r>
            <w:ins w:id="700" w:author="Gastbenutzer" w:date="2023-10-28T19:07:00Z">
              <w:r w:rsidRPr="38A32F5D">
                <w:rPr>
                  <w:lang w:val="en-GB"/>
                </w:rPr>
                <w:t>27285</w:t>
              </w:r>
            </w:ins>
            <w:del w:id="701" w:author="Gastbenutzer" w:date="2023-10-28T19:07:00Z">
              <w:r w:rsidRPr="38A32F5D" w:rsidDel="38A32F5D">
                <w:rPr>
                  <w:lang w:val="en-GB"/>
                </w:rPr>
                <w:delText>3250</w:delText>
              </w:r>
            </w:del>
          </w:p>
          <w:p w14:paraId="4178B189" w14:textId="13AED476" w:rsidR="38A32F5D" w:rsidRDefault="38A32F5D" w:rsidP="38A32F5D">
            <w:pPr>
              <w:rPr>
                <w:lang w:val="en-GB"/>
              </w:rPr>
            </w:pPr>
          </w:p>
        </w:tc>
        <w:tc>
          <w:tcPr>
            <w:tcW w:w="1659" w:type="dxa"/>
          </w:tcPr>
          <w:p w14:paraId="68836ADD" w14:textId="5FCE82D7" w:rsidR="38A32F5D" w:rsidRDefault="38A32F5D">
            <w:pPr>
              <w:spacing w:after="200" w:line="264" w:lineRule="auto"/>
              <w:rPr>
                <w:lang w:val="en-GB"/>
              </w:rPr>
              <w:pPrChange w:id="702" w:author="Gastbenutzer" w:date="2023-10-28T19:07:00Z">
                <w:pPr/>
              </w:pPrChange>
            </w:pPr>
            <w:del w:id="703" w:author="Gastbenutzer" w:date="2023-10-28T19:07:00Z">
              <w:r w:rsidRPr="38A32F5D" w:rsidDel="38A32F5D">
                <w:rPr>
                  <w:lang w:val="en-GB"/>
                </w:rPr>
                <w:delText>Best R^2 on Test Data</w:delText>
              </w:r>
            </w:del>
            <w:ins w:id="704" w:author="Gastbenutzer" w:date="2023-10-28T19:07:00Z">
              <w:r w:rsidRPr="38A32F5D">
                <w:rPr>
                  <w:lang w:val="en-GB"/>
                </w:rPr>
                <w:t xml:space="preserve">Model </w:t>
              </w:r>
            </w:ins>
            <w:ins w:id="705" w:author="Gastbenutzer" w:date="2023-10-28T19:08:00Z">
              <w:r w:rsidRPr="38A32F5D">
                <w:rPr>
                  <w:lang w:val="en-GB"/>
                </w:rPr>
                <w:t>does</w:t>
              </w:r>
            </w:ins>
            <w:ins w:id="706" w:author="Gastbenutzer" w:date="2023-10-28T20:46:00Z">
              <w:r w:rsidRPr="38A32F5D">
                <w:rPr>
                  <w:lang w:val="en-GB"/>
                </w:rPr>
                <w:t xml:space="preserve"> not </w:t>
              </w:r>
            </w:ins>
            <w:ins w:id="707" w:author="Gastbenutzer" w:date="2023-10-28T19:08:00Z">
              <w:r w:rsidRPr="38A32F5D">
                <w:rPr>
                  <w:lang w:val="en-GB"/>
                </w:rPr>
                <w:t>fit for the data</w:t>
              </w:r>
            </w:ins>
          </w:p>
        </w:tc>
      </w:tr>
      <w:tr w:rsidR="38A32F5D" w14:paraId="23B3ED8A" w14:textId="77777777" w:rsidTr="38A32F5D">
        <w:trPr>
          <w:trHeight w:val="300"/>
          <w:ins w:id="708" w:author="Gastbenutzer" w:date="2023-10-28T19:07:00Z"/>
        </w:trPr>
        <w:tc>
          <w:tcPr>
            <w:tcW w:w="1659" w:type="dxa"/>
          </w:tcPr>
          <w:p w14:paraId="1414B1A2" w14:textId="34AD67D8" w:rsidR="38A32F5D" w:rsidRDefault="38A32F5D" w:rsidP="38A32F5D">
            <w:pPr>
              <w:rPr>
                <w:lang w:val="en-GB"/>
              </w:rPr>
            </w:pPr>
          </w:p>
        </w:tc>
        <w:tc>
          <w:tcPr>
            <w:tcW w:w="1659" w:type="dxa"/>
          </w:tcPr>
          <w:p w14:paraId="286B16BF" w14:textId="617B9BF6" w:rsidR="38A32F5D" w:rsidRDefault="38A32F5D" w:rsidP="38A32F5D">
            <w:pPr>
              <w:rPr>
                <w:lang w:val="en-GB"/>
              </w:rPr>
            </w:pPr>
            <w:proofErr w:type="spellStart"/>
            <w:r w:rsidRPr="38A32F5D">
              <w:rPr>
                <w:lang w:val="en-GB"/>
              </w:rPr>
              <w:t>XGBoost</w:t>
            </w:r>
            <w:proofErr w:type="spellEnd"/>
          </w:p>
        </w:tc>
        <w:tc>
          <w:tcPr>
            <w:tcW w:w="1659" w:type="dxa"/>
          </w:tcPr>
          <w:p w14:paraId="11C4A40A" w14:textId="3D45993B" w:rsidR="38A32F5D" w:rsidRDefault="38A32F5D" w:rsidP="38A32F5D">
            <w:pPr>
              <w:rPr>
                <w:lang w:val="en-GB"/>
              </w:rPr>
            </w:pPr>
            <w:r w:rsidRPr="38A32F5D">
              <w:rPr>
                <w:lang w:val="en-GB"/>
              </w:rPr>
              <w:t>Train: 0.99</w:t>
            </w:r>
          </w:p>
          <w:p w14:paraId="3EFF796F" w14:textId="7910278E" w:rsidR="38A32F5D" w:rsidRDefault="38A32F5D" w:rsidP="38A32F5D">
            <w:pPr>
              <w:rPr>
                <w:lang w:val="en-GB"/>
              </w:rPr>
            </w:pPr>
            <w:r w:rsidRPr="38A32F5D">
              <w:rPr>
                <w:lang w:val="en-GB"/>
              </w:rPr>
              <w:t xml:space="preserve">Test: </w:t>
            </w:r>
            <w:ins w:id="709" w:author="Gastbenutzer" w:date="2023-10-28T19:08:00Z">
              <w:r w:rsidRPr="38A32F5D">
                <w:rPr>
                  <w:lang w:val="en-GB"/>
                </w:rPr>
                <w:t>-6</w:t>
              </w:r>
            </w:ins>
            <w:del w:id="710" w:author="Gastbenutzer" w:date="2023-10-28T19:08:00Z">
              <w:r w:rsidRPr="38A32F5D" w:rsidDel="38A32F5D">
                <w:rPr>
                  <w:lang w:val="en-GB"/>
                </w:rPr>
                <w:delText>0.62</w:delText>
              </w:r>
            </w:del>
          </w:p>
          <w:p w14:paraId="208D48ED" w14:textId="09901E99" w:rsidR="38A32F5D" w:rsidRDefault="38A32F5D" w:rsidP="38A32F5D">
            <w:pPr>
              <w:rPr>
                <w:lang w:val="en-GB"/>
              </w:rPr>
            </w:pPr>
          </w:p>
        </w:tc>
        <w:tc>
          <w:tcPr>
            <w:tcW w:w="1659" w:type="dxa"/>
          </w:tcPr>
          <w:p w14:paraId="45A3FCD2" w14:textId="418EDF1E" w:rsidR="38A32F5D" w:rsidRDefault="38A32F5D" w:rsidP="38A32F5D">
            <w:pPr>
              <w:rPr>
                <w:lang w:val="en-GB"/>
              </w:rPr>
            </w:pPr>
            <w:r w:rsidRPr="38A32F5D">
              <w:rPr>
                <w:lang w:val="en-GB"/>
              </w:rPr>
              <w:t xml:space="preserve">Train: </w:t>
            </w:r>
            <w:ins w:id="711" w:author="Gastbenutzer" w:date="2023-10-28T19:08:00Z">
              <w:r w:rsidRPr="38A32F5D">
                <w:rPr>
                  <w:lang w:val="en-GB"/>
                </w:rPr>
                <w:t>75</w:t>
              </w:r>
            </w:ins>
            <w:del w:id="712" w:author="Gastbenutzer" w:date="2023-10-28T19:08:00Z">
              <w:r w:rsidRPr="38A32F5D" w:rsidDel="38A32F5D">
                <w:rPr>
                  <w:lang w:val="en-GB"/>
                </w:rPr>
                <w:delText>85</w:delText>
              </w:r>
            </w:del>
          </w:p>
          <w:p w14:paraId="7E091084" w14:textId="19E8BB02" w:rsidR="38A32F5D" w:rsidRDefault="38A32F5D" w:rsidP="38A32F5D">
            <w:pPr>
              <w:rPr>
                <w:lang w:val="en-GB"/>
              </w:rPr>
            </w:pPr>
            <w:r w:rsidRPr="38A32F5D">
              <w:rPr>
                <w:lang w:val="en-GB"/>
              </w:rPr>
              <w:t>Test:</w:t>
            </w:r>
            <w:ins w:id="713" w:author="Gastbenutzer" w:date="2023-10-28T19:08:00Z">
              <w:r w:rsidRPr="38A32F5D">
                <w:rPr>
                  <w:lang w:val="en-GB"/>
                </w:rPr>
                <w:t>25330</w:t>
              </w:r>
            </w:ins>
            <w:del w:id="714" w:author="Gastbenutzer" w:date="2023-10-28T19:08:00Z">
              <w:r w:rsidRPr="38A32F5D" w:rsidDel="38A32F5D">
                <w:rPr>
                  <w:lang w:val="en-GB"/>
                </w:rPr>
                <w:delText>4241</w:delText>
              </w:r>
            </w:del>
          </w:p>
          <w:p w14:paraId="4DBDA847" w14:textId="60DA4553" w:rsidR="38A32F5D" w:rsidRDefault="38A32F5D" w:rsidP="38A32F5D">
            <w:pPr>
              <w:rPr>
                <w:lang w:val="en-GB"/>
              </w:rPr>
            </w:pPr>
          </w:p>
        </w:tc>
        <w:tc>
          <w:tcPr>
            <w:tcW w:w="1659" w:type="dxa"/>
          </w:tcPr>
          <w:p w14:paraId="79552930" w14:textId="36B82DAB" w:rsidR="38A32F5D" w:rsidRDefault="38A32F5D" w:rsidP="38A32F5D">
            <w:pPr>
              <w:rPr>
                <w:lang w:val="en-GB"/>
              </w:rPr>
            </w:pPr>
            <w:r w:rsidRPr="38A32F5D">
              <w:rPr>
                <w:lang w:val="en-GB"/>
              </w:rPr>
              <w:t>Overfit on Train</w:t>
            </w:r>
            <w:ins w:id="715" w:author="Gastbenutzer" w:date="2023-10-28T20:46:00Z">
              <w:r w:rsidRPr="38A32F5D">
                <w:rPr>
                  <w:lang w:val="en-GB"/>
                </w:rPr>
                <w:t xml:space="preserve"> </w:t>
              </w:r>
            </w:ins>
            <w:r w:rsidRPr="38A32F5D">
              <w:rPr>
                <w:lang w:val="en-GB"/>
              </w:rPr>
              <w:t>data</w:t>
            </w:r>
            <w:del w:id="716" w:author="Gastbenutzer" w:date="2023-10-28T20:46:00Z">
              <w:r w:rsidRPr="38A32F5D" w:rsidDel="38A32F5D">
                <w:rPr>
                  <w:lang w:val="en-GB"/>
                </w:rPr>
                <w:delText>.</w:delText>
              </w:r>
            </w:del>
            <w:r w:rsidRPr="38A32F5D">
              <w:rPr>
                <w:lang w:val="en-GB"/>
              </w:rPr>
              <w:t xml:space="preserve"> </w:t>
            </w:r>
          </w:p>
        </w:tc>
      </w:tr>
    </w:tbl>
    <w:p w14:paraId="37B087CB" w14:textId="381EC66D" w:rsidR="07100B5D" w:rsidRDefault="07100B5D" w:rsidP="00EB7DD6">
      <w:pPr>
        <w:rPr>
          <w:ins w:id="717" w:author="Gastbenutzer" w:date="2023-10-28T19:11:00Z"/>
          <w:lang w:val="en-GB"/>
        </w:rPr>
      </w:pPr>
    </w:p>
    <w:p w14:paraId="25968EC2" w14:textId="6C261CE4" w:rsidR="38A32F5D" w:rsidRDefault="14A50584">
      <w:pPr>
        <w:pStyle w:val="Heading3"/>
        <w:rPr>
          <w:ins w:id="718" w:author="Gastbenutzer" w:date="2023-10-29T15:26:00Z"/>
          <w:lang w:val="en-GB"/>
        </w:rPr>
        <w:pPrChange w:id="719" w:author="Jonathan Leipold - BDAE Gruppe" w:date="2023-10-31T11:07:00Z">
          <w:pPr/>
        </w:pPrChange>
      </w:pPr>
      <w:bookmarkStart w:id="720" w:name="_Toc149725148"/>
      <w:ins w:id="721" w:author="Gastbenutzer" w:date="2023-10-28T19:11:00Z">
        <w:r w:rsidRPr="14A50584">
          <w:rPr>
            <w:lang w:val="en-GB"/>
          </w:rPr>
          <w:t>SA</w:t>
        </w:r>
        <w:commentRangeStart w:id="722"/>
        <w:r w:rsidRPr="14A50584">
          <w:rPr>
            <w:lang w:val="en-GB"/>
          </w:rPr>
          <w:t>RIMA</w:t>
        </w:r>
      </w:ins>
      <w:commentRangeEnd w:id="722"/>
      <w:r w:rsidR="38A32F5D">
        <w:commentReference w:id="722"/>
      </w:r>
      <w:bookmarkEnd w:id="720"/>
    </w:p>
    <w:p w14:paraId="150C6110" w14:textId="42283F81" w:rsidR="14A50584" w:rsidRDefault="14A50584" w:rsidP="00D02C60">
      <w:pPr>
        <w:rPr>
          <w:ins w:id="723" w:author="Gastbenutzer" w:date="2023-10-28T19:11:00Z"/>
          <w:lang w:val="en-GB"/>
        </w:rPr>
      </w:pPr>
      <w:ins w:id="724" w:author="Gastbenutzer" w:date="2023-10-29T15:30:00Z">
        <w:r w:rsidRPr="14A50584">
          <w:rPr>
            <w:lang w:val="en-GB"/>
          </w:rPr>
          <w:t>The Seasonal Autoregressive Integrated Moving Average (SARIMA) method is employed to forecast premium trends.</w:t>
        </w:r>
      </w:ins>
      <w:ins w:id="725" w:author="Gastbenutzer" w:date="2023-10-29T15:32:00Z">
        <w:r w:rsidRPr="14A50584">
          <w:rPr>
            <w:lang w:val="en-GB"/>
          </w:rPr>
          <w:t xml:space="preserve"> The model was built using log transformation and autocorrelation plots and optimized using parameter optimization.</w:t>
        </w:r>
      </w:ins>
    </w:p>
    <w:p w14:paraId="7477151D" w14:textId="4F226104" w:rsidR="38A32F5D" w:rsidRDefault="38A32F5D" w:rsidP="009C63C0">
      <w:pPr>
        <w:jc w:val="left"/>
        <w:rPr>
          <w:lang w:val="en-GB"/>
        </w:rPr>
      </w:pPr>
    </w:p>
    <w:p w14:paraId="72C8A408" w14:textId="601405BD" w:rsidR="07100B5D" w:rsidRDefault="07100B5D" w:rsidP="00D02C60">
      <w:pPr>
        <w:rPr>
          <w:ins w:id="726" w:author="Gastbenutzer" w:date="2023-10-28T19:14:00Z"/>
          <w:lang w:val="en-GB"/>
        </w:rPr>
      </w:pPr>
      <w:ins w:id="727" w:author="Gastbenutzer" w:date="2023-10-28T19:11:00Z">
        <w:r>
          <w:rPr>
            <w:noProof/>
          </w:rPr>
          <w:drawing>
            <wp:inline distT="0" distB="0" distL="0" distR="0" wp14:anchorId="6BC27DA2" wp14:editId="47DC8999">
              <wp:extent cx="4572000" cy="1857375"/>
              <wp:effectExtent l="0" t="0" r="0" b="0"/>
              <wp:docPr id="519648263" name="Grafik 51964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ins>
    </w:p>
    <w:p w14:paraId="65D7AFFF" w14:textId="78DD2E9B" w:rsidR="38A32F5D" w:rsidRDefault="38A32F5D" w:rsidP="00D02C60">
      <w:pPr>
        <w:rPr>
          <w:ins w:id="728" w:author="Gastbenutzer" w:date="2023-10-28T19:11:00Z"/>
        </w:rPr>
      </w:pPr>
      <w:ins w:id="729" w:author="Gastbenutzer" w:date="2023-10-28T19:14:00Z">
        <w:r>
          <w:rPr>
            <w:noProof/>
          </w:rPr>
          <w:lastRenderedPageBreak/>
          <w:drawing>
            <wp:inline distT="0" distB="0" distL="0" distR="0" wp14:anchorId="3E2BF193" wp14:editId="764ECB5C">
              <wp:extent cx="4572000" cy="2552700"/>
              <wp:effectExtent l="0" t="0" r="0" b="0"/>
              <wp:docPr id="1641251330" name="Grafik 164125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ins>
    </w:p>
    <w:p w14:paraId="775193EB" w14:textId="0BFA7D71" w:rsidR="38A32F5D" w:rsidRDefault="38A32F5D" w:rsidP="00D02C60">
      <w:pPr>
        <w:rPr>
          <w:ins w:id="730" w:author="Gastbenutzer" w:date="2023-10-28T19:14:00Z"/>
        </w:rPr>
      </w:pPr>
      <w:ins w:id="731" w:author="Gastbenutzer" w:date="2023-10-28T19:13:00Z">
        <w:r>
          <w:rPr>
            <w:noProof/>
          </w:rPr>
          <w:drawing>
            <wp:inline distT="0" distB="0" distL="0" distR="0" wp14:anchorId="1240C3A0" wp14:editId="688309C6">
              <wp:extent cx="3657600" cy="3474720"/>
              <wp:effectExtent l="0" t="0" r="0" b="0"/>
              <wp:docPr id="1547005294" name="Grafik 154700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3474720"/>
                      </a:xfrm>
                      <a:prstGeom prst="rect">
                        <a:avLst/>
                      </a:prstGeom>
                    </pic:spPr>
                  </pic:pic>
                </a:graphicData>
              </a:graphic>
            </wp:inline>
          </w:drawing>
        </w:r>
      </w:ins>
    </w:p>
    <w:p w14:paraId="4C6DAA6C" w14:textId="2C47EDEC" w:rsidR="38A32F5D" w:rsidRPr="006F5D4E" w:rsidRDefault="14A50584">
      <w:pPr>
        <w:pStyle w:val="Heading3"/>
        <w:rPr>
          <w:ins w:id="732" w:author="Gastbenutzer" w:date="2023-10-28T19:15:00Z"/>
          <w:lang w:val="en-GB"/>
          <w:rPrChange w:id="733" w:author="Jonathan Leipold - BDAE Gruppe" w:date="2023-10-29T08:51:00Z">
            <w:rPr>
              <w:ins w:id="734" w:author="Gastbenutzer" w:date="2023-10-28T19:15:00Z"/>
            </w:rPr>
          </w:rPrChange>
        </w:rPr>
        <w:pPrChange w:id="735" w:author="Jonathan Leipold - BDAE Gruppe" w:date="2023-10-31T11:07:00Z">
          <w:pPr/>
        </w:pPrChange>
      </w:pPr>
      <w:bookmarkStart w:id="736" w:name="_Toc149725149"/>
      <w:ins w:id="737" w:author="Gastbenutzer" w:date="2023-10-28T20:49:00Z">
        <w:r w:rsidRPr="14A50584">
          <w:rPr>
            <w:lang w:val="en-GB"/>
            <w:rPrChange w:id="738" w:author="Jonathan Leipold - BDAE Gruppe" w:date="2023-10-29T08:51:00Z">
              <w:rPr/>
            </w:rPrChange>
          </w:rPr>
          <w:t>C</w:t>
        </w:r>
      </w:ins>
      <w:ins w:id="739" w:author="Gastbenutzer" w:date="2023-10-28T19:15:00Z">
        <w:r w:rsidRPr="14A50584">
          <w:rPr>
            <w:lang w:val="en-GB"/>
            <w:rPrChange w:id="740" w:author="Jonathan Leipold - BDAE Gruppe" w:date="2023-10-29T08:51:00Z">
              <w:rPr/>
            </w:rPrChange>
          </w:rPr>
          <w:t>onclusion</w:t>
        </w:r>
        <w:bookmarkEnd w:id="736"/>
      </w:ins>
    </w:p>
    <w:p w14:paraId="61F2A5A4" w14:textId="2CD9B548" w:rsidR="14A50584" w:rsidRDefault="14A50584" w:rsidP="00D02C60">
      <w:pPr>
        <w:rPr>
          <w:ins w:id="741" w:author="Gastbenutzer" w:date="2023-10-29T15:34:00Z"/>
          <w:b/>
          <w:bCs/>
          <w:lang w:val="en-GB"/>
        </w:rPr>
      </w:pPr>
      <w:ins w:id="742" w:author="Gastbenutzer" w:date="2023-10-29T15:34:00Z">
        <w:r w:rsidRPr="14A50584">
          <w:rPr>
            <w:b/>
            <w:bCs/>
            <w:lang w:val="en-GB"/>
          </w:rPr>
          <w:t>Old Model Zone:</w:t>
        </w:r>
      </w:ins>
    </w:p>
    <w:p w14:paraId="333C97F1" w14:textId="3D736AEA" w:rsidR="14A50584" w:rsidRDefault="14A50584" w:rsidP="00D02C60">
      <w:pPr>
        <w:rPr>
          <w:ins w:id="743" w:author="Gastbenutzer" w:date="2023-10-29T15:34:00Z"/>
          <w:lang w:val="en-GB"/>
        </w:rPr>
      </w:pPr>
      <w:ins w:id="744" w:author="Gastbenutzer" w:date="2023-10-29T15:34:00Z">
        <w:r w:rsidRPr="14A50584">
          <w:rPr>
            <w:lang w:val="en-GB"/>
          </w:rPr>
          <w:t>In the analysis of the Old Model Zone, it was observed that the Random Forest model outperformed the other models. This conclusion is based on the evaluation metrics R^2 (coefficient of determination) and RMSE (Root Mean Square Error). The R^2 value indicates that the Random Forest model explains a significant portion of the variance in the data, making it a robust choice for prediction in this zone. The RMSE, which quantifies the average prediction error, was also lower for the Random Forest model, further demonstrating its accuracy.</w:t>
        </w:r>
      </w:ins>
    </w:p>
    <w:p w14:paraId="3B5E26BC" w14:textId="6CA0825D" w:rsidR="14A50584" w:rsidRDefault="14A50584" w:rsidP="00D02C60">
      <w:pPr>
        <w:rPr>
          <w:ins w:id="745" w:author="Gastbenutzer" w:date="2023-10-29T15:34:00Z"/>
          <w:b/>
          <w:bCs/>
          <w:lang w:val="en-GB"/>
        </w:rPr>
      </w:pPr>
      <w:ins w:id="746" w:author="Gastbenutzer" w:date="2023-10-29T15:34:00Z">
        <w:r w:rsidRPr="14A50584">
          <w:rPr>
            <w:b/>
            <w:bCs/>
            <w:lang w:val="en-GB"/>
          </w:rPr>
          <w:t>New Model Zone:</w:t>
        </w:r>
      </w:ins>
    </w:p>
    <w:p w14:paraId="52E11981" w14:textId="1E1341E9" w:rsidR="14A50584" w:rsidRDefault="14A50584" w:rsidP="00D02C60">
      <w:pPr>
        <w:rPr>
          <w:ins w:id="747" w:author="Gastbenutzer" w:date="2023-10-29T15:34:00Z"/>
          <w:lang w:val="en-GB"/>
        </w:rPr>
      </w:pPr>
      <w:ins w:id="748" w:author="Gastbenutzer" w:date="2023-10-29T15:34:00Z">
        <w:r w:rsidRPr="14A50584">
          <w:rPr>
            <w:lang w:val="en-GB"/>
          </w:rPr>
          <w:t xml:space="preserve">In contrast, for the New Model Zone, only the Multiple Linear Regression model was deemed suitable for the task. The R^2 value for this model, while not as high as in the Old Model Zone, </w:t>
        </w:r>
        <w:r w:rsidRPr="14A50584">
          <w:rPr>
            <w:lang w:val="en-GB"/>
          </w:rPr>
          <w:lastRenderedPageBreak/>
          <w:t xml:space="preserve">indicates a reasonable level of explained variance. However, it's crucial to note that the SARIMA model, even with parameter optimization, did not yield results on par with the Machine Learning (ML) models. The SARIMA model's limitations may stem from the inhomogeneity of the data in this zone, which makes time series </w:t>
        </w:r>
        <w:proofErr w:type="spellStart"/>
        <w:r w:rsidRPr="14A50584">
          <w:rPr>
            <w:lang w:val="en-GB"/>
          </w:rPr>
          <w:t>modeling</w:t>
        </w:r>
        <w:proofErr w:type="spellEnd"/>
        <w:r w:rsidRPr="14A50584">
          <w:rPr>
            <w:lang w:val="en-GB"/>
          </w:rPr>
          <w:t xml:space="preserve"> less effective. The higher RMSE for SARIMA suggests that it struggled to capture the underlying patterns in this </w:t>
        </w:r>
        <w:proofErr w:type="gramStart"/>
        <w:r w:rsidRPr="14A50584">
          <w:rPr>
            <w:lang w:val="en-GB"/>
          </w:rPr>
          <w:t>particular zone's</w:t>
        </w:r>
        <w:proofErr w:type="gramEnd"/>
        <w:r w:rsidRPr="14A50584">
          <w:rPr>
            <w:lang w:val="en-GB"/>
          </w:rPr>
          <w:t xml:space="preserve"> data.</w:t>
        </w:r>
      </w:ins>
    </w:p>
    <w:p w14:paraId="062378C4" w14:textId="4F466482" w:rsidR="14A50584" w:rsidRDefault="14A50584">
      <w:pPr>
        <w:pStyle w:val="Heading3"/>
        <w:rPr>
          <w:ins w:id="749" w:author="Gastbenutzer" w:date="2023-10-29T15:34:00Z"/>
          <w:lang w:val="en-GB"/>
        </w:rPr>
        <w:pPrChange w:id="750" w:author="Jonathan Leipold - BDAE Gruppe" w:date="2023-10-31T11:06:00Z">
          <w:pPr/>
        </w:pPrChange>
      </w:pPr>
      <w:bookmarkStart w:id="751" w:name="_Toc149725150"/>
      <w:ins w:id="752" w:author="Gastbenutzer" w:date="2023-10-29T15:34:00Z">
        <w:r w:rsidRPr="14A50584">
          <w:rPr>
            <w:lang w:val="en-GB"/>
          </w:rPr>
          <w:t>Considerations:</w:t>
        </w:r>
        <w:bookmarkEnd w:id="751"/>
      </w:ins>
    </w:p>
    <w:p w14:paraId="28C4BF4E" w14:textId="7D08DFB4" w:rsidR="14A50584" w:rsidRDefault="14A50584" w:rsidP="00D02C60">
      <w:pPr>
        <w:rPr>
          <w:ins w:id="753" w:author="Gastbenutzer" w:date="2023-10-29T15:34:00Z"/>
          <w:lang w:val="en-GB"/>
        </w:rPr>
      </w:pPr>
      <w:ins w:id="754" w:author="Gastbenutzer" w:date="2023-10-29T15:34:00Z">
        <w:r w:rsidRPr="14A50584">
          <w:rPr>
            <w:lang w:val="en-GB"/>
          </w:rPr>
          <w:t>When evaluating the SARIMA model, it's important to exercise caution and recognize the limitations. The data's inhomogeneity and unique characteristics in the New Model Zone make it challenging for traditional time series models like SARIMA to perform optimally. It's possible that further data preprocessing or alternative time series models may be required for more accurate predictions in this zone.</w:t>
        </w:r>
      </w:ins>
    </w:p>
    <w:p w14:paraId="313BB53F" w14:textId="686F175F" w:rsidR="14A50584" w:rsidRDefault="14A50584" w:rsidP="00D02C60">
      <w:pPr>
        <w:rPr>
          <w:ins w:id="755" w:author="Gastbenutzer" w:date="2023-10-29T15:34:00Z"/>
          <w:lang w:val="en-GB"/>
        </w:rPr>
      </w:pPr>
      <w:ins w:id="756" w:author="Gastbenutzer" w:date="2023-10-29T15:34:00Z">
        <w:r w:rsidRPr="14A50584">
          <w:rPr>
            <w:lang w:val="en-GB"/>
          </w:rPr>
          <w:t xml:space="preserve">In summary, the choice of model should be tailored to the specific characteristics of the zone being </w:t>
        </w:r>
        <w:proofErr w:type="spellStart"/>
        <w:r w:rsidRPr="14A50584">
          <w:rPr>
            <w:lang w:val="en-GB"/>
          </w:rPr>
          <w:t>analyzed</w:t>
        </w:r>
        <w:proofErr w:type="spellEnd"/>
        <w:r w:rsidRPr="14A50584">
          <w:rPr>
            <w:lang w:val="en-GB"/>
          </w:rPr>
          <w:t>. While the Random Forest model excels in the Old Model Zone, the New Model Zone presents a different challenge, and the Multiple Linear Regression model was the most suitable choice. The SARIMA model, although widely used for time series data, struggled to match the performance of the ML models in this context. Careful consideration of the data's nature and the chosen evaluation metrics is crucial for model selection and interpretation of results.</w:t>
        </w:r>
      </w:ins>
    </w:p>
    <w:p w14:paraId="43F9ECE0" w14:textId="651D4885" w:rsidR="14A50584" w:rsidRDefault="14A50584" w:rsidP="14A50584">
      <w:pPr>
        <w:rPr>
          <w:ins w:id="757" w:author="Gastbenutzer" w:date="2023-10-28T19:12:00Z"/>
          <w:lang w:val="en-GB"/>
          <w:rPrChange w:id="758" w:author="Jonathan Leipold - BDAE Gruppe" w:date="2023-10-29T08:51:00Z">
            <w:rPr>
              <w:ins w:id="759" w:author="Gastbenutzer" w:date="2023-10-28T19:12:00Z"/>
            </w:rPr>
          </w:rPrChange>
        </w:rPr>
      </w:pPr>
    </w:p>
    <w:p w14:paraId="40B86A5D" w14:textId="02B8FDAD" w:rsidR="38A32F5D" w:rsidRPr="006F5D4E" w:rsidRDefault="38A32F5D" w:rsidP="38A32F5D">
      <w:pPr>
        <w:rPr>
          <w:ins w:id="760" w:author="Gastbenutzer" w:date="2023-10-28T19:12:00Z"/>
          <w:lang w:val="en-GB"/>
          <w:rPrChange w:id="761" w:author="Jonathan Leipold - BDAE Gruppe" w:date="2023-10-29T08:51:00Z">
            <w:rPr>
              <w:ins w:id="762" w:author="Gastbenutzer" w:date="2023-10-28T19:12:00Z"/>
            </w:rPr>
          </w:rPrChange>
        </w:rPr>
      </w:pPr>
    </w:p>
    <w:p w14:paraId="792E27EA" w14:textId="77777777" w:rsidR="005A4F1C" w:rsidRDefault="005A4F1C">
      <w:pPr>
        <w:rPr>
          <w:ins w:id="763" w:author="Jonathan Leipold - BDAE Gruppe" w:date="2023-10-29T09:10:00Z"/>
          <w:rFonts w:asciiTheme="majorHAnsi" w:eastAsiaTheme="majorEastAsia" w:hAnsiTheme="majorHAnsi" w:cstheme="majorBidi"/>
          <w:caps/>
          <w:color w:val="007789" w:themeColor="accent1" w:themeShade="BF"/>
          <w:sz w:val="24"/>
          <w:lang w:val="en-GB"/>
        </w:rPr>
      </w:pPr>
      <w:ins w:id="764" w:author="Jonathan Leipold - BDAE Gruppe" w:date="2023-10-29T09:10:00Z">
        <w:r>
          <w:rPr>
            <w:lang w:val="en-GB"/>
          </w:rPr>
          <w:br w:type="page"/>
        </w:r>
      </w:ins>
    </w:p>
    <w:p w14:paraId="5040071C" w14:textId="68526CEC" w:rsidR="38A32F5D" w:rsidRDefault="38A32F5D">
      <w:pPr>
        <w:pStyle w:val="Heading2"/>
        <w:numPr>
          <w:ilvl w:val="0"/>
          <w:numId w:val="97"/>
        </w:numPr>
        <w:rPr>
          <w:ins w:id="765" w:author="Gastbenutzer" w:date="2023-10-28T22:25:00Z"/>
          <w:lang w:val="en-GB"/>
        </w:rPr>
        <w:pPrChange w:id="766" w:author="Jonathan Leipold - BDAE Gruppe" w:date="2023-10-29T09:17:00Z">
          <w:pPr>
            <w:pStyle w:val="Heading1"/>
          </w:pPr>
        </w:pPrChange>
      </w:pPr>
      <w:ins w:id="767" w:author="Gastbenutzer" w:date="2023-10-28T22:25:00Z">
        <w:del w:id="768" w:author="Jonathan Leipold - BDAE Gruppe" w:date="2023-10-29T09:17:00Z">
          <w:r w:rsidRPr="38A32F5D" w:rsidDel="00DD7469">
            <w:rPr>
              <w:lang w:val="en-GB"/>
            </w:rPr>
            <w:lastRenderedPageBreak/>
            <w:delText>II</w:delText>
          </w:r>
        </w:del>
        <w:del w:id="769" w:author="Jonathan Leipold - BDAE Gruppe" w:date="2023-10-29T09:09:00Z">
          <w:r w:rsidRPr="38A32F5D" w:rsidDel="006868B3">
            <w:rPr>
              <w:lang w:val="en-GB"/>
            </w:rPr>
            <w:delText>I</w:delText>
          </w:r>
        </w:del>
        <w:del w:id="770" w:author="Jonathan Leipold - BDAE Gruppe" w:date="2023-10-29T09:17:00Z">
          <w:r w:rsidRPr="38A32F5D" w:rsidDel="00DD7469">
            <w:rPr>
              <w:lang w:val="en-GB"/>
            </w:rPr>
            <w:delText>.</w:delText>
          </w:r>
        </w:del>
        <w:del w:id="771" w:author="Jonathan Leipold - BDAE Gruppe" w:date="2023-10-29T09:09:00Z">
          <w:r w:rsidRPr="38A32F5D" w:rsidDel="005A4F1C">
            <w:rPr>
              <w:lang w:val="en-GB"/>
            </w:rPr>
            <w:delText>2</w:delText>
          </w:r>
        </w:del>
        <w:del w:id="772" w:author="Jonathan Leipold - BDAE Gruppe" w:date="2023-10-29T09:17:00Z">
          <w:r w:rsidRPr="38A32F5D" w:rsidDel="00DD7469">
            <w:rPr>
              <w:lang w:val="en-GB"/>
            </w:rPr>
            <w:delText xml:space="preserve"> </w:delText>
          </w:r>
        </w:del>
        <w:bookmarkStart w:id="773" w:name="_Toc149725151"/>
        <w:r w:rsidRPr="38A32F5D">
          <w:rPr>
            <w:lang w:val="en-GB"/>
          </w:rPr>
          <w:t>Sales prediction with Classification modelling</w:t>
        </w:r>
        <w:bookmarkEnd w:id="773"/>
      </w:ins>
    </w:p>
    <w:p w14:paraId="4A6E67E8" w14:textId="414BFD6C" w:rsidR="38A32F5D" w:rsidRPr="006F5D4E" w:rsidRDefault="38A32F5D" w:rsidP="38A32F5D">
      <w:pPr>
        <w:rPr>
          <w:lang w:val="en-GB"/>
          <w:rPrChange w:id="774" w:author="Jonathan Leipold - BDAE Gruppe" w:date="2023-10-29T08:51:00Z">
            <w:rPr/>
          </w:rPrChange>
        </w:rPr>
      </w:pPr>
    </w:p>
    <w:p w14:paraId="2D39D31D" w14:textId="6E475F63" w:rsidR="00034E84" w:rsidRPr="00992CCF" w:rsidRDefault="00034E84" w:rsidP="00F97EEB">
      <w:pPr>
        <w:pStyle w:val="ListBullet"/>
        <w:rPr>
          <w:del w:id="775" w:author="Gastbenutzer" w:date="2023-10-21T15:34:00Z"/>
          <w:color w:val="1AB39F" w:themeColor="accent6"/>
          <w:sz w:val="16"/>
          <w:szCs w:val="16"/>
          <w:lang w:val="en-GB"/>
          <w:rPrChange w:id="776" w:author="Jonathan Leipold - BDAE Gruppe" w:date="2023-10-18T10:09:00Z">
            <w:rPr>
              <w:del w:id="777" w:author="Gastbenutzer" w:date="2023-10-21T15:34:00Z"/>
              <w:lang w:val="en-GB"/>
            </w:rPr>
          </w:rPrChange>
        </w:rPr>
      </w:pPr>
      <w:del w:id="778" w:author="Gastbenutzer" w:date="2023-10-21T15:34:00Z">
        <w:r w:rsidRPr="00992CCF">
          <w:rPr>
            <w:color w:val="1AB39F" w:themeColor="accent6"/>
            <w:sz w:val="16"/>
            <w:szCs w:val="16"/>
            <w:lang w:val="en-GB"/>
            <w:rPrChange w:id="779" w:author="Jonathan Leipold - BDAE Gruppe" w:date="2023-10-18T10:09:00Z">
              <w:rPr>
                <w:lang w:val="en-GB"/>
              </w:rPr>
            </w:rPrChange>
          </w:rPr>
          <w:delText>Did you have to clean and process the data? If yes, describe your treatment process</w:delText>
        </w:r>
      </w:del>
      <w:del w:id="780" w:author="Gastbenutzer" w:date="2023-10-20T17:51:00Z">
        <w:r w:rsidRPr="00992CCF">
          <w:rPr>
            <w:color w:val="1AB39F" w:themeColor="accent6"/>
            <w:sz w:val="16"/>
            <w:szCs w:val="16"/>
            <w:lang w:val="en-GB"/>
            <w:rPrChange w:id="781" w:author="Jonathan Leipold - BDAE Gruppe" w:date="2023-10-18T10:09:00Z">
              <w:rPr>
                <w:lang w:val="en-GB"/>
              </w:rPr>
            </w:rPrChange>
          </w:rPr>
          <w:delText>.</w:delText>
        </w:r>
      </w:del>
    </w:p>
    <w:p w14:paraId="0A9C7300" w14:textId="77777777" w:rsidR="00034E84" w:rsidRPr="00992CCF" w:rsidRDefault="00034E84" w:rsidP="00F97EEB">
      <w:pPr>
        <w:pStyle w:val="ListBullet"/>
        <w:rPr>
          <w:del w:id="782" w:author="Gastbenutzer" w:date="2023-10-21T15:34:00Z"/>
          <w:color w:val="1AB39F" w:themeColor="accent6"/>
          <w:sz w:val="16"/>
          <w:szCs w:val="16"/>
          <w:lang w:val="en-GB"/>
          <w:rPrChange w:id="783" w:author="Jonathan Leipold - BDAE Gruppe" w:date="2023-10-18T10:09:00Z">
            <w:rPr>
              <w:del w:id="784" w:author="Gastbenutzer" w:date="2023-10-21T15:34:00Z"/>
              <w:lang w:val="en-GB"/>
            </w:rPr>
          </w:rPrChange>
        </w:rPr>
      </w:pPr>
      <w:del w:id="785" w:author="Gastbenutzer" w:date="2023-10-21T15:34:00Z">
        <w:r w:rsidRPr="00992CCF">
          <w:rPr>
            <w:color w:val="1AB39F" w:themeColor="accent6"/>
            <w:sz w:val="16"/>
            <w:szCs w:val="16"/>
            <w:lang w:val="en-GB"/>
            <w:rPrChange w:id="786" w:author="Jonathan Leipold - BDAE Gruppe" w:date="2023-10-18T10:09:00Z">
              <w:rPr>
                <w:lang w:val="en-GB"/>
              </w:rPr>
            </w:rPrChange>
          </w:rPr>
          <w:delText>Did you have to carry out normalization/standardization type transformations of your data? If yes, why?</w:delText>
        </w:r>
      </w:del>
    </w:p>
    <w:p w14:paraId="2EF484E4" w14:textId="77777777" w:rsidR="00034E84" w:rsidRPr="00992CCF" w:rsidRDefault="00034E84" w:rsidP="00F97EEB">
      <w:pPr>
        <w:pStyle w:val="ListBullet"/>
        <w:rPr>
          <w:del w:id="787" w:author="Gastbenutzer" w:date="2023-10-21T15:34:00Z"/>
          <w:color w:val="1AB39F" w:themeColor="accent6"/>
          <w:sz w:val="16"/>
          <w:szCs w:val="16"/>
          <w:lang w:val="en-GB"/>
          <w:rPrChange w:id="788" w:author="Jonathan Leipold - BDAE Gruppe" w:date="2023-10-18T10:09:00Z">
            <w:rPr>
              <w:del w:id="789" w:author="Gastbenutzer" w:date="2023-10-21T15:34:00Z"/>
              <w:lang w:val="en-GB"/>
            </w:rPr>
          </w:rPrChange>
        </w:rPr>
      </w:pPr>
      <w:del w:id="790" w:author="Gastbenutzer" w:date="2023-10-21T15:34:00Z">
        <w:r w:rsidRPr="00992CCF">
          <w:rPr>
            <w:color w:val="1AB39F" w:themeColor="accent6"/>
            <w:sz w:val="16"/>
            <w:szCs w:val="16"/>
            <w:lang w:val="en-GB"/>
            <w:rPrChange w:id="791" w:author="Jonathan Leipold - BDAE Gruppe" w:date="2023-10-18T10:09:00Z">
              <w:rPr>
                <w:lang w:val="en-GB"/>
              </w:rPr>
            </w:rPrChange>
          </w:rPr>
          <w:delText>Are you considering dimension reduction techniques in the modeling part? If yes, why? </w:delText>
        </w:r>
      </w:del>
    </w:p>
    <w:p w14:paraId="759AFA03" w14:textId="77777777" w:rsidR="00034E84" w:rsidRPr="000D53C0" w:rsidRDefault="00034E84" w:rsidP="00034E84">
      <w:pPr>
        <w:rPr>
          <w:szCs w:val="20"/>
          <w:lang w:val="en-GB"/>
          <w:rPrChange w:id="792" w:author="Jonathan Leipold - BDAE Gruppe" w:date="2023-10-25T19:36:00Z">
            <w:rPr/>
          </w:rPrChange>
        </w:rPr>
      </w:pPr>
    </w:p>
    <w:p w14:paraId="74EAABBF" w14:textId="4E28F6FA" w:rsidR="39F19F30" w:rsidRDefault="00F97EEB" w:rsidP="116B5E6C">
      <w:pPr>
        <w:pStyle w:val="Heading2"/>
        <w:spacing w:before="360" w:after="120"/>
        <w:rPr>
          <w:del w:id="793" w:author="Gastbenutzer" w:date="2023-10-21T15:42:00Z"/>
          <w:sz w:val="22"/>
          <w:lang w:val="en-GB"/>
        </w:rPr>
      </w:pPr>
      <w:del w:id="794" w:author="Gastbenutzer" w:date="2023-10-21T15:42:00Z">
        <w:r w:rsidRPr="0022382C">
          <w:rPr>
            <w:caps w:val="0"/>
            <w:sz w:val="22"/>
            <w:lang w:val="en-GB"/>
          </w:rPr>
          <w:delText>Visualizations and Statistics</w:delText>
        </w:r>
      </w:del>
    </w:p>
    <w:p w14:paraId="35A07C2B" w14:textId="77777777" w:rsidR="00F97EEB" w:rsidRPr="00992CCF" w:rsidRDefault="00F97EEB" w:rsidP="00F97EEB">
      <w:pPr>
        <w:pStyle w:val="ListBullet"/>
        <w:rPr>
          <w:del w:id="795" w:author="Gastbenutzer" w:date="2023-10-21T15:42:00Z"/>
          <w:color w:val="1AB39F" w:themeColor="accent6"/>
          <w:sz w:val="16"/>
          <w:szCs w:val="16"/>
          <w:lang w:val="en-GB"/>
          <w:rPrChange w:id="796" w:author="Jonathan Leipold - BDAE Gruppe" w:date="2023-10-18T10:09:00Z">
            <w:rPr>
              <w:del w:id="797" w:author="Gastbenutzer" w:date="2023-10-21T15:42:00Z"/>
              <w:lang w:val="en-GB"/>
            </w:rPr>
          </w:rPrChange>
        </w:rPr>
      </w:pPr>
      <w:del w:id="798" w:author="Gastbenutzer" w:date="2023-10-21T15:42:00Z">
        <w:r w:rsidRPr="00992CCF">
          <w:rPr>
            <w:color w:val="1AB39F" w:themeColor="accent6"/>
            <w:sz w:val="16"/>
            <w:szCs w:val="16"/>
            <w:lang w:val="en-GB"/>
            <w:rPrChange w:id="799" w:author="Jonathan Leipold - BDAE Gruppe" w:date="2023-10-18T10:09:00Z">
              <w:rPr>
                <w:lang w:val="en-GB"/>
              </w:rPr>
            </w:rPrChange>
          </w:rPr>
          <w:delText>Have you identified relationships between different variables? Between explanatory variables? and between your explanatory variables and the target(s)?</w:delText>
        </w:r>
      </w:del>
    </w:p>
    <w:p w14:paraId="68C85296" w14:textId="77777777" w:rsidR="00F97EEB" w:rsidRPr="00992CCF" w:rsidRDefault="00F97EEB" w:rsidP="00F97EEB">
      <w:pPr>
        <w:pStyle w:val="ListBullet"/>
        <w:rPr>
          <w:del w:id="800" w:author="Gastbenutzer" w:date="2023-10-21T15:42:00Z"/>
          <w:color w:val="1AB39F" w:themeColor="accent6"/>
          <w:sz w:val="16"/>
          <w:szCs w:val="16"/>
          <w:lang w:val="en-GB"/>
          <w:rPrChange w:id="801" w:author="Jonathan Leipold - BDAE Gruppe" w:date="2023-10-18T10:09:00Z">
            <w:rPr>
              <w:del w:id="802" w:author="Gastbenutzer" w:date="2023-10-21T15:42:00Z"/>
              <w:lang w:val="en-GB"/>
            </w:rPr>
          </w:rPrChange>
        </w:rPr>
      </w:pPr>
      <w:del w:id="803" w:author="Gastbenutzer" w:date="2023-10-21T15:42:00Z">
        <w:r w:rsidRPr="00992CCF">
          <w:rPr>
            <w:color w:val="1AB39F" w:themeColor="accent6"/>
            <w:sz w:val="16"/>
            <w:szCs w:val="16"/>
            <w:lang w:val="en-GB"/>
            <w:rPrChange w:id="804" w:author="Jonathan Leipold - BDAE Gruppe" w:date="2023-10-18T10:09:00Z">
              <w:rPr>
                <w:lang w:val="en-GB"/>
              </w:rPr>
            </w:rPrChange>
          </w:rPr>
          <w:delText>Describe the distribution of these data, distribution, outliers.. (pre/post processing if necessary)</w:delText>
        </w:r>
      </w:del>
    </w:p>
    <w:p w14:paraId="681543F1" w14:textId="77777777" w:rsidR="00F97EEB" w:rsidRPr="00992CCF" w:rsidRDefault="00F97EEB" w:rsidP="00F97EEB">
      <w:pPr>
        <w:pStyle w:val="ListBullet"/>
        <w:rPr>
          <w:del w:id="805" w:author="Gastbenutzer" w:date="2023-10-21T15:42:00Z"/>
          <w:color w:val="1AB39F" w:themeColor="accent6"/>
          <w:sz w:val="16"/>
          <w:szCs w:val="16"/>
          <w:lang w:val="en-GB"/>
          <w:rPrChange w:id="806" w:author="Jonathan Leipold - BDAE Gruppe" w:date="2023-10-18T10:09:00Z">
            <w:rPr>
              <w:del w:id="807" w:author="Gastbenutzer" w:date="2023-10-21T15:42:00Z"/>
              <w:lang w:val="en-GB"/>
            </w:rPr>
          </w:rPrChange>
        </w:rPr>
      </w:pPr>
      <w:del w:id="808" w:author="Gastbenutzer" w:date="2023-10-21T15:42:00Z">
        <w:r w:rsidRPr="00992CCF">
          <w:rPr>
            <w:color w:val="1AB39F" w:themeColor="accent6"/>
            <w:sz w:val="16"/>
            <w:szCs w:val="16"/>
            <w:lang w:val="en-GB"/>
            <w:rPrChange w:id="809" w:author="Jonathan Leipold - BDAE Gruppe" w:date="2023-10-18T10:09:00Z">
              <w:rPr>
                <w:lang w:val="en-GB"/>
              </w:rPr>
            </w:rPrChange>
          </w:rPr>
          <w:delText>Present the statistical analyzes used to confirm the information present on the graphs. </w:delText>
        </w:r>
      </w:del>
    </w:p>
    <w:p w14:paraId="12DC73A2" w14:textId="77777777" w:rsidR="00F97EEB" w:rsidRPr="00992CCF" w:rsidRDefault="00F97EEB" w:rsidP="00F97EEB">
      <w:pPr>
        <w:pStyle w:val="ListBullet"/>
        <w:rPr>
          <w:del w:id="810" w:author="Gastbenutzer" w:date="2023-10-21T15:42:00Z"/>
          <w:color w:val="1AB39F" w:themeColor="accent6"/>
          <w:sz w:val="16"/>
          <w:szCs w:val="16"/>
          <w:lang w:val="en-GB"/>
          <w:rPrChange w:id="811" w:author="Jonathan Leipold - BDAE Gruppe" w:date="2023-10-18T10:09:00Z">
            <w:rPr>
              <w:del w:id="812" w:author="Gastbenutzer" w:date="2023-10-21T15:42:00Z"/>
              <w:lang w:val="en-GB"/>
            </w:rPr>
          </w:rPrChange>
        </w:rPr>
      </w:pPr>
      <w:del w:id="813" w:author="Gastbenutzer" w:date="2023-10-21T15:42:00Z">
        <w:r w:rsidRPr="00992CCF">
          <w:rPr>
            <w:color w:val="1AB39F" w:themeColor="accent6"/>
            <w:sz w:val="16"/>
            <w:szCs w:val="16"/>
            <w:lang w:val="en-GB"/>
            <w:rPrChange w:id="814" w:author="Jonathan Leipold - BDAE Gruppe" w:date="2023-10-18T10:09:00Z">
              <w:rPr>
                <w:lang w:val="en-GB"/>
              </w:rPr>
            </w:rPrChange>
          </w:rPr>
          <w:delText>Draw conclusions from the elements noted above allowing them to project themselves into the modeling part  </w:delText>
        </w:r>
      </w:del>
    </w:p>
    <w:p w14:paraId="2E4CC3BA" w14:textId="77777777" w:rsidR="00F97EEB" w:rsidRPr="00992CCF" w:rsidRDefault="00F97EEB" w:rsidP="00F97EEB">
      <w:pPr>
        <w:spacing w:after="240"/>
        <w:rPr>
          <w:ins w:id="815" w:author="Jonathan Leipold - BDAE Gruppe" w:date="2023-10-17T21:54:00Z"/>
          <w:rFonts w:ascii="Times New Roman" w:hAnsi="Times New Roman" w:cs="Times New Roman"/>
          <w:color w:val="auto"/>
          <w:sz w:val="22"/>
          <w:lang w:val="en-GB"/>
          <w:rPrChange w:id="816" w:author="Jonathan Leipold - BDAE Gruppe" w:date="2023-10-18T10:09:00Z">
            <w:rPr>
              <w:ins w:id="817" w:author="Jonathan Leipold - BDAE Gruppe" w:date="2023-10-17T21:54:00Z"/>
              <w:rFonts w:ascii="Times New Roman" w:hAnsi="Times New Roman" w:cs="Times New Roman"/>
              <w:color w:val="auto"/>
              <w:sz w:val="24"/>
              <w:szCs w:val="24"/>
              <w:lang w:val="en-GB"/>
            </w:rPr>
          </w:rPrChange>
        </w:rPr>
      </w:pPr>
    </w:p>
    <w:p w14:paraId="7CF9B56E" w14:textId="08174767" w:rsidR="0046481A" w:rsidRPr="00992CCF" w:rsidRDefault="0046481A" w:rsidP="00F97EEB">
      <w:pPr>
        <w:spacing w:after="240"/>
        <w:rPr>
          <w:rFonts w:ascii="Times New Roman" w:hAnsi="Times New Roman" w:cs="Times New Roman"/>
          <w:color w:val="auto"/>
          <w:lang w:val="en-GB"/>
        </w:rPr>
      </w:pPr>
    </w:p>
    <w:p w14:paraId="2E20D9FA" w14:textId="008C7BDE" w:rsidR="006E0ED2" w:rsidRPr="00992CCF" w:rsidRDefault="006E0ED2">
      <w:pPr>
        <w:pStyle w:val="Heading1"/>
        <w:numPr>
          <w:ilvl w:val="0"/>
          <w:numId w:val="89"/>
        </w:numPr>
        <w:spacing w:after="240"/>
        <w:rPr>
          <w:del w:id="818" w:author="Gastbenutzer" w:date="2023-10-21T21:11:00Z"/>
          <w:sz w:val="28"/>
          <w:szCs w:val="28"/>
          <w:lang w:val="en-GB"/>
          <w:rPrChange w:id="819" w:author="Jonathan Leipold - BDAE Gruppe" w:date="2023-10-18T10:09:00Z">
            <w:rPr>
              <w:del w:id="820" w:author="Gastbenutzer" w:date="2023-10-21T21:11:00Z"/>
              <w:rFonts w:ascii="Times New Roman" w:hAnsi="Times New Roman" w:cs="Times New Roman"/>
              <w:color w:val="auto"/>
              <w:sz w:val="24"/>
              <w:szCs w:val="24"/>
              <w:lang w:val="en-GB"/>
            </w:rPr>
          </w:rPrChange>
        </w:rPr>
        <w:pPrChange w:id="821" w:author="Gastbenutzer [2]" w:date="2023-10-21T23:12:00Z">
          <w:pPr>
            <w:pStyle w:val="Heading1"/>
            <w:spacing w:after="240"/>
          </w:pPr>
        </w:pPrChange>
      </w:pPr>
    </w:p>
    <w:p w14:paraId="303A2750" w14:textId="2E2D8A0B" w:rsidR="00983985" w:rsidRPr="00992CCF" w:rsidRDefault="00F936D4">
      <w:pPr>
        <w:rPr>
          <w:ins w:id="822" w:author="Jonathan Leipold - BDAE Gruppe" w:date="2023-10-17T18:04:00Z"/>
          <w:rFonts w:asciiTheme="majorHAnsi" w:eastAsiaTheme="majorEastAsia" w:hAnsiTheme="majorHAnsi" w:cstheme="majorBidi"/>
          <w:caps/>
          <w:color w:val="007789" w:themeColor="accent1" w:themeShade="BF"/>
          <w:sz w:val="22"/>
          <w:lang w:val="en-GB"/>
          <w:rPrChange w:id="823" w:author="Jonathan Leipold - BDAE Gruppe" w:date="2023-10-18T10:09:00Z">
            <w:rPr>
              <w:ins w:id="824" w:author="Jonathan Leipold - BDAE Gruppe" w:date="2023-10-17T18:04:00Z"/>
              <w:rFonts w:asciiTheme="majorHAnsi" w:eastAsiaTheme="majorEastAsia" w:hAnsiTheme="majorHAnsi" w:cstheme="majorBidi"/>
              <w:caps/>
              <w:color w:val="007789" w:themeColor="accent1" w:themeShade="BF"/>
              <w:sz w:val="24"/>
              <w:lang w:val="en-GB"/>
            </w:rPr>
          </w:rPrChange>
        </w:rPr>
      </w:pPr>
      <w:r w:rsidRPr="639FB089">
        <w:rPr>
          <w:szCs w:val="20"/>
          <w:lang w:val="en-GB"/>
        </w:rPr>
        <w:br w:type="page"/>
      </w:r>
    </w:p>
    <w:p w14:paraId="51FD810C" w14:textId="7C495988" w:rsidR="00B277C3" w:rsidRPr="006F5D4E" w:rsidRDefault="00B277C3">
      <w:pPr>
        <w:pStyle w:val="Heading1"/>
        <w:numPr>
          <w:ilvl w:val="0"/>
          <w:numId w:val="20"/>
        </w:numPr>
        <w:rPr>
          <w:lang w:val="en-GB"/>
        </w:rPr>
        <w:pPrChange w:id="825" w:author="Jonathan Leipold - BDAE Gruppe" w:date="2023-10-29T09:17:00Z">
          <w:pPr>
            <w:pStyle w:val="Heading2"/>
          </w:pPr>
        </w:pPrChange>
      </w:pPr>
      <w:bookmarkStart w:id="826" w:name="_Toc148803227"/>
      <w:del w:id="827" w:author="Jonathan Leipold - BDAE Gruppe" w:date="2023-10-29T09:17:00Z">
        <w:r w:rsidRPr="006F5D4E" w:rsidDel="00E03C18">
          <w:rPr>
            <w:lang w:val="en-GB"/>
          </w:rPr>
          <w:lastRenderedPageBreak/>
          <w:delText>II.</w:delText>
        </w:r>
      </w:del>
      <w:del w:id="828" w:author="Jonathan Leipold - BDAE Gruppe" w:date="2023-10-29T08:54:00Z">
        <w:r w:rsidRPr="006F5D4E" w:rsidDel="00364F68">
          <w:rPr>
            <w:lang w:val="en-GB"/>
          </w:rPr>
          <w:delText>2.</w:delText>
        </w:r>
      </w:del>
      <w:del w:id="829" w:author="Jonathan Leipold - BDAE Gruppe" w:date="2023-10-29T09:17:00Z">
        <w:r w:rsidRPr="006F5D4E" w:rsidDel="00E03C18">
          <w:rPr>
            <w:lang w:val="en-GB"/>
          </w:rPr>
          <w:delText xml:space="preserve"> </w:delText>
        </w:r>
      </w:del>
      <w:bookmarkStart w:id="830" w:name="_Toc149725152"/>
      <w:ins w:id="831" w:author="Gastbenutzer" w:date="2023-10-21T21:03:00Z">
        <w:r w:rsidR="0F721BF2" w:rsidRPr="0F721BF2">
          <w:rPr>
            <w:lang w:val="en-GB"/>
          </w:rPr>
          <w:t>C</w:t>
        </w:r>
      </w:ins>
      <w:del w:id="832" w:author="Gastbenutzer" w:date="2023-10-21T21:03:00Z">
        <w:r w:rsidRPr="006F5D4E">
          <w:rPr>
            <w:lang w:val="en-GB"/>
          </w:rPr>
          <w:delText>c</w:delText>
        </w:r>
      </w:del>
      <w:r w:rsidRPr="006F5D4E">
        <w:rPr>
          <w:lang w:val="en-GB"/>
        </w:rPr>
        <w:t>hurn prediction</w:t>
      </w:r>
      <w:bookmarkEnd w:id="826"/>
      <w:bookmarkEnd w:id="830"/>
      <w:r w:rsidRPr="006F5D4E">
        <w:rPr>
          <w:lang w:val="en-GB"/>
        </w:rPr>
        <w:t xml:space="preserve"> </w:t>
      </w:r>
    </w:p>
    <w:p w14:paraId="054C9855" w14:textId="77777777" w:rsidR="00B277C3" w:rsidRPr="00992CCF" w:rsidRDefault="00B277C3" w:rsidP="00B277C3">
      <w:pPr>
        <w:pStyle w:val="Heading2"/>
        <w:rPr>
          <w:sz w:val="22"/>
          <w:szCs w:val="20"/>
          <w:lang w:val="en-GB"/>
          <w:rPrChange w:id="833" w:author="Jonathan Leipold - BDAE Gruppe" w:date="2023-10-18T10:09:00Z">
            <w:rPr>
              <w:lang w:val="en-GB"/>
            </w:rPr>
          </w:rPrChange>
        </w:rPr>
      </w:pPr>
    </w:p>
    <w:p w14:paraId="1D3CAC67" w14:textId="2C365030" w:rsidR="00301136" w:rsidRPr="00364F68" w:rsidRDefault="002C4A90">
      <w:pPr>
        <w:pStyle w:val="Heading2"/>
        <w:numPr>
          <w:ilvl w:val="0"/>
          <w:numId w:val="96"/>
        </w:numPr>
        <w:jc w:val="left"/>
        <w:rPr>
          <w:lang w:val="en-GB"/>
        </w:rPr>
        <w:pPrChange w:id="834" w:author="Jonathan Leipold - BDAE Gruppe" w:date="2023-10-29T09:14:00Z">
          <w:pPr>
            <w:pStyle w:val="Heading2"/>
            <w:spacing w:before="360" w:after="120"/>
          </w:pPr>
        </w:pPrChange>
      </w:pPr>
      <w:del w:id="835" w:author="Jonathan Leipold - BDAE Gruppe" w:date="2023-10-29T09:14:00Z">
        <w:r w:rsidRPr="000D53C0" w:rsidDel="009F1F03">
          <w:rPr>
            <w:lang w:val="en-GB"/>
            <w:rPrChange w:id="836" w:author="Jonathan Leipold - BDAE Gruppe" w:date="2023-10-25T19:36:00Z">
              <w:rPr/>
            </w:rPrChange>
          </w:rPr>
          <w:br/>
        </w:r>
        <w:bookmarkStart w:id="837" w:name="_Toc148803228"/>
        <w:r w:rsidRPr="00364F68" w:rsidDel="009F1F03">
          <w:rPr>
            <w:lang w:val="en-GB"/>
          </w:rPr>
          <w:delText>II.</w:delText>
        </w:r>
        <w:r w:rsidR="001F237D" w:rsidRPr="00364F68" w:rsidDel="009F1F03">
          <w:rPr>
            <w:lang w:val="en-GB"/>
          </w:rPr>
          <w:delText xml:space="preserve">2.1 </w:delText>
        </w:r>
      </w:del>
      <w:bookmarkStart w:id="838" w:name="_Toc149725153"/>
      <w:r w:rsidR="00301136" w:rsidRPr="00364F68">
        <w:rPr>
          <w:lang w:val="en-GB"/>
        </w:rPr>
        <w:t xml:space="preserve">Data </w:t>
      </w:r>
      <w:r w:rsidR="00301136" w:rsidRPr="005C1D1D">
        <w:rPr>
          <w:lang w:val="en-GB"/>
        </w:rPr>
        <w:t>collection</w:t>
      </w:r>
      <w:r w:rsidR="00301136" w:rsidRPr="00364F68">
        <w:rPr>
          <w:lang w:val="en-GB"/>
        </w:rPr>
        <w:t xml:space="preserve"> </w:t>
      </w:r>
      <w:r w:rsidR="00802574" w:rsidRPr="00364F68">
        <w:rPr>
          <w:lang w:val="en-GB"/>
        </w:rPr>
        <w:t>&amp; Description</w:t>
      </w:r>
      <w:bookmarkEnd w:id="837"/>
      <w:bookmarkEnd w:id="838"/>
    </w:p>
    <w:p w14:paraId="6B3134FB" w14:textId="7C4578B5" w:rsidR="00F97EEB" w:rsidRPr="00FE1A47" w:rsidDel="00AC082D" w:rsidRDefault="008021E8">
      <w:pPr>
        <w:rPr>
          <w:del w:id="839" w:author="Jonathan Leipold - BDAE Gruppe" w:date="2023-10-17T22:05:00Z"/>
          <w:szCs w:val="20"/>
          <w:lang w:val="en-GB"/>
        </w:rPr>
      </w:pPr>
      <w:r w:rsidRPr="00FE1A47">
        <w:rPr>
          <w:szCs w:val="20"/>
          <w:lang w:val="en-GB"/>
        </w:rPr>
        <w:t>Data was collected directly from the contracts</w:t>
      </w:r>
      <w:r w:rsidR="00CD11DE" w:rsidRPr="00FE1A47">
        <w:rPr>
          <w:szCs w:val="20"/>
          <w:lang w:val="en-GB"/>
        </w:rPr>
        <w:t xml:space="preserve"> in SAP</w:t>
      </w:r>
      <w:r w:rsidRPr="00FE1A47">
        <w:rPr>
          <w:szCs w:val="20"/>
          <w:lang w:val="en-GB"/>
        </w:rPr>
        <w:t xml:space="preserve">. This includes features like nationality, age, </w:t>
      </w:r>
      <w:r w:rsidR="00C053F1" w:rsidRPr="00FE1A47">
        <w:rPr>
          <w:szCs w:val="20"/>
          <w:lang w:val="en-GB"/>
        </w:rPr>
        <w:t xml:space="preserve">start- &amp; </w:t>
      </w:r>
      <w:r w:rsidR="7DAF5C8A" w:rsidRPr="00FE1A47">
        <w:rPr>
          <w:szCs w:val="20"/>
          <w:lang w:val="en-GB"/>
        </w:rPr>
        <w:t>end</w:t>
      </w:r>
      <w:ins w:id="840" w:author="Gastbenutzer" w:date="2023-10-21T16:04:00Z">
        <w:r w:rsidR="7DAF5C8A" w:rsidRPr="7DAF5C8A">
          <w:rPr>
            <w:szCs w:val="20"/>
            <w:lang w:val="en-GB"/>
          </w:rPr>
          <w:t xml:space="preserve"> </w:t>
        </w:r>
      </w:ins>
      <w:r w:rsidR="7DAF5C8A" w:rsidRPr="00FE1A47">
        <w:rPr>
          <w:szCs w:val="20"/>
          <w:lang w:val="en-GB"/>
        </w:rPr>
        <w:t>dates</w:t>
      </w:r>
      <w:r w:rsidR="00C053F1" w:rsidRPr="00FE1A47">
        <w:rPr>
          <w:szCs w:val="20"/>
          <w:lang w:val="en-GB"/>
        </w:rPr>
        <w:t>,</w:t>
      </w:r>
      <w:r w:rsidR="008D5BD0" w:rsidRPr="00FE1A47">
        <w:rPr>
          <w:szCs w:val="20"/>
          <w:lang w:val="en-GB"/>
        </w:rPr>
        <w:t xml:space="preserve"> as well as the termination date, which is filled, if the customer decided to </w:t>
      </w:r>
      <w:r w:rsidR="00AC082D" w:rsidRPr="00FE1A47">
        <w:rPr>
          <w:szCs w:val="20"/>
          <w:lang w:val="en-GB"/>
        </w:rPr>
        <w:t>end the contract</w:t>
      </w:r>
      <w:ins w:id="841" w:author="Jonathan Leipold - BDAE Gruppe" w:date="2023-10-29T09:20:00Z">
        <w:r w:rsidR="00627249">
          <w:rPr>
            <w:szCs w:val="20"/>
            <w:lang w:val="en-GB"/>
          </w:rPr>
          <w:t>.</w:t>
        </w:r>
      </w:ins>
      <w:ins w:id="842" w:author="Jonathan Leipold - BDAE Gruppe" w:date="2023-10-29T09:23:00Z">
        <w:r w:rsidR="000B379F">
          <w:rPr>
            <w:szCs w:val="20"/>
            <w:lang w:val="en-GB"/>
          </w:rPr>
          <w:t xml:space="preserve"> See</w:t>
        </w:r>
      </w:ins>
      <w:ins w:id="843" w:author="Jonathan Leipold - BDAE Gruppe" w:date="2023-10-29T09:28:00Z">
        <w:r w:rsidR="0000687B">
          <w:rPr>
            <w:szCs w:val="20"/>
            <w:lang w:val="en-GB"/>
          </w:rPr>
          <w:t xml:space="preserve"> </w:t>
        </w:r>
        <w:r w:rsidR="0000687B">
          <w:rPr>
            <w:szCs w:val="20"/>
            <w:lang w:val="en-GB"/>
          </w:rPr>
          <w:fldChar w:fldCharType="begin"/>
        </w:r>
        <w:r w:rsidR="0000687B">
          <w:rPr>
            <w:szCs w:val="20"/>
            <w:lang w:val="en-GB"/>
          </w:rPr>
          <w:instrText xml:space="preserve"> REF _Ref149464116 \h </w:instrText>
        </w:r>
      </w:ins>
      <w:r w:rsidR="0000687B">
        <w:rPr>
          <w:szCs w:val="20"/>
          <w:lang w:val="en-GB"/>
        </w:rPr>
      </w:r>
      <w:r w:rsidR="0000687B">
        <w:rPr>
          <w:szCs w:val="20"/>
          <w:lang w:val="en-GB"/>
        </w:rPr>
        <w:fldChar w:fldCharType="separate"/>
      </w:r>
      <w:ins w:id="844" w:author="Jonathan Leipold - BDAE Gruppe" w:date="2023-10-29T09:28:00Z">
        <w:r w:rsidR="0000687B" w:rsidRPr="00E76E47">
          <w:rPr>
            <w:lang w:val="en-GB"/>
          </w:rPr>
          <w:t xml:space="preserve">Figure </w:t>
        </w:r>
        <w:r w:rsidR="0000687B">
          <w:rPr>
            <w:noProof/>
            <w:lang w:val="en-GB"/>
          </w:rPr>
          <w:t>4</w:t>
        </w:r>
        <w:r w:rsidR="0000687B" w:rsidRPr="00E76E47">
          <w:rPr>
            <w:lang w:val="en-GB"/>
          </w:rPr>
          <w:t>: Target &amp; Feature variables in the ERP System</w:t>
        </w:r>
        <w:r w:rsidR="0000687B">
          <w:rPr>
            <w:szCs w:val="20"/>
            <w:lang w:val="en-GB"/>
          </w:rPr>
          <w:fldChar w:fldCharType="end"/>
        </w:r>
        <w:r w:rsidR="00FE1A47">
          <w:rPr>
            <w:szCs w:val="20"/>
            <w:lang w:val="en-GB"/>
          </w:rPr>
          <w:t>.</w:t>
        </w:r>
        <w:r w:rsidR="0000687B">
          <w:rPr>
            <w:szCs w:val="20"/>
            <w:lang w:val="en-GB"/>
          </w:rPr>
          <w:t xml:space="preserve"> </w:t>
        </w:r>
      </w:ins>
      <w:ins w:id="845" w:author="Jonathan Leipold - BDAE Gruppe" w:date="2023-10-29T09:20:00Z">
        <w:r w:rsidR="00627249">
          <w:rPr>
            <w:rStyle w:val="FootnoteReference"/>
            <w:szCs w:val="20"/>
            <w:lang w:val="en-GB"/>
          </w:rPr>
          <w:footnoteReference w:id="2"/>
        </w:r>
      </w:ins>
      <w:del w:id="852" w:author="Jonathan Leipold - BDAE Gruppe" w:date="2023-10-29T09:20:00Z">
        <w:r w:rsidR="00AC082D" w:rsidRPr="00FE1A47" w:rsidDel="00627249">
          <w:rPr>
            <w:szCs w:val="20"/>
            <w:lang w:val="en-GB"/>
          </w:rPr>
          <w:delText>:</w:delText>
        </w:r>
      </w:del>
    </w:p>
    <w:p w14:paraId="1960536E" w14:textId="1DFEBABF" w:rsidR="006147FD" w:rsidRPr="00FE1A47" w:rsidDel="00A225FC" w:rsidRDefault="00AC082D">
      <w:pPr>
        <w:keepNext/>
        <w:rPr>
          <w:del w:id="853" w:author="Jonathan Leipold - BDAE Gruppe" w:date="2023-10-29T09:25:00Z"/>
          <w:lang w:val="en-GB"/>
          <w:rPrChange w:id="854" w:author="Jonathan Leipold - BDAE Gruppe" w:date="2023-10-29T09:29:00Z">
            <w:rPr>
              <w:del w:id="855" w:author="Jonathan Leipold - BDAE Gruppe" w:date="2023-10-29T09:25:00Z"/>
            </w:rPr>
          </w:rPrChange>
        </w:rPr>
        <w:pPrChange w:id="856" w:author="Jonathan Leipold - BDAE Gruppe" w:date="2023-10-29T09:25:00Z">
          <w:pPr/>
        </w:pPrChange>
      </w:pPr>
      <w:commentRangeStart w:id="857"/>
      <w:del w:id="858" w:author="Jonathan Leipold - BDAE Gruppe" w:date="2023-10-29T09:25:00Z">
        <w:r w:rsidDel="00A225FC">
          <w:rPr>
            <w:noProof/>
          </w:rPr>
          <w:drawing>
            <wp:inline distT="0" distB="0" distL="0" distR="0" wp14:anchorId="27FF372F" wp14:editId="7CD8E9B6">
              <wp:extent cx="5274310" cy="1862455"/>
              <wp:effectExtent l="0" t="0" r="2540" b="4445"/>
              <wp:docPr id="1825748790" name="Grafik 1825748790"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25748790"/>
                      <pic:cNvPicPr/>
                    </pic:nvPicPr>
                    <pic:blipFill>
                      <a:blip r:embed="rId30">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commentRangeEnd w:id="857"/>
        <w:r w:rsidDel="00A225FC">
          <w:rPr>
            <w:rStyle w:val="CommentReference"/>
          </w:rPr>
          <w:commentReference w:id="857"/>
        </w:r>
      </w:del>
    </w:p>
    <w:p w14:paraId="1E8770F0" w14:textId="189DE3BB" w:rsidR="00AC082D" w:rsidRPr="006147FD" w:rsidDel="00A225FC" w:rsidRDefault="006147FD">
      <w:pPr>
        <w:keepNext/>
        <w:rPr>
          <w:del w:id="859" w:author="Jonathan Leipold - BDAE Gruppe" w:date="2023-10-29T09:25:00Z"/>
          <w:i/>
          <w:iCs/>
          <w:color w:val="4E5B6F" w:themeColor="text2"/>
          <w:szCs w:val="20"/>
          <w:lang w:val="en-GB"/>
          <w:rPrChange w:id="860" w:author="Jonathan Leipold - BDAE Gruppe" w:date="2023-10-20T01:29:00Z">
            <w:rPr>
              <w:del w:id="861" w:author="Jonathan Leipold - BDAE Gruppe" w:date="2023-10-29T09:25:00Z"/>
              <w:lang w:val="en-GB"/>
            </w:rPr>
          </w:rPrChange>
        </w:rPr>
        <w:pPrChange w:id="862" w:author="Jonathan Leipold - BDAE Gruppe" w:date="2023-10-29T09:25:00Z">
          <w:pPr/>
        </w:pPrChange>
      </w:pPr>
      <w:bookmarkStart w:id="863" w:name="_Ref149463933"/>
      <w:del w:id="864" w:author="Jonathan Leipold - BDAE Gruppe" w:date="2023-10-29T09:25:00Z">
        <w:r w:rsidRPr="006147FD" w:rsidDel="00A225FC">
          <w:rPr>
            <w:color w:val="4E5B6F" w:themeColor="text2"/>
            <w:szCs w:val="18"/>
            <w:lang w:val="en-GB"/>
            <w:rPrChange w:id="865" w:author="Jonathan Leipold - BDAE Gruppe" w:date="2023-10-20T01:29:00Z">
              <w:rPr/>
            </w:rPrChange>
          </w:rPr>
          <w:delText xml:space="preserve">Figure </w:delText>
        </w:r>
        <w:r w:rsidDel="00A225FC">
          <w:fldChar w:fldCharType="begin"/>
        </w:r>
        <w:r w:rsidRPr="773EB945" w:rsidDel="00A225FC">
          <w:rPr>
            <w:lang w:val="en-GB"/>
          </w:rPr>
          <w:delInstrText xml:space="preserve"> SEQ Figure \* ARABIC </w:delInstrText>
        </w:r>
        <w:r w:rsidDel="00A225FC">
          <w:fldChar w:fldCharType="separate"/>
        </w:r>
      </w:del>
      <w:del w:id="866" w:author="Jonathan Leipold - BDAE Gruppe" w:date="2023-10-22T22:56:00Z">
        <w:r w:rsidDel="00FF6CF0">
          <w:rPr>
            <w:noProof/>
            <w:lang w:val="en-GB"/>
          </w:rPr>
          <w:delText>1</w:delText>
        </w:r>
      </w:del>
      <w:del w:id="867" w:author="Jonathan Leipold - BDAE Gruppe" w:date="2023-10-29T09:25:00Z">
        <w:r w:rsidDel="00A225FC">
          <w:fldChar w:fldCharType="end"/>
        </w:r>
        <w:r w:rsidRPr="006147FD" w:rsidDel="00A225FC">
          <w:rPr>
            <w:color w:val="4E5B6F" w:themeColor="text2"/>
            <w:szCs w:val="18"/>
            <w:lang w:val="en-GB"/>
            <w:rPrChange w:id="868" w:author="Jonathan Leipold - BDAE Gruppe" w:date="2023-10-20T01:29:00Z">
              <w:rPr/>
            </w:rPrChange>
          </w:rPr>
          <w:delText>: Target &amp; Feature variables in the ERP System</w:delText>
        </w:r>
        <w:bookmarkEnd w:id="863"/>
      </w:del>
    </w:p>
    <w:p w14:paraId="63D2499E" w14:textId="77777777" w:rsidR="00A225FC" w:rsidRDefault="00A225FC" w:rsidP="00A225FC">
      <w:pPr>
        <w:keepNext/>
        <w:rPr>
          <w:ins w:id="869" w:author="Jonathan Leipold - BDAE Gruppe" w:date="2023-10-29T09:25:00Z"/>
          <w:szCs w:val="20"/>
          <w:lang w:val="en-GB"/>
        </w:rPr>
      </w:pPr>
    </w:p>
    <w:p w14:paraId="7F3618AD" w14:textId="46051CF9" w:rsidR="00983985" w:rsidRPr="00992CCF" w:rsidRDefault="00AC082D">
      <w:pPr>
        <w:keepNext/>
        <w:rPr>
          <w:szCs w:val="20"/>
          <w:lang w:val="en-GB"/>
          <w:rPrChange w:id="870" w:author="Jonathan Leipold - BDAE Gruppe" w:date="2023-10-18T10:09:00Z">
            <w:rPr>
              <w:rFonts w:asciiTheme="majorHAnsi" w:eastAsiaTheme="majorEastAsia" w:hAnsiTheme="majorHAnsi" w:cstheme="majorBidi"/>
              <w:color w:val="007789" w:themeColor="accent1" w:themeShade="BF"/>
              <w:szCs w:val="16"/>
              <w:lang w:val="en-GB"/>
            </w:rPr>
          </w:rPrChange>
        </w:rPr>
        <w:pPrChange w:id="871" w:author="Jonathan Leipold - BDAE Gruppe" w:date="2023-10-29T09:25:00Z">
          <w:pPr/>
        </w:pPrChange>
      </w:pPr>
      <w:r w:rsidRPr="38A32F5D">
        <w:rPr>
          <w:szCs w:val="20"/>
          <w:lang w:val="en-GB"/>
          <w:rPrChange w:id="872"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This </w:t>
      </w:r>
      <w:r w:rsidR="00A553E9" w:rsidRPr="38A32F5D">
        <w:rPr>
          <w:szCs w:val="20"/>
          <w:lang w:val="en-GB"/>
          <w:rPrChange w:id="873" w:author="Jonathan Leipold - BDAE Gruppe" w:date="2023-10-18T10:09:00Z">
            <w:rPr>
              <w:rFonts w:asciiTheme="majorHAnsi" w:eastAsiaTheme="majorEastAsia" w:hAnsiTheme="majorHAnsi" w:cstheme="majorBidi"/>
              <w:color w:val="007789" w:themeColor="accent1" w:themeShade="BF"/>
              <w:szCs w:val="16"/>
              <w:lang w:val="en-GB"/>
            </w:rPr>
          </w:rPrChange>
        </w:rPr>
        <w:t>information is used for the target variable and</w:t>
      </w:r>
      <w:ins w:id="874" w:author="Gastbenutzer" w:date="2023-10-28T20:55:00Z">
        <w:r w:rsidR="00A553E9" w:rsidRPr="38A32F5D">
          <w:rPr>
            <w:szCs w:val="20"/>
            <w:lang w:val="en-GB"/>
          </w:rPr>
          <w:t xml:space="preserve"> </w:t>
        </w:r>
        <w:r w:rsidR="38A32F5D" w:rsidRPr="38A32F5D">
          <w:rPr>
            <w:szCs w:val="20"/>
            <w:lang w:val="en-GB"/>
          </w:rPr>
          <w:t>is</w:t>
        </w:r>
      </w:ins>
      <w:r w:rsidR="38A32F5D" w:rsidRPr="38A32F5D">
        <w:rPr>
          <w:szCs w:val="20"/>
          <w:lang w:val="en-GB"/>
          <w:rPrChange w:id="875" w:author="Jonathan Leipold - BDAE Gruppe" w:date="2023-10-18T10:09:00Z">
            <w:rPr>
              <w:rFonts w:asciiTheme="majorHAnsi" w:eastAsiaTheme="majorEastAsia" w:hAnsiTheme="majorHAnsi" w:cstheme="majorBidi"/>
              <w:color w:val="007789" w:themeColor="accent1" w:themeShade="BF"/>
              <w:lang w:val="en-GB"/>
            </w:rPr>
          </w:rPrChange>
        </w:rPr>
        <w:t xml:space="preserve"> </w:t>
      </w:r>
      <w:r w:rsidR="00A553E9" w:rsidRPr="38A32F5D">
        <w:rPr>
          <w:szCs w:val="20"/>
          <w:lang w:val="en-GB"/>
          <w:rPrChange w:id="876"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set to </w:t>
      </w:r>
      <w:r w:rsidR="00191AA3" w:rsidRPr="38A32F5D">
        <w:rPr>
          <w:szCs w:val="20"/>
          <w:lang w:val="en-GB"/>
          <w:rPrChange w:id="877" w:author="Gastbenutzer" w:date="2023-10-29T08:19:00Z">
            <w:rPr>
              <w:rFonts w:asciiTheme="majorHAnsi" w:eastAsiaTheme="majorEastAsia" w:hAnsiTheme="majorHAnsi" w:cstheme="majorBidi"/>
              <w:color w:val="007789" w:themeColor="accent1" w:themeShade="BF"/>
              <w:szCs w:val="20"/>
              <w:lang w:val="en-GB"/>
            </w:rPr>
          </w:rPrChange>
        </w:rPr>
        <w:t>1 if</w:t>
      </w:r>
      <w:r w:rsidR="00A553E9" w:rsidRPr="38A32F5D">
        <w:rPr>
          <w:szCs w:val="20"/>
          <w:lang w:val="en-GB"/>
          <w:rPrChange w:id="87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it is filled</w:t>
      </w:r>
      <w:ins w:id="879" w:author="Gastbenutzer" w:date="2023-10-28T20:55:00Z">
        <w:r w:rsidR="38A32F5D" w:rsidRPr="38A32F5D">
          <w:rPr>
            <w:szCs w:val="20"/>
            <w:lang w:val="en-GB"/>
          </w:rPr>
          <w:t xml:space="preserve"> in</w:t>
        </w:r>
      </w:ins>
      <w:r w:rsidR="00A553E9" w:rsidRPr="38A32F5D">
        <w:rPr>
          <w:szCs w:val="20"/>
          <w:lang w:val="en-GB"/>
          <w:rPrChange w:id="880" w:author="Jonathan Leipold - BDAE Gruppe" w:date="2023-10-18T10:09:00Z">
            <w:rPr>
              <w:rFonts w:asciiTheme="majorHAnsi" w:eastAsiaTheme="majorEastAsia" w:hAnsiTheme="majorHAnsi" w:cstheme="majorBidi"/>
              <w:color w:val="007789" w:themeColor="accent1" w:themeShade="BF"/>
              <w:szCs w:val="16"/>
              <w:lang w:val="en-GB"/>
            </w:rPr>
          </w:rPrChange>
        </w:rPr>
        <w:t>.</w:t>
      </w:r>
      <w:r w:rsidR="000C5A65" w:rsidRPr="38A32F5D">
        <w:rPr>
          <w:szCs w:val="20"/>
          <w:lang w:val="en-GB"/>
          <w:rPrChange w:id="88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It’s important to </w:t>
      </w:r>
      <w:ins w:id="882" w:author="Gastbenutzer" w:date="2023-10-28T20:56:00Z">
        <w:r w:rsidR="38A32F5D" w:rsidRPr="38A32F5D">
          <w:rPr>
            <w:szCs w:val="20"/>
            <w:lang w:val="en-GB"/>
          </w:rPr>
          <w:t>note</w:t>
        </w:r>
      </w:ins>
      <w:del w:id="883" w:author="Gastbenutzer" w:date="2023-10-28T20:56:00Z">
        <w:r w:rsidRPr="38A32F5D" w:rsidDel="38A32F5D">
          <w:rPr>
            <w:szCs w:val="20"/>
            <w:lang w:val="en-GB"/>
            <w:rPrChange w:id="884" w:author="Jonathan Leipold - BDAE Gruppe" w:date="2023-10-18T10:09:00Z">
              <w:rPr>
                <w:rFonts w:asciiTheme="majorHAnsi" w:eastAsiaTheme="majorEastAsia" w:hAnsiTheme="majorHAnsi" w:cstheme="majorBidi"/>
                <w:color w:val="007789" w:themeColor="accent1" w:themeShade="BF"/>
                <w:lang w:val="en-GB"/>
              </w:rPr>
            </w:rPrChange>
          </w:rPr>
          <w:delText>know</w:delText>
        </w:r>
      </w:del>
      <w:ins w:id="885" w:author="Gastbenutzer" w:date="2023-10-28T20:56:00Z">
        <w:r w:rsidR="38A32F5D" w:rsidRPr="38A32F5D">
          <w:rPr>
            <w:szCs w:val="20"/>
            <w:lang w:val="en-GB"/>
          </w:rPr>
          <w:t xml:space="preserve"> </w:t>
        </w:r>
      </w:ins>
      <w:del w:id="886" w:author="Gastbenutzer" w:date="2023-10-28T20:56:00Z">
        <w:r w:rsidR="000C5A65" w:rsidRPr="38A32F5D">
          <w:rPr>
            <w:szCs w:val="20"/>
            <w:lang w:val="en-GB"/>
            <w:rPrChange w:id="887"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w:delText>
        </w:r>
      </w:del>
      <w:r w:rsidR="000C5A65" w:rsidRPr="38A32F5D">
        <w:rPr>
          <w:szCs w:val="20"/>
          <w:lang w:val="en-GB"/>
          <w:rPrChange w:id="88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that this is not always a sign of dissatisfaction but can </w:t>
      </w:r>
      <w:r w:rsidR="00461C74" w:rsidRPr="38A32F5D">
        <w:rPr>
          <w:szCs w:val="20"/>
          <w:lang w:val="en-GB"/>
          <w:rPrChange w:id="889"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be caused by </w:t>
      </w:r>
      <w:ins w:id="890" w:author="Gastbenutzer" w:date="2023-10-28T20:56:00Z">
        <w:r w:rsidR="38A32F5D" w:rsidRPr="38A32F5D">
          <w:rPr>
            <w:szCs w:val="20"/>
            <w:lang w:val="en-GB"/>
          </w:rPr>
          <w:t>various</w:t>
        </w:r>
      </w:ins>
      <w:del w:id="891" w:author="Gastbenutzer" w:date="2023-10-28T20:56:00Z">
        <w:r w:rsidR="00461C74" w:rsidRPr="38A32F5D">
          <w:rPr>
            <w:szCs w:val="20"/>
            <w:lang w:val="en-GB"/>
            <w:rPrChange w:id="892" w:author="Jonathan Leipold - BDAE Gruppe" w:date="2023-10-18T10:09:00Z">
              <w:rPr>
                <w:rFonts w:asciiTheme="majorHAnsi" w:eastAsiaTheme="majorEastAsia" w:hAnsiTheme="majorHAnsi" w:cstheme="majorBidi"/>
                <w:color w:val="007789" w:themeColor="accent1" w:themeShade="BF"/>
                <w:szCs w:val="16"/>
                <w:lang w:val="en-GB"/>
              </w:rPr>
            </w:rPrChange>
          </w:rPr>
          <w:delText>several</w:delText>
        </w:r>
      </w:del>
      <w:r w:rsidR="00461C74" w:rsidRPr="38A32F5D">
        <w:rPr>
          <w:szCs w:val="20"/>
          <w:lang w:val="en-GB"/>
          <w:rPrChange w:id="89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reasons</w:t>
      </w:r>
      <w:ins w:id="894" w:author="Gastbenutzer" w:date="2023-10-28T20:56:00Z">
        <w:r w:rsidR="38A32F5D" w:rsidRPr="38A32F5D">
          <w:rPr>
            <w:szCs w:val="20"/>
            <w:lang w:val="en-GB"/>
          </w:rPr>
          <w:t xml:space="preserve">, such as </w:t>
        </w:r>
      </w:ins>
      <w:del w:id="895" w:author="Gastbenutzer" w:date="2023-10-28T20:56:00Z">
        <w:r w:rsidR="00461C74" w:rsidRPr="38A32F5D">
          <w:rPr>
            <w:szCs w:val="20"/>
            <w:lang w:val="en-GB"/>
            <w:rPrChange w:id="896"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like the </w:delText>
        </w:r>
      </w:del>
      <w:r w:rsidR="38A32F5D" w:rsidRPr="38A32F5D">
        <w:rPr>
          <w:szCs w:val="20"/>
          <w:lang w:val="en-GB"/>
          <w:rPrChange w:id="897" w:author="Jonathan Leipold - BDAE Gruppe" w:date="2023-10-18T10:09:00Z">
            <w:rPr>
              <w:rFonts w:asciiTheme="majorHAnsi" w:eastAsiaTheme="majorEastAsia" w:hAnsiTheme="majorHAnsi" w:cstheme="majorBidi"/>
              <w:color w:val="007789" w:themeColor="accent1" w:themeShade="BF"/>
              <w:lang w:val="en-GB"/>
            </w:rPr>
          </w:rPrChange>
        </w:rPr>
        <w:t>return</w:t>
      </w:r>
      <w:ins w:id="898" w:author="Gastbenutzer" w:date="2023-10-28T20:57:00Z">
        <w:r w:rsidR="38A32F5D" w:rsidRPr="38A32F5D">
          <w:rPr>
            <w:szCs w:val="20"/>
            <w:lang w:val="en-GB"/>
          </w:rPr>
          <w:t>ing</w:t>
        </w:r>
      </w:ins>
      <w:r w:rsidR="00461C74" w:rsidRPr="38A32F5D">
        <w:rPr>
          <w:szCs w:val="20"/>
          <w:lang w:val="en-GB"/>
          <w:rPrChange w:id="899"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to </w:t>
      </w:r>
      <w:ins w:id="900" w:author="Gastbenutzer" w:date="2023-10-28T20:57:00Z">
        <w:r w:rsidR="38A32F5D" w:rsidRPr="38A32F5D">
          <w:rPr>
            <w:szCs w:val="20"/>
            <w:lang w:val="en-GB"/>
          </w:rPr>
          <w:t xml:space="preserve">the </w:t>
        </w:r>
      </w:ins>
      <w:r w:rsidR="00461C74" w:rsidRPr="38A32F5D">
        <w:rPr>
          <w:szCs w:val="20"/>
          <w:lang w:val="en-GB"/>
          <w:rPrChange w:id="90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home </w:t>
      </w:r>
      <w:r w:rsidR="009B1013" w:rsidRPr="38A32F5D">
        <w:rPr>
          <w:szCs w:val="20"/>
          <w:lang w:val="en-GB"/>
          <w:rPrChange w:id="902" w:author="Jonathan Leipold - BDAE Gruppe" w:date="2023-10-18T10:09:00Z">
            <w:rPr>
              <w:rFonts w:asciiTheme="majorHAnsi" w:eastAsiaTheme="majorEastAsia" w:hAnsiTheme="majorHAnsi" w:cstheme="majorBidi"/>
              <w:color w:val="007789" w:themeColor="accent1" w:themeShade="BF"/>
              <w:szCs w:val="16"/>
              <w:lang w:val="en-GB"/>
            </w:rPr>
          </w:rPrChange>
        </w:rPr>
        <w:t>country</w:t>
      </w:r>
      <w:ins w:id="903" w:author="Gastbenutzer" w:date="2023-10-28T20:55:00Z">
        <w:del w:id="904" w:author="Jonathan Leipold - BDAE Gruppe" w:date="2023-10-29T09:36:00Z">
          <w:r w:rsidR="38A32F5D" w:rsidRPr="38A32F5D" w:rsidDel="00B66A38">
            <w:rPr>
              <w:szCs w:val="20"/>
              <w:lang w:val="en-GB"/>
            </w:rPr>
            <w:delText>,</w:delText>
          </w:r>
        </w:del>
      </w:ins>
      <w:del w:id="905" w:author="Gastbenutzer" w:date="2023-10-28T20:57:00Z">
        <w:r w:rsidR="00342319" w:rsidRPr="38A32F5D">
          <w:rPr>
            <w:szCs w:val="20"/>
            <w:lang w:val="en-GB"/>
            <w:rPrChange w:id="906"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for example</w:delText>
        </w:r>
      </w:del>
      <w:r w:rsidR="009B1013" w:rsidRPr="38A32F5D">
        <w:rPr>
          <w:szCs w:val="20"/>
          <w:lang w:val="en-GB"/>
          <w:rPrChange w:id="907"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That’s why </w:t>
      </w:r>
      <w:del w:id="908" w:author="Gastbenutzer" w:date="2023-10-28T20:59:00Z">
        <w:r w:rsidR="009B1013" w:rsidRPr="38A32F5D">
          <w:rPr>
            <w:szCs w:val="20"/>
            <w:lang w:val="en-GB"/>
            <w:rPrChange w:id="909"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we will later </w:delText>
        </w:r>
      </w:del>
      <w:del w:id="910" w:author="Gastbenutzer" w:date="2023-10-28T20:58:00Z">
        <w:r w:rsidR="009B1013" w:rsidRPr="38A32F5D">
          <w:rPr>
            <w:szCs w:val="20"/>
            <w:lang w:val="en-GB"/>
            <w:rPrChange w:id="911"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also look at </w:delText>
        </w:r>
      </w:del>
      <w:ins w:id="912" w:author="Gastbenutzer" w:date="2023-10-28T20:58:00Z">
        <w:r w:rsidR="38A32F5D" w:rsidRPr="38A32F5D">
          <w:rPr>
            <w:szCs w:val="20"/>
            <w:lang w:val="en-GB"/>
          </w:rPr>
          <w:t xml:space="preserve">the </w:t>
        </w:r>
      </w:ins>
      <w:r w:rsidR="009B1013" w:rsidRPr="38A32F5D">
        <w:rPr>
          <w:szCs w:val="20"/>
          <w:lang w:val="en-GB"/>
          <w:rPrChange w:id="913" w:author="Jonathan Leipold - BDAE Gruppe" w:date="2023-10-18T10:09:00Z">
            <w:rPr>
              <w:rFonts w:asciiTheme="majorHAnsi" w:eastAsiaTheme="majorEastAsia" w:hAnsiTheme="majorHAnsi" w:cstheme="majorBidi"/>
              <w:color w:val="007789" w:themeColor="accent1" w:themeShade="BF"/>
              <w:szCs w:val="16"/>
              <w:lang w:val="en-GB"/>
            </w:rPr>
          </w:rPrChange>
        </w:rPr>
        <w:t>termination reasons (</w:t>
      </w:r>
      <w:proofErr w:type="spellStart"/>
      <w:r w:rsidR="009B1013" w:rsidRPr="38A32F5D">
        <w:rPr>
          <w:szCs w:val="20"/>
          <w:lang w:val="en-GB"/>
          <w:rPrChange w:id="914" w:author="Jonathan Leipold - BDAE Gruppe" w:date="2023-10-18T10:09:00Z">
            <w:rPr>
              <w:rFonts w:asciiTheme="majorHAnsi" w:eastAsiaTheme="majorEastAsia" w:hAnsiTheme="majorHAnsi" w:cstheme="majorBidi"/>
              <w:color w:val="007789" w:themeColor="accent1" w:themeShade="BF"/>
              <w:szCs w:val="16"/>
              <w:lang w:val="en-GB"/>
            </w:rPr>
          </w:rPrChange>
        </w:rPr>
        <w:t>Beendigungsgrund</w:t>
      </w:r>
      <w:proofErr w:type="spellEnd"/>
      <w:r w:rsidR="009B1013" w:rsidRPr="38A32F5D">
        <w:rPr>
          <w:szCs w:val="20"/>
          <w:lang w:val="en-GB"/>
          <w:rPrChange w:id="915"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w:t>
      </w:r>
      <w:ins w:id="916" w:author="Gastbenutzer" w:date="2023-10-28T20:59:00Z">
        <w:r w:rsidR="38A32F5D" w:rsidRPr="38A32F5D">
          <w:rPr>
            <w:szCs w:val="20"/>
            <w:lang w:val="en-GB"/>
          </w:rPr>
          <w:t xml:space="preserve">will be considered later </w:t>
        </w:r>
      </w:ins>
      <w:r w:rsidR="009B1013" w:rsidRPr="38A32F5D">
        <w:rPr>
          <w:szCs w:val="20"/>
          <w:lang w:val="en-GB"/>
          <w:rPrChange w:id="917"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to select only contracts </w:t>
      </w:r>
      <w:ins w:id="918" w:author="Gastbenutzer" w:date="2023-10-28T20:58:00Z">
        <w:r w:rsidR="38A32F5D" w:rsidRPr="38A32F5D">
          <w:rPr>
            <w:szCs w:val="20"/>
            <w:lang w:val="en-GB"/>
          </w:rPr>
          <w:t xml:space="preserve">that were </w:t>
        </w:r>
      </w:ins>
      <w:del w:id="919" w:author="Gastbenutzer" w:date="2023-10-28T20:58:00Z">
        <w:r w:rsidR="009B1013" w:rsidRPr="38A32F5D">
          <w:rPr>
            <w:szCs w:val="20"/>
            <w:lang w:val="en-GB"/>
            <w:rPrChange w:id="920"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who got </w:delText>
        </w:r>
      </w:del>
      <w:r w:rsidR="009B1013" w:rsidRPr="38A32F5D">
        <w:rPr>
          <w:szCs w:val="20"/>
          <w:lang w:val="en-GB"/>
          <w:rPrChange w:id="92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terminated </w:t>
      </w:r>
      <w:del w:id="922" w:author="Gastbenutzer" w:date="2023-10-28T20:59:00Z">
        <w:r w:rsidR="009B1013" w:rsidRPr="38A32F5D">
          <w:rPr>
            <w:szCs w:val="20"/>
            <w:lang w:val="en-GB"/>
            <w:rPrChange w:id="923" w:author="Jonathan Leipold - BDAE Gruppe" w:date="2023-10-18T10:09:00Z">
              <w:rPr>
                <w:rFonts w:asciiTheme="majorHAnsi" w:eastAsiaTheme="majorEastAsia" w:hAnsiTheme="majorHAnsi" w:cstheme="majorBidi"/>
                <w:color w:val="007789" w:themeColor="accent1" w:themeShade="BF"/>
                <w:szCs w:val="16"/>
                <w:lang w:val="en-GB"/>
              </w:rPr>
            </w:rPrChange>
          </w:rPr>
          <w:delText>due to</w:delText>
        </w:r>
      </w:del>
      <w:ins w:id="924" w:author="Gastbenutzer" w:date="2023-10-28T20:59:00Z">
        <w:r w:rsidR="38A32F5D" w:rsidRPr="38A32F5D">
          <w:rPr>
            <w:szCs w:val="20"/>
            <w:lang w:val="en-GB"/>
          </w:rPr>
          <w:t>for</w:t>
        </w:r>
      </w:ins>
      <w:r w:rsidR="009B1013" w:rsidRPr="38A32F5D">
        <w:rPr>
          <w:szCs w:val="20"/>
          <w:lang w:val="en-GB"/>
          <w:rPrChange w:id="925"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specific reasons</w:t>
      </w:r>
      <w:r w:rsidR="00536202" w:rsidRPr="38A32F5D">
        <w:rPr>
          <w:szCs w:val="20"/>
          <w:lang w:val="en-GB"/>
          <w:rPrChange w:id="926"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as an </w:t>
      </w:r>
      <w:r w:rsidR="00536202" w:rsidRPr="00395821">
        <w:rPr>
          <w:szCs w:val="20"/>
          <w:lang w:val="en-GB"/>
          <w:rPrChange w:id="927" w:author="Jonathan Leipold - BDAE Gruppe" w:date="2023-10-29T09:37:00Z">
            <w:rPr>
              <w:rFonts w:asciiTheme="majorHAnsi" w:eastAsiaTheme="majorEastAsia" w:hAnsiTheme="majorHAnsi" w:cstheme="majorBidi"/>
              <w:color w:val="007789" w:themeColor="accent1" w:themeShade="BF"/>
              <w:szCs w:val="16"/>
              <w:lang w:val="en-GB"/>
            </w:rPr>
          </w:rPrChange>
        </w:rPr>
        <w:t>alternative target variable</w:t>
      </w:r>
      <w:ins w:id="928" w:author="Jonathan Leipold - BDAE Gruppe" w:date="2023-10-29T09:36:00Z">
        <w:r w:rsidR="00B66A38" w:rsidRPr="00B66A38">
          <w:rPr>
            <w:b/>
            <w:szCs w:val="20"/>
            <w:lang w:val="en-GB"/>
            <w:rPrChange w:id="929" w:author="Jonathan Leipold - BDAE Gruppe" w:date="2023-10-29T09:36:00Z">
              <w:rPr>
                <w:szCs w:val="20"/>
                <w:lang w:val="en-GB"/>
              </w:rPr>
            </w:rPrChange>
          </w:rPr>
          <w:t xml:space="preserve"> </w:t>
        </w:r>
        <w:proofErr w:type="spellStart"/>
        <w:r w:rsidR="00B66A38" w:rsidRPr="00395821">
          <w:rPr>
            <w:b/>
            <w:i/>
            <w:szCs w:val="20"/>
            <w:lang w:val="en-GB"/>
            <w:rPrChange w:id="930" w:author="Jonathan Leipold - BDAE Gruppe" w:date="2023-10-29T09:36:00Z">
              <w:rPr>
                <w:szCs w:val="20"/>
                <w:lang w:val="en-GB"/>
              </w:rPr>
            </w:rPrChange>
          </w:rPr>
          <w:t>ds_terminated</w:t>
        </w:r>
      </w:ins>
      <w:proofErr w:type="spellEnd"/>
      <w:r w:rsidR="00536202" w:rsidRPr="38A32F5D">
        <w:rPr>
          <w:szCs w:val="20"/>
          <w:lang w:val="en-GB"/>
          <w:rPrChange w:id="931" w:author="Jonathan Leipold - BDAE Gruppe" w:date="2023-10-18T10:09:00Z">
            <w:rPr>
              <w:rFonts w:asciiTheme="majorHAnsi" w:eastAsiaTheme="majorEastAsia" w:hAnsiTheme="majorHAnsi" w:cstheme="majorBidi"/>
              <w:color w:val="007789" w:themeColor="accent1" w:themeShade="BF"/>
              <w:szCs w:val="16"/>
              <w:lang w:val="en-GB"/>
            </w:rPr>
          </w:rPrChange>
        </w:rPr>
        <w:t>.</w:t>
      </w:r>
    </w:p>
    <w:p w14:paraId="6C0A6F60" w14:textId="71764E94" w:rsidR="00414FA3" w:rsidRDefault="00964AC2">
      <w:pPr>
        <w:rPr>
          <w:ins w:id="932" w:author="Jonathan Leipold - BDAE Gruppe" w:date="2023-10-29T09:40:00Z"/>
          <w:szCs w:val="20"/>
          <w:lang w:val="en-GB"/>
        </w:rPr>
      </w:pPr>
      <w:r w:rsidRPr="38A32F5D">
        <w:rPr>
          <w:szCs w:val="20"/>
          <w:lang w:val="en-GB"/>
          <w:rPrChange w:id="93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To add more information about </w:t>
      </w:r>
      <w:r w:rsidR="005D3E3F" w:rsidRPr="38A32F5D">
        <w:rPr>
          <w:szCs w:val="20"/>
          <w:lang w:val="en-GB"/>
          <w:rPrChange w:id="934" w:author="Jonathan Leipold - BDAE Gruppe" w:date="2023-10-18T10:09:00Z">
            <w:rPr>
              <w:rFonts w:asciiTheme="majorHAnsi" w:eastAsiaTheme="majorEastAsia" w:hAnsiTheme="majorHAnsi" w:cstheme="majorBidi"/>
              <w:color w:val="007789" w:themeColor="accent1" w:themeShade="BF"/>
              <w:szCs w:val="16"/>
              <w:lang w:val="en-GB"/>
            </w:rPr>
          </w:rPrChange>
        </w:rPr>
        <w:t>past customer behaviour</w:t>
      </w:r>
      <w:ins w:id="935" w:author="Jonathan Leipold - BDAE Gruppe" w:date="2023-10-29T09:37:00Z">
        <w:r w:rsidR="00367284">
          <w:rPr>
            <w:szCs w:val="20"/>
            <w:lang w:val="en-GB"/>
          </w:rPr>
          <w:t>,</w:t>
        </w:r>
      </w:ins>
      <w:r w:rsidR="005D3E3F" w:rsidRPr="38A32F5D">
        <w:rPr>
          <w:szCs w:val="20"/>
          <w:lang w:val="en-GB"/>
          <w:rPrChange w:id="936"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information </w:t>
      </w:r>
      <w:r w:rsidR="001A0129" w:rsidRPr="38A32F5D">
        <w:rPr>
          <w:szCs w:val="20"/>
          <w:lang w:val="en-GB"/>
          <w:rPrChange w:id="937" w:author="Jonathan Leipold - BDAE Gruppe" w:date="2023-10-18T10:09:00Z">
            <w:rPr>
              <w:rFonts w:asciiTheme="majorHAnsi" w:eastAsiaTheme="majorEastAsia" w:hAnsiTheme="majorHAnsi" w:cstheme="majorBidi"/>
              <w:color w:val="007789" w:themeColor="accent1" w:themeShade="BF"/>
              <w:szCs w:val="16"/>
              <w:lang w:val="en-GB"/>
            </w:rPr>
          </w:rPrChange>
        </w:rPr>
        <w:t>from</w:t>
      </w:r>
      <w:r w:rsidR="005D3E3F" w:rsidRPr="38A32F5D">
        <w:rPr>
          <w:szCs w:val="20"/>
          <w:lang w:val="en-GB"/>
          <w:rPrChange w:id="93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 the transaction </w:t>
      </w:r>
      <w:ins w:id="939" w:author="Gastbenutzer" w:date="2023-10-28T21:00:00Z">
        <w:r w:rsidR="38A32F5D" w:rsidRPr="38A32F5D">
          <w:rPr>
            <w:szCs w:val="20"/>
            <w:lang w:val="en-GB"/>
          </w:rPr>
          <w:t>rows</w:t>
        </w:r>
      </w:ins>
      <w:del w:id="940" w:author="Gastbenutzer" w:date="2023-10-28T21:00:00Z">
        <w:r w:rsidRPr="38A32F5D" w:rsidDel="38A32F5D">
          <w:rPr>
            <w:szCs w:val="20"/>
            <w:lang w:val="en-GB"/>
            <w:rPrChange w:id="941" w:author="Jonathan Leipold - BDAE Gruppe" w:date="2023-10-18T10:09:00Z">
              <w:rPr>
                <w:rFonts w:asciiTheme="majorHAnsi" w:eastAsiaTheme="majorEastAsia" w:hAnsiTheme="majorHAnsi" w:cstheme="majorBidi"/>
                <w:color w:val="007789" w:themeColor="accent1" w:themeShade="BF"/>
                <w:lang w:val="en-GB"/>
              </w:rPr>
            </w:rPrChange>
          </w:rPr>
          <w:delText>lines</w:delText>
        </w:r>
      </w:del>
      <w:ins w:id="942" w:author="Gastbenutzer" w:date="2023-10-28T21:00:00Z">
        <w:r w:rsidR="38A32F5D" w:rsidRPr="38A32F5D">
          <w:rPr>
            <w:szCs w:val="20"/>
            <w:lang w:val="en-GB"/>
          </w:rPr>
          <w:t xml:space="preserve"> </w:t>
        </w:r>
        <w:del w:id="943" w:author="Jonathan Leipold - BDAE Gruppe" w:date="2023-10-29T09:37:00Z">
          <w:r w:rsidR="38A32F5D" w:rsidRPr="38A32F5D" w:rsidDel="00367284">
            <w:rPr>
              <w:szCs w:val="20"/>
              <w:lang w:val="en-GB"/>
            </w:rPr>
            <w:delText>was</w:delText>
          </w:r>
        </w:del>
      </w:ins>
      <w:ins w:id="944" w:author="Jonathan Leipold - BDAE Gruppe" w:date="2023-10-29T09:37:00Z">
        <w:r w:rsidR="00367284">
          <w:rPr>
            <w:szCs w:val="20"/>
            <w:lang w:val="en-GB"/>
          </w:rPr>
          <w:t>were</w:t>
        </w:r>
      </w:ins>
      <w:ins w:id="945" w:author="Jonathan Leipold - BDAE Gruppe" w:date="2023-10-29T09:32:00Z">
        <w:r w:rsidR="00D1294C">
          <w:rPr>
            <w:szCs w:val="20"/>
            <w:lang w:val="en-GB"/>
          </w:rPr>
          <w:t xml:space="preserve"> </w:t>
        </w:r>
      </w:ins>
      <w:del w:id="946" w:author="Gastbenutzer" w:date="2023-10-28T21:00:00Z">
        <w:r w:rsidR="005D3E3F" w:rsidRPr="38A32F5D">
          <w:rPr>
            <w:szCs w:val="20"/>
            <w:lang w:val="en-GB"/>
            <w:rPrChange w:id="947"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where </w:delText>
        </w:r>
      </w:del>
      <w:r w:rsidR="005D3E3F" w:rsidRPr="38A32F5D">
        <w:rPr>
          <w:szCs w:val="20"/>
          <w:lang w:val="en-GB"/>
          <w:rPrChange w:id="94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added. They contain information about </w:t>
      </w:r>
      <w:del w:id="949" w:author="Gastbenutzer" w:date="2023-10-28T21:01:00Z">
        <w:r w:rsidR="005D3E3F" w:rsidRPr="38A32F5D">
          <w:rPr>
            <w:szCs w:val="20"/>
            <w:lang w:val="en-GB"/>
            <w:rPrChange w:id="950"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paid </w:delText>
        </w:r>
      </w:del>
      <w:r w:rsidR="005D3E3F" w:rsidRPr="38A32F5D">
        <w:rPr>
          <w:szCs w:val="20"/>
          <w:lang w:val="en-GB"/>
          <w:rPrChange w:id="951" w:author="Jonathan Leipold - BDAE Gruppe" w:date="2023-10-18T10:09:00Z">
            <w:rPr>
              <w:rFonts w:asciiTheme="majorHAnsi" w:eastAsiaTheme="majorEastAsia" w:hAnsiTheme="majorHAnsi" w:cstheme="majorBidi"/>
              <w:color w:val="007789" w:themeColor="accent1" w:themeShade="BF"/>
              <w:szCs w:val="16"/>
              <w:lang w:val="en-GB"/>
            </w:rPr>
          </w:rPrChange>
        </w:rPr>
        <w:t>premiums</w:t>
      </w:r>
      <w:ins w:id="952" w:author="Gastbenutzer" w:date="2023-10-28T21:01:00Z">
        <w:r w:rsidR="005D3E3F" w:rsidRPr="38A32F5D">
          <w:rPr>
            <w:szCs w:val="20"/>
            <w:lang w:val="en-GB"/>
          </w:rPr>
          <w:t xml:space="preserve"> </w:t>
        </w:r>
        <w:r w:rsidR="38A32F5D" w:rsidRPr="38A32F5D">
          <w:rPr>
            <w:szCs w:val="20"/>
            <w:lang w:val="en-GB"/>
          </w:rPr>
          <w:t>paid</w:t>
        </w:r>
      </w:ins>
      <w:r w:rsidR="38A32F5D" w:rsidRPr="38A32F5D">
        <w:rPr>
          <w:szCs w:val="20"/>
          <w:lang w:val="en-GB"/>
          <w:rPrChange w:id="953" w:author="Jonathan Leipold - BDAE Gruppe" w:date="2023-10-18T10:09:00Z">
            <w:rPr>
              <w:rFonts w:asciiTheme="majorHAnsi" w:eastAsiaTheme="majorEastAsia" w:hAnsiTheme="majorHAnsi" w:cstheme="majorBidi"/>
              <w:color w:val="007789" w:themeColor="accent1" w:themeShade="BF"/>
              <w:lang w:val="en-GB"/>
            </w:rPr>
          </w:rPrChange>
        </w:rPr>
        <w:t xml:space="preserve"> </w:t>
      </w:r>
      <w:r w:rsidR="005D3E3F" w:rsidRPr="38A32F5D">
        <w:rPr>
          <w:szCs w:val="20"/>
          <w:lang w:val="en-GB"/>
          <w:rPrChange w:id="954"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as well </w:t>
      </w:r>
      <w:ins w:id="955" w:author="Gastbenutzer" w:date="2023-10-28T21:01:00Z">
        <w:r w:rsidR="38A32F5D" w:rsidRPr="38A32F5D">
          <w:rPr>
            <w:szCs w:val="20"/>
            <w:lang w:val="en-GB"/>
          </w:rPr>
          <w:t>a</w:t>
        </w:r>
      </w:ins>
      <w:del w:id="956" w:author="Gastbenutzer" w:date="2023-10-28T21:01:00Z">
        <w:r w:rsidR="005D3E3F" w:rsidRPr="38A32F5D">
          <w:rPr>
            <w:szCs w:val="20"/>
            <w:lang w:val="en-GB"/>
            <w:rPrChange w:id="957" w:author="Jonathan Leipold - BDAE Gruppe" w:date="2023-10-18T10:09:00Z">
              <w:rPr>
                <w:rFonts w:asciiTheme="majorHAnsi" w:eastAsiaTheme="majorEastAsia" w:hAnsiTheme="majorHAnsi" w:cstheme="majorBidi"/>
                <w:color w:val="007789" w:themeColor="accent1" w:themeShade="BF"/>
                <w:szCs w:val="16"/>
                <w:lang w:val="en-GB"/>
              </w:rPr>
            </w:rPrChange>
          </w:rPr>
          <w:delText>e</w:delText>
        </w:r>
      </w:del>
      <w:r w:rsidR="005D3E3F" w:rsidRPr="38A32F5D">
        <w:rPr>
          <w:szCs w:val="20"/>
          <w:lang w:val="en-GB"/>
          <w:rPrChange w:id="958"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s </w:t>
      </w:r>
      <w:del w:id="959" w:author="Gastbenutzer" w:date="2023-10-28T21:01:00Z">
        <w:r w:rsidR="005D3E3F" w:rsidRPr="38A32F5D">
          <w:rPr>
            <w:szCs w:val="20"/>
            <w:lang w:val="en-GB"/>
            <w:rPrChange w:id="960"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claimed </w:delText>
        </w:r>
      </w:del>
      <w:r w:rsidR="00BB285F" w:rsidRPr="38A32F5D">
        <w:rPr>
          <w:szCs w:val="20"/>
          <w:lang w:val="en-GB"/>
          <w:rPrChange w:id="961"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customer invoices </w:t>
      </w:r>
      <w:ins w:id="962" w:author="Gastbenutzer" w:date="2023-10-28T21:01:00Z">
        <w:r w:rsidR="38A32F5D" w:rsidRPr="38A32F5D">
          <w:rPr>
            <w:szCs w:val="20"/>
            <w:lang w:val="en-GB"/>
          </w:rPr>
          <w:t xml:space="preserve">claimed </w:t>
        </w:r>
      </w:ins>
      <w:r w:rsidR="00BB285F" w:rsidRPr="38A32F5D">
        <w:rPr>
          <w:szCs w:val="20"/>
          <w:lang w:val="en-GB"/>
          <w:rPrChange w:id="963"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and are grouped and </w:t>
      </w:r>
      <w:ins w:id="964" w:author="Gastbenutzer" w:date="2023-10-28T21:01:00Z">
        <w:r w:rsidR="38A32F5D" w:rsidRPr="38A32F5D">
          <w:rPr>
            <w:szCs w:val="20"/>
            <w:lang w:val="en-GB"/>
          </w:rPr>
          <w:t xml:space="preserve">linked in SQL </w:t>
        </w:r>
      </w:ins>
      <w:del w:id="965" w:author="Gastbenutzer" w:date="2023-10-28T21:01:00Z">
        <w:r w:rsidR="00BB285F" w:rsidRPr="38A32F5D">
          <w:rPr>
            <w:szCs w:val="20"/>
            <w:lang w:val="en-GB"/>
            <w:rPrChange w:id="966"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joined </w:delText>
        </w:r>
      </w:del>
      <w:r w:rsidR="00BB285F" w:rsidRPr="38A32F5D">
        <w:rPr>
          <w:szCs w:val="20"/>
          <w:lang w:val="en-GB"/>
          <w:rPrChange w:id="967" w:author="Jonathan Leipold - BDAE Gruppe" w:date="2023-10-18T10:09:00Z">
            <w:rPr>
              <w:rFonts w:asciiTheme="majorHAnsi" w:eastAsiaTheme="majorEastAsia" w:hAnsiTheme="majorHAnsi" w:cstheme="majorBidi"/>
              <w:color w:val="007789" w:themeColor="accent1" w:themeShade="BF"/>
              <w:szCs w:val="16"/>
              <w:lang w:val="en-GB"/>
            </w:rPr>
          </w:rPrChange>
        </w:rPr>
        <w:t xml:space="preserve">by their </w:t>
      </w:r>
      <w:proofErr w:type="spellStart"/>
      <w:r w:rsidR="00BB285F" w:rsidRPr="38A32F5D">
        <w:rPr>
          <w:szCs w:val="20"/>
          <w:lang w:val="en-GB"/>
          <w:rPrChange w:id="968" w:author="Jonathan Leipold - BDAE Gruppe" w:date="2023-10-18T10:09:00Z">
            <w:rPr>
              <w:rFonts w:asciiTheme="majorHAnsi" w:eastAsiaTheme="majorEastAsia" w:hAnsiTheme="majorHAnsi" w:cstheme="majorBidi"/>
              <w:color w:val="007789" w:themeColor="accent1" w:themeShade="BF"/>
              <w:szCs w:val="16"/>
              <w:lang w:val="en-GB"/>
            </w:rPr>
          </w:rPrChange>
        </w:rPr>
        <w:t>contractID</w:t>
      </w:r>
      <w:proofErr w:type="spellEnd"/>
      <w:del w:id="969" w:author="Gastbenutzer" w:date="2023-10-28T21:02:00Z">
        <w:r w:rsidR="00BB285F" w:rsidRPr="38A32F5D">
          <w:rPr>
            <w:szCs w:val="20"/>
            <w:lang w:val="en-GB"/>
            <w:rPrChange w:id="970" w:author="Jonathan Leipold - BDAE Gruppe" w:date="2023-10-18T10:09:00Z">
              <w:rPr>
                <w:rFonts w:asciiTheme="majorHAnsi" w:eastAsiaTheme="majorEastAsia" w:hAnsiTheme="majorHAnsi" w:cstheme="majorBidi"/>
                <w:color w:val="007789" w:themeColor="accent1" w:themeShade="BF"/>
                <w:szCs w:val="16"/>
                <w:lang w:val="en-GB"/>
              </w:rPr>
            </w:rPrChange>
          </w:rPr>
          <w:delText xml:space="preserve"> in SQL</w:delText>
        </w:r>
      </w:del>
      <w:ins w:id="971" w:author="Jonathan Leipold - BDAE Gruppe" w:date="2023-10-29T09:19:00Z">
        <w:r w:rsidR="00AC582A">
          <w:rPr>
            <w:szCs w:val="20"/>
            <w:lang w:val="en-GB"/>
          </w:rPr>
          <w:t>.</w:t>
        </w:r>
      </w:ins>
      <w:ins w:id="972" w:author="Jonathan Leipold - BDAE Gruppe" w:date="2023-10-29T09:33:00Z">
        <w:r w:rsidR="002731B5">
          <w:rPr>
            <w:szCs w:val="20"/>
            <w:lang w:val="en-GB"/>
          </w:rPr>
          <w:t xml:space="preserve"> </w:t>
        </w:r>
        <w:proofErr w:type="gramStart"/>
        <w:r w:rsidR="002731B5">
          <w:rPr>
            <w:szCs w:val="20"/>
            <w:lang w:val="en-GB"/>
          </w:rPr>
          <w:t>This steps</w:t>
        </w:r>
        <w:proofErr w:type="gramEnd"/>
        <w:r w:rsidR="002731B5">
          <w:rPr>
            <w:szCs w:val="20"/>
            <w:lang w:val="en-GB"/>
          </w:rPr>
          <w:t xml:space="preserve"> can be </w:t>
        </w:r>
        <w:r w:rsidR="00670A76" w:rsidRPr="00670A76">
          <w:rPr>
            <w:szCs w:val="20"/>
            <w:lang w:val="en-GB"/>
          </w:rPr>
          <w:t>comprehended</w:t>
        </w:r>
        <w:r w:rsidR="00670A76">
          <w:rPr>
            <w:szCs w:val="20"/>
            <w:lang w:val="en-GB"/>
          </w:rPr>
          <w:t xml:space="preserve"> in </w:t>
        </w:r>
      </w:ins>
      <w:ins w:id="973" w:author="Jonathan Leipold - BDAE Gruppe" w:date="2023-10-29T09:34:00Z">
        <w:r w:rsidR="00154D04">
          <w:rPr>
            <w:szCs w:val="20"/>
            <w:lang w:val="en-GB"/>
          </w:rPr>
          <w:fldChar w:fldCharType="begin"/>
        </w:r>
        <w:r w:rsidR="00154D04">
          <w:rPr>
            <w:szCs w:val="20"/>
            <w:lang w:val="en-GB"/>
          </w:rPr>
          <w:instrText xml:space="preserve"> REF _Ref149464499 \h </w:instrText>
        </w:r>
      </w:ins>
      <w:r w:rsidR="00154D04">
        <w:rPr>
          <w:szCs w:val="20"/>
          <w:lang w:val="en-GB"/>
        </w:rPr>
      </w:r>
      <w:r w:rsidR="00154D04">
        <w:rPr>
          <w:szCs w:val="20"/>
          <w:lang w:val="en-GB"/>
        </w:rPr>
        <w:fldChar w:fldCharType="separate"/>
      </w:r>
      <w:ins w:id="974" w:author="Jonathan Leipold - BDAE Gruppe" w:date="2023-10-29T09:34:00Z">
        <w:r w:rsidR="00154D04" w:rsidRPr="00E76E47">
          <w:rPr>
            <w:color w:val="4E5B6F" w:themeColor="text2"/>
            <w:szCs w:val="18"/>
            <w:lang w:val="en-GB"/>
          </w:rPr>
          <w:t xml:space="preserve">Figure </w:t>
        </w:r>
        <w:r w:rsidR="00154D04">
          <w:rPr>
            <w:noProof/>
            <w:lang w:val="en-GB"/>
          </w:rPr>
          <w:t>5</w:t>
        </w:r>
        <w:r w:rsidR="00154D04">
          <w:rPr>
            <w:szCs w:val="20"/>
            <w:lang w:val="en-GB"/>
          </w:rPr>
          <w:fldChar w:fldCharType="end"/>
        </w:r>
        <w:r w:rsidR="00767D9A">
          <w:rPr>
            <w:szCs w:val="20"/>
            <w:lang w:val="en-GB"/>
          </w:rPr>
          <w:t xml:space="preserve"> - </w:t>
        </w:r>
      </w:ins>
      <w:ins w:id="975" w:author="Jonathan Leipold - BDAE Gruppe" w:date="2023-10-29T09:35:00Z">
        <w:r w:rsidR="00767D9A">
          <w:rPr>
            <w:szCs w:val="20"/>
            <w:lang w:val="en-GB"/>
          </w:rPr>
          <w:fldChar w:fldCharType="begin"/>
        </w:r>
        <w:r w:rsidR="00767D9A">
          <w:rPr>
            <w:szCs w:val="20"/>
            <w:lang w:val="en-GB"/>
          </w:rPr>
          <w:instrText xml:space="preserve"> REF _Ref149464519 \h </w:instrText>
        </w:r>
      </w:ins>
      <w:r w:rsidR="00767D9A">
        <w:rPr>
          <w:szCs w:val="20"/>
          <w:lang w:val="en-GB"/>
        </w:rPr>
      </w:r>
      <w:r w:rsidR="00767D9A">
        <w:rPr>
          <w:szCs w:val="20"/>
          <w:lang w:val="en-GB"/>
        </w:rPr>
        <w:fldChar w:fldCharType="separate"/>
      </w:r>
      <w:ins w:id="976" w:author="Jonathan Leipold - BDAE Gruppe" w:date="2023-10-29T09:35:00Z">
        <w:r w:rsidR="00767D9A" w:rsidRPr="00E76E47">
          <w:rPr>
            <w:color w:val="4E5B6F" w:themeColor="text2"/>
            <w:szCs w:val="18"/>
            <w:lang w:val="en-GB"/>
          </w:rPr>
          <w:t xml:space="preserve">Figure </w:t>
        </w:r>
        <w:r w:rsidR="00767D9A">
          <w:rPr>
            <w:noProof/>
            <w:lang w:val="en-GB"/>
          </w:rPr>
          <w:t>7</w:t>
        </w:r>
        <w:r w:rsidR="00767D9A">
          <w:rPr>
            <w:szCs w:val="20"/>
            <w:lang w:val="en-GB"/>
          </w:rPr>
          <w:fldChar w:fldCharType="end"/>
        </w:r>
        <w:r w:rsidR="00767D9A">
          <w:rPr>
            <w:szCs w:val="20"/>
            <w:lang w:val="en-GB"/>
          </w:rPr>
          <w:t>.</w:t>
        </w:r>
      </w:ins>
      <w:ins w:id="977" w:author="Jonathan Leipold - BDAE Gruppe" w:date="2023-10-29T09:19:00Z">
        <w:r w:rsidR="00AC582A">
          <w:rPr>
            <w:rStyle w:val="FootnoteReference"/>
            <w:szCs w:val="20"/>
            <w:lang w:val="en-GB"/>
          </w:rPr>
          <w:footnoteReference w:id="3"/>
        </w:r>
      </w:ins>
      <w:del w:id="982" w:author="Jonathan Leipold - BDAE Gruppe" w:date="2023-10-29T09:19:00Z">
        <w:r w:rsidR="00BB285F" w:rsidRPr="38A32F5D" w:rsidDel="00AC582A">
          <w:rPr>
            <w:szCs w:val="20"/>
            <w:lang w:val="en-GB"/>
            <w:rPrChange w:id="983" w:author="Jonathan Leipold - BDAE Gruppe" w:date="2023-10-18T10:09:00Z">
              <w:rPr>
                <w:rFonts w:asciiTheme="majorHAnsi" w:eastAsiaTheme="majorEastAsia" w:hAnsiTheme="majorHAnsi" w:cstheme="majorBidi"/>
                <w:color w:val="007789" w:themeColor="accent1" w:themeShade="BF"/>
                <w:szCs w:val="16"/>
                <w:lang w:val="en-GB"/>
              </w:rPr>
            </w:rPrChange>
          </w:rPr>
          <w:delText>:</w:delText>
        </w:r>
      </w:del>
    </w:p>
    <w:p w14:paraId="3606B2A8" w14:textId="39B4175C" w:rsidR="00414FA3" w:rsidRPr="00992CCF" w:rsidRDefault="00414FA3" w:rsidP="00EB7DD6">
      <w:pPr>
        <w:rPr>
          <w:szCs w:val="20"/>
          <w:lang w:val="en-GB"/>
          <w:rPrChange w:id="984" w:author="Jonathan Leipold - BDAE Gruppe" w:date="2023-10-18T10:09:00Z">
            <w:rPr>
              <w:rFonts w:asciiTheme="majorHAnsi" w:eastAsiaTheme="majorEastAsia" w:hAnsiTheme="majorHAnsi" w:cstheme="majorBidi"/>
              <w:color w:val="007789" w:themeColor="accent1" w:themeShade="BF"/>
              <w:szCs w:val="16"/>
              <w:lang w:val="en-GB"/>
            </w:rPr>
          </w:rPrChange>
        </w:rPr>
      </w:pPr>
      <w:ins w:id="985" w:author="Jonathan Leipold - BDAE Gruppe" w:date="2023-10-29T09:41:00Z">
        <w:r>
          <w:rPr>
            <w:szCs w:val="20"/>
            <w:lang w:val="en-GB"/>
          </w:rPr>
          <w:t xml:space="preserve">To get an overview about the collected </w:t>
        </w:r>
        <w:r w:rsidR="00D01DE6">
          <w:rPr>
            <w:szCs w:val="20"/>
            <w:lang w:val="en-GB"/>
          </w:rPr>
          <w:t>data</w:t>
        </w:r>
      </w:ins>
      <w:ins w:id="986" w:author="Jonathan Leipold - BDAE Gruppe" w:date="2023-10-29T09:48:00Z">
        <w:r w:rsidR="00454DFC">
          <w:rPr>
            <w:szCs w:val="20"/>
            <w:lang w:val="en-GB"/>
          </w:rPr>
          <w:t>, column</w:t>
        </w:r>
      </w:ins>
      <w:ins w:id="987" w:author="Jonathan Leipold - BDAE Gruppe" w:date="2023-10-29T09:41:00Z">
        <w:r w:rsidR="00D01DE6">
          <w:rPr>
            <w:szCs w:val="20"/>
            <w:lang w:val="en-GB"/>
          </w:rPr>
          <w:t xml:space="preserve"> </w:t>
        </w:r>
      </w:ins>
      <w:ins w:id="988" w:author="Jonathan Leipold - BDAE Gruppe" w:date="2023-10-29T09:48:00Z">
        <w:r w:rsidR="004223A3">
          <w:rPr>
            <w:szCs w:val="20"/>
            <w:lang w:val="en-GB"/>
          </w:rPr>
          <w:t xml:space="preserve">descriptions </w:t>
        </w:r>
        <w:r w:rsidR="00454DFC">
          <w:rPr>
            <w:szCs w:val="20"/>
            <w:lang w:val="en-GB"/>
          </w:rPr>
          <w:t xml:space="preserve">can be found in </w:t>
        </w:r>
      </w:ins>
      <w:ins w:id="989" w:author="Jonathan Leipold - BDAE Gruppe" w:date="2023-10-29T09:49:00Z">
        <w:r w:rsidR="00454DFC">
          <w:rPr>
            <w:szCs w:val="20"/>
            <w:lang w:val="en-GB"/>
          </w:rPr>
          <w:fldChar w:fldCharType="begin"/>
        </w:r>
        <w:r w:rsidR="00454DFC">
          <w:rPr>
            <w:szCs w:val="20"/>
            <w:lang w:val="en-GB"/>
          </w:rPr>
          <w:instrText xml:space="preserve"> REF _Ref149465363 \h </w:instrText>
        </w:r>
      </w:ins>
      <w:r w:rsidR="00454DFC">
        <w:rPr>
          <w:szCs w:val="20"/>
          <w:lang w:val="en-GB"/>
        </w:rPr>
      </w:r>
      <w:r w:rsidR="00454DFC">
        <w:rPr>
          <w:szCs w:val="20"/>
          <w:lang w:val="en-GB"/>
        </w:rPr>
        <w:fldChar w:fldCharType="separate"/>
      </w:r>
      <w:ins w:id="990" w:author="Jonathan Leipold - BDAE Gruppe" w:date="2023-10-29T09:49:00Z">
        <w:r w:rsidR="00454DFC" w:rsidRPr="00454DFC">
          <w:rPr>
            <w:lang w:val="en-GB"/>
            <w:rPrChange w:id="991" w:author="Jonathan Leipold - BDAE Gruppe" w:date="2023-10-29T09:49:00Z">
              <w:rPr/>
            </w:rPrChange>
          </w:rPr>
          <w:t xml:space="preserve">Table </w:t>
        </w:r>
        <w:r w:rsidR="00454DFC" w:rsidRPr="00454DFC">
          <w:rPr>
            <w:noProof/>
            <w:lang w:val="en-GB"/>
            <w:rPrChange w:id="992" w:author="Jonathan Leipold - BDAE Gruppe" w:date="2023-10-29T09:49:00Z">
              <w:rPr>
                <w:noProof/>
              </w:rPr>
            </w:rPrChange>
          </w:rPr>
          <w:t>2</w:t>
        </w:r>
        <w:r w:rsidR="00454DFC" w:rsidRPr="00454DFC">
          <w:rPr>
            <w:lang w:val="en-GB"/>
            <w:rPrChange w:id="993" w:author="Jonathan Leipold - BDAE Gruppe" w:date="2023-10-29T09:49:00Z">
              <w:rPr/>
            </w:rPrChange>
          </w:rPr>
          <w:t>: Churn prediction column descriptions</w:t>
        </w:r>
        <w:r w:rsidR="00454DFC">
          <w:rPr>
            <w:szCs w:val="20"/>
            <w:lang w:val="en-GB"/>
          </w:rPr>
          <w:fldChar w:fldCharType="end"/>
        </w:r>
      </w:ins>
      <w:ins w:id="994" w:author="Jonathan Leipold - BDAE Gruppe" w:date="2023-10-29T09:48:00Z">
        <w:r w:rsidR="00454DFC">
          <w:rPr>
            <w:szCs w:val="20"/>
            <w:lang w:val="en-GB"/>
          </w:rPr>
          <w:t>.</w:t>
        </w:r>
      </w:ins>
    </w:p>
    <w:p w14:paraId="48EE9C21" w14:textId="6C066B26" w:rsidR="006147FD" w:rsidRPr="002731B5" w:rsidDel="00BD1A84" w:rsidRDefault="00333F09">
      <w:pPr>
        <w:keepNext/>
        <w:rPr>
          <w:del w:id="995" w:author="Jonathan Leipold - BDAE Gruppe" w:date="2023-10-29T09:31:00Z"/>
          <w:lang w:val="en-GB"/>
          <w:rPrChange w:id="996" w:author="Jonathan Leipold - BDAE Gruppe" w:date="2023-10-29T09:33:00Z">
            <w:rPr>
              <w:del w:id="997" w:author="Jonathan Leipold - BDAE Gruppe" w:date="2023-10-29T09:31:00Z"/>
            </w:rPr>
          </w:rPrChange>
        </w:rPr>
        <w:pPrChange w:id="998" w:author="Jonathan Leipold - BDAE Gruppe" w:date="2023-10-20T01:30:00Z">
          <w:pPr/>
        </w:pPrChange>
      </w:pPr>
      <w:ins w:id="999" w:author="Jonathan Leipold - BDAE Gruppe" w:date="2023-10-29T09:38:00Z">
        <w:r w:rsidRPr="38A32F5D">
          <w:rPr>
            <w:szCs w:val="20"/>
            <w:lang w:val="en-GB"/>
          </w:rPr>
          <w:t>In the</w:t>
        </w:r>
        <w:r w:rsidR="000834C8">
          <w:rPr>
            <w:szCs w:val="20"/>
            <w:lang w:val="en-GB"/>
          </w:rPr>
          <w:t xml:space="preserve"> </w:t>
        </w:r>
        <w:r w:rsidRPr="38A32F5D">
          <w:rPr>
            <w:szCs w:val="20"/>
            <w:lang w:val="en-GB"/>
          </w:rPr>
          <w:t>analysis</w:t>
        </w:r>
        <w:r w:rsidR="000834C8">
          <w:rPr>
            <w:szCs w:val="20"/>
            <w:lang w:val="en-GB"/>
          </w:rPr>
          <w:t xml:space="preserve"> and preprocessing</w:t>
        </w:r>
        <w:r w:rsidRPr="38A32F5D">
          <w:rPr>
            <w:szCs w:val="20"/>
            <w:lang w:val="en-GB"/>
          </w:rPr>
          <w:t>, particular attention was given to columns such as "</w:t>
        </w:r>
        <w:proofErr w:type="spellStart"/>
        <w:r w:rsidRPr="38A32F5D">
          <w:rPr>
            <w:szCs w:val="20"/>
            <w:lang w:val="en-GB"/>
          </w:rPr>
          <w:t>mean_payoutDays</w:t>
        </w:r>
        <w:proofErr w:type="spellEnd"/>
        <w:r w:rsidRPr="38A32F5D">
          <w:rPr>
            <w:szCs w:val="20"/>
            <w:lang w:val="en-GB"/>
          </w:rPr>
          <w:t>" and the ratio</w:t>
        </w:r>
      </w:ins>
      <w:ins w:id="1000" w:author="Jonathan Leipold - BDAE Gruppe" w:date="2023-10-29T09:39:00Z">
        <w:r w:rsidR="00621C36">
          <w:rPr>
            <w:szCs w:val="20"/>
            <w:lang w:val="en-GB"/>
          </w:rPr>
          <w:t>s</w:t>
        </w:r>
      </w:ins>
      <w:ins w:id="1001" w:author="Jonathan Leipold - BDAE Gruppe" w:date="2023-10-29T09:38:00Z">
        <w:r w:rsidRPr="38A32F5D">
          <w:rPr>
            <w:szCs w:val="20"/>
            <w:lang w:val="en-GB"/>
          </w:rPr>
          <w:t xml:space="preserve"> of paid out </w:t>
        </w:r>
      </w:ins>
      <w:ins w:id="1002" w:author="Jonathan Leipold - BDAE Gruppe" w:date="2023-10-29T09:39:00Z">
        <w:r w:rsidR="000834C8">
          <w:rPr>
            <w:szCs w:val="20"/>
            <w:lang w:val="en-GB"/>
          </w:rPr>
          <w:t xml:space="preserve">vs. </w:t>
        </w:r>
        <w:r w:rsidR="000834C8" w:rsidRPr="38A32F5D">
          <w:rPr>
            <w:szCs w:val="20"/>
            <w:lang w:val="en-GB"/>
          </w:rPr>
          <w:t xml:space="preserve">claimed </w:t>
        </w:r>
      </w:ins>
      <w:ins w:id="1003" w:author="Jonathan Leipold - BDAE Gruppe" w:date="2023-10-29T09:38:00Z">
        <w:r w:rsidRPr="38A32F5D">
          <w:rPr>
            <w:szCs w:val="20"/>
            <w:lang w:val="en-GB"/>
          </w:rPr>
          <w:t xml:space="preserve">invoices, which were anticipated to be major </w:t>
        </w:r>
      </w:ins>
      <w:ins w:id="1004" w:author="Jonathan Leipold - BDAE Gruppe" w:date="2023-10-29T09:39:00Z">
        <w:r w:rsidR="00621C36">
          <w:rPr>
            <w:szCs w:val="20"/>
            <w:lang w:val="en-GB"/>
          </w:rPr>
          <w:t>factors of customer satisfaction</w:t>
        </w:r>
      </w:ins>
      <w:ins w:id="1005" w:author="Jonathan Leipold - BDAE Gruppe" w:date="2023-10-29T09:38:00Z">
        <w:r w:rsidRPr="38A32F5D">
          <w:rPr>
            <w:szCs w:val="20"/>
            <w:lang w:val="en-GB"/>
          </w:rPr>
          <w:t>. U</w:t>
        </w:r>
        <w:r w:rsidRPr="00FE1A47">
          <w:rPr>
            <w:szCs w:val="20"/>
            <w:lang w:val="en-GB"/>
          </w:rPr>
          <w:t>nfortunately, th</w:t>
        </w:r>
        <w:r w:rsidRPr="38A32F5D">
          <w:rPr>
            <w:szCs w:val="20"/>
            <w:lang w:val="en-GB"/>
          </w:rPr>
          <w:t>is</w:t>
        </w:r>
        <w:r w:rsidRPr="00FE1A47">
          <w:rPr>
            <w:szCs w:val="20"/>
            <w:lang w:val="en-GB"/>
          </w:rPr>
          <w:t xml:space="preserve"> data include</w:t>
        </w:r>
        <w:r w:rsidRPr="38A32F5D">
          <w:rPr>
            <w:szCs w:val="20"/>
            <w:lang w:val="en-GB"/>
          </w:rPr>
          <w:t>s</w:t>
        </w:r>
        <w:r w:rsidRPr="00FE1A47">
          <w:rPr>
            <w:szCs w:val="20"/>
            <w:lang w:val="en-GB"/>
          </w:rPr>
          <w:t xml:space="preserve"> </w:t>
        </w:r>
        <w:r w:rsidRPr="00E76E47">
          <w:rPr>
            <w:b/>
            <w:bCs/>
            <w:szCs w:val="20"/>
            <w:lang w:val="en-GB"/>
          </w:rPr>
          <w:t xml:space="preserve">a </w:t>
        </w:r>
        <w:r w:rsidRPr="38A32F5D">
          <w:rPr>
            <w:b/>
            <w:bCs/>
            <w:szCs w:val="20"/>
            <w:lang w:val="en-GB"/>
          </w:rPr>
          <w:t>high number</w:t>
        </w:r>
        <w:r w:rsidRPr="00E76E47">
          <w:rPr>
            <w:b/>
            <w:bCs/>
            <w:szCs w:val="20"/>
            <w:lang w:val="en-GB"/>
          </w:rPr>
          <w:t xml:space="preserve"> of missing values</w:t>
        </w:r>
      </w:ins>
      <w:ins w:id="1006" w:author="Jonathan Leipold - BDAE Gruppe" w:date="2023-10-29T09:40:00Z">
        <w:r w:rsidR="003B606F">
          <w:rPr>
            <w:szCs w:val="20"/>
            <w:lang w:val="en-GB"/>
          </w:rPr>
          <w:t xml:space="preserve">. One of many reasons that resulted </w:t>
        </w:r>
      </w:ins>
      <w:ins w:id="1007" w:author="Jonathan Leipold - BDAE Gruppe" w:date="2023-10-29T09:38:00Z">
        <w:r w:rsidRPr="00E76E47">
          <w:rPr>
            <w:szCs w:val="20"/>
            <w:lang w:val="en-GB"/>
          </w:rPr>
          <w:t xml:space="preserve">in </w:t>
        </w:r>
        <w:r w:rsidRPr="38A32F5D">
          <w:rPr>
            <w:szCs w:val="20"/>
            <w:lang w:val="en-GB"/>
          </w:rPr>
          <w:t xml:space="preserve">substantial </w:t>
        </w:r>
        <w:r w:rsidRPr="00FE1A47">
          <w:rPr>
            <w:szCs w:val="20"/>
            <w:lang w:val="en-GB"/>
          </w:rPr>
          <w:t>preprocessing work</w:t>
        </w:r>
        <w:r w:rsidRPr="38A32F5D">
          <w:rPr>
            <w:szCs w:val="20"/>
            <w:lang w:val="en-GB"/>
          </w:rPr>
          <w:t xml:space="preserve"> which is described below.</w:t>
        </w:r>
      </w:ins>
      <w:commentRangeStart w:id="1008"/>
      <w:del w:id="1009" w:author="Jonathan Leipold - BDAE Gruppe" w:date="2023-10-29T09:31:00Z">
        <w:r w:rsidR="00FB6C7E" w:rsidDel="00BD1A84">
          <w:rPr>
            <w:noProof/>
          </w:rPr>
          <w:drawing>
            <wp:inline distT="0" distB="0" distL="0" distR="0" wp14:anchorId="140EAF1A" wp14:editId="58A52A55">
              <wp:extent cx="5274310" cy="2580005"/>
              <wp:effectExtent l="0" t="0" r="2540" b="0"/>
              <wp:docPr id="1279962489" name="Grafik 1279962489"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79962489"/>
                      <pic:cNvPicPr/>
                    </pic:nvPicPr>
                    <pic:blipFill>
                      <a:blip r:embed="rId31">
                        <a:extLst>
                          <a:ext uri="{28A0092B-C50C-407E-A947-70E740481C1C}">
                            <a14:useLocalDpi xmlns:a14="http://schemas.microsoft.com/office/drawing/2010/main" val="0"/>
                          </a:ext>
                        </a:extLst>
                      </a:blip>
                      <a:stretch>
                        <a:fillRect/>
                      </a:stretch>
                    </pic:blipFill>
                    <pic:spPr>
                      <a:xfrm>
                        <a:off x="0" y="0"/>
                        <a:ext cx="5274310" cy="2580005"/>
                      </a:xfrm>
                      <a:prstGeom prst="rect">
                        <a:avLst/>
                      </a:prstGeom>
                    </pic:spPr>
                  </pic:pic>
                </a:graphicData>
              </a:graphic>
            </wp:inline>
          </w:drawing>
        </w:r>
        <w:commentRangeEnd w:id="1008"/>
        <w:r w:rsidR="00FB6C7E" w:rsidDel="00BD1A84">
          <w:rPr>
            <w:rStyle w:val="CommentReference"/>
          </w:rPr>
          <w:commentReference w:id="1008"/>
        </w:r>
      </w:del>
    </w:p>
    <w:p w14:paraId="256D40E0" w14:textId="297916FA" w:rsidR="00FB6C7E" w:rsidRPr="00992CCF" w:rsidDel="00BD1A84" w:rsidRDefault="006147FD">
      <w:pPr>
        <w:pStyle w:val="Caption"/>
        <w:rPr>
          <w:del w:id="1010" w:author="Jonathan Leipold - BDAE Gruppe" w:date="2023-10-29T09:31:00Z"/>
          <w:rFonts w:asciiTheme="majorHAnsi" w:eastAsiaTheme="majorEastAsia" w:hAnsiTheme="majorHAnsi" w:cstheme="majorBidi"/>
          <w:color w:val="007789" w:themeColor="accent1" w:themeShade="BF"/>
          <w:szCs w:val="20"/>
          <w:lang w:val="en-GB"/>
          <w:rPrChange w:id="1011" w:author="Jonathan Leipold - BDAE Gruppe" w:date="2023-10-18T10:09:00Z">
            <w:rPr>
              <w:del w:id="1012" w:author="Jonathan Leipold - BDAE Gruppe" w:date="2023-10-29T09:31:00Z"/>
              <w:rFonts w:asciiTheme="majorHAnsi" w:eastAsiaTheme="majorEastAsia" w:hAnsiTheme="majorHAnsi" w:cstheme="majorBidi"/>
              <w:color w:val="007789" w:themeColor="accent1" w:themeShade="BF"/>
              <w:sz w:val="32"/>
              <w:lang w:val="en-GB"/>
            </w:rPr>
          </w:rPrChange>
        </w:rPr>
        <w:pPrChange w:id="1013" w:author="Jonathan Leipold - BDAE Gruppe" w:date="2023-10-20T01:30:00Z">
          <w:pPr/>
        </w:pPrChange>
      </w:pPr>
      <w:del w:id="1014" w:author="Jonathan Leipold - BDAE Gruppe" w:date="2023-10-29T09:31:00Z">
        <w:r w:rsidRPr="006147FD" w:rsidDel="00BD1A84">
          <w:rPr>
            <w:lang w:val="en-GB"/>
            <w:rPrChange w:id="1015" w:author="Jonathan Leipold - BDAE Gruppe" w:date="2023-10-20T01:31:00Z">
              <w:rPr/>
            </w:rPrChange>
          </w:rPr>
          <w:delText xml:space="preserve">Figure </w:delText>
        </w:r>
        <w:r w:rsidDel="00BD1A84">
          <w:rPr>
            <w:iCs w:val="0"/>
          </w:rPr>
          <w:fldChar w:fldCharType="begin"/>
        </w:r>
        <w:r w:rsidRPr="773EB945" w:rsidDel="00BD1A84">
          <w:rPr>
            <w:lang w:val="en-GB"/>
          </w:rPr>
          <w:delInstrText xml:space="preserve"> SEQ Figure \* ARABIC </w:delInstrText>
        </w:r>
        <w:r w:rsidDel="00BD1A84">
          <w:rPr>
            <w:iCs w:val="0"/>
          </w:rPr>
          <w:fldChar w:fldCharType="separate"/>
        </w:r>
      </w:del>
      <w:del w:id="1016" w:author="Jonathan Leipold - BDAE Gruppe" w:date="2023-10-22T22:56:00Z">
        <w:r w:rsidRPr="006147FD" w:rsidDel="00FF6CF0">
          <w:rPr>
            <w:noProof/>
            <w:lang w:val="en-GB"/>
            <w:rPrChange w:id="1017" w:author="Jonathan Leipold - BDAE Gruppe" w:date="2023-10-20T01:31:00Z">
              <w:rPr>
                <w:noProof/>
              </w:rPr>
            </w:rPrChange>
          </w:rPr>
          <w:delText>2</w:delText>
        </w:r>
      </w:del>
      <w:del w:id="1018" w:author="Jonathan Leipold - BDAE Gruppe" w:date="2023-10-29T09:31:00Z">
        <w:r w:rsidDel="00BD1A84">
          <w:rPr>
            <w:iCs w:val="0"/>
          </w:rPr>
          <w:fldChar w:fldCharType="end"/>
        </w:r>
        <w:r w:rsidRPr="006147FD" w:rsidDel="00BD1A84">
          <w:rPr>
            <w:lang w:val="en-GB"/>
            <w:rPrChange w:id="1019" w:author="Jonathan Leipold - BDAE Gruppe" w:date="2023-10-20T01:31:00Z">
              <w:rPr/>
            </w:rPrChange>
          </w:rPr>
          <w:delText>: Claim &amp; Premium variables in the ERP System</w:delText>
        </w:r>
      </w:del>
    </w:p>
    <w:p w14:paraId="32799E6E" w14:textId="4E92D522" w:rsidR="00AC082D" w:rsidRPr="00992CCF" w:rsidDel="00BD1A84" w:rsidRDefault="00CA5EC9">
      <w:pPr>
        <w:jc w:val="center"/>
        <w:rPr>
          <w:del w:id="1020" w:author="Jonathan Leipold - BDAE Gruppe" w:date="2023-10-29T09:31:00Z"/>
          <w:rFonts w:asciiTheme="majorHAnsi" w:eastAsiaTheme="majorEastAsia" w:hAnsiTheme="majorHAnsi" w:cstheme="majorBidi"/>
          <w:color w:val="007789" w:themeColor="accent1" w:themeShade="BF"/>
          <w:sz w:val="28"/>
          <w:szCs w:val="28"/>
          <w:lang w:val="en-GB"/>
          <w:rPrChange w:id="1021" w:author="Jonathan Leipold - BDAE Gruppe" w:date="2023-10-18T10:09:00Z">
            <w:rPr>
              <w:del w:id="1022" w:author="Jonathan Leipold - BDAE Gruppe" w:date="2023-10-29T09:31:00Z"/>
              <w:rFonts w:asciiTheme="majorHAnsi" w:eastAsiaTheme="majorEastAsia" w:hAnsiTheme="majorHAnsi" w:cstheme="majorBidi"/>
              <w:color w:val="007789" w:themeColor="accent1" w:themeShade="BF"/>
              <w:sz w:val="32"/>
              <w:lang w:val="en-GB"/>
            </w:rPr>
          </w:rPrChange>
        </w:rPr>
        <w:pPrChange w:id="1023" w:author="Jonathan Leipold - BDAE Gruppe" w:date="2023-10-17T22:15:00Z">
          <w:pPr/>
        </w:pPrChange>
      </w:pPr>
      <w:del w:id="1024" w:author="Jonathan Leipold - BDAE Gruppe" w:date="2023-10-29T09:31:00Z">
        <w:r w:rsidRPr="00FE1A47" w:rsidDel="00BD1A84">
          <w:rPr>
            <w:rFonts w:ascii="Calibri" w:hAnsi="Calibri" w:cs="Calibri"/>
            <w:szCs w:val="20"/>
            <w:lang w:val="en-GB"/>
          </w:rPr>
          <w:delText>↓</w:delText>
        </w:r>
      </w:del>
    </w:p>
    <w:p w14:paraId="736F2E1E" w14:textId="43FF8DBD" w:rsidR="006147FD" w:rsidRPr="002731B5" w:rsidDel="00BD1A84" w:rsidRDefault="00AB55FE">
      <w:pPr>
        <w:keepNext/>
        <w:rPr>
          <w:del w:id="1025" w:author="Jonathan Leipold - BDAE Gruppe" w:date="2023-10-29T09:31:00Z"/>
          <w:lang w:val="en-GB"/>
          <w:rPrChange w:id="1026" w:author="Jonathan Leipold - BDAE Gruppe" w:date="2023-10-29T09:33:00Z">
            <w:rPr>
              <w:del w:id="1027" w:author="Jonathan Leipold - BDAE Gruppe" w:date="2023-10-29T09:31:00Z"/>
            </w:rPr>
          </w:rPrChange>
        </w:rPr>
        <w:pPrChange w:id="1028" w:author="Jonathan Leipold - BDAE Gruppe" w:date="2023-10-20T01:30:00Z">
          <w:pPr/>
        </w:pPrChange>
      </w:pPr>
      <w:commentRangeStart w:id="1029"/>
      <w:del w:id="1030" w:author="Jonathan Leipold - BDAE Gruppe" w:date="2023-10-29T09:31:00Z">
        <w:r w:rsidDel="00BD1A84">
          <w:rPr>
            <w:noProof/>
          </w:rPr>
          <w:drawing>
            <wp:inline distT="0" distB="0" distL="0" distR="0" wp14:anchorId="73E6C74F" wp14:editId="6D172976">
              <wp:extent cx="5274310" cy="1968500"/>
              <wp:effectExtent l="0" t="0" r="2540" b="0"/>
              <wp:docPr id="969368330" name="Grafik 969368330"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9368330"/>
                      <pic:cNvPicPr/>
                    </pic:nvPicPr>
                    <pic:blipFill>
                      <a:blip r:embed="rId32">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commentRangeEnd w:id="1029"/>
        <w:r w:rsidDel="00BD1A84">
          <w:rPr>
            <w:rStyle w:val="CommentReference"/>
          </w:rPr>
          <w:commentReference w:id="1029"/>
        </w:r>
      </w:del>
    </w:p>
    <w:p w14:paraId="27642E57" w14:textId="31B313C8" w:rsidR="00CA5EC9" w:rsidRPr="00FE1A47" w:rsidDel="00BD1A84" w:rsidRDefault="006147FD">
      <w:pPr>
        <w:pStyle w:val="Caption"/>
        <w:rPr>
          <w:del w:id="1031" w:author="Jonathan Leipold - BDAE Gruppe" w:date="2023-10-29T09:31:00Z"/>
          <w:szCs w:val="20"/>
          <w:lang w:val="en-GB"/>
        </w:rPr>
        <w:pPrChange w:id="1032" w:author="Jonathan Leipold - BDAE Gruppe" w:date="2023-10-20T01:30:00Z">
          <w:pPr/>
        </w:pPrChange>
      </w:pPr>
      <w:del w:id="1033" w:author="Jonathan Leipold - BDAE Gruppe" w:date="2023-10-29T09:31:00Z">
        <w:r w:rsidRPr="006147FD" w:rsidDel="00BD1A84">
          <w:rPr>
            <w:lang w:val="en-GB"/>
            <w:rPrChange w:id="1034" w:author="Jonathan Leipold - BDAE Gruppe" w:date="2023-10-20T01:31:00Z">
              <w:rPr/>
            </w:rPrChange>
          </w:rPr>
          <w:delText xml:space="preserve">Figure </w:delText>
        </w:r>
        <w:r w:rsidDel="00BD1A84">
          <w:rPr>
            <w:iCs w:val="0"/>
          </w:rPr>
          <w:fldChar w:fldCharType="begin"/>
        </w:r>
        <w:r w:rsidRPr="773EB945" w:rsidDel="00BD1A84">
          <w:rPr>
            <w:lang w:val="en-GB"/>
          </w:rPr>
          <w:delInstrText xml:space="preserve"> SEQ Figure \* ARABIC </w:delInstrText>
        </w:r>
        <w:r w:rsidDel="00BD1A84">
          <w:rPr>
            <w:iCs w:val="0"/>
          </w:rPr>
          <w:fldChar w:fldCharType="separate"/>
        </w:r>
      </w:del>
      <w:del w:id="1035" w:author="Jonathan Leipold - BDAE Gruppe" w:date="2023-10-22T22:56:00Z">
        <w:r w:rsidRPr="006147FD" w:rsidDel="00FF6CF0">
          <w:rPr>
            <w:noProof/>
            <w:lang w:val="en-GB"/>
            <w:rPrChange w:id="1036" w:author="Jonathan Leipold - BDAE Gruppe" w:date="2023-10-20T01:31:00Z">
              <w:rPr>
                <w:noProof/>
              </w:rPr>
            </w:rPrChange>
          </w:rPr>
          <w:delText>3</w:delText>
        </w:r>
      </w:del>
      <w:del w:id="1037" w:author="Jonathan Leipold - BDAE Gruppe" w:date="2023-10-29T09:31:00Z">
        <w:r w:rsidDel="00BD1A84">
          <w:rPr>
            <w:iCs w:val="0"/>
          </w:rPr>
          <w:fldChar w:fldCharType="end"/>
        </w:r>
        <w:r w:rsidRPr="006147FD" w:rsidDel="00BD1A84">
          <w:rPr>
            <w:lang w:val="en-GB"/>
            <w:rPrChange w:id="1038" w:author="Jonathan Leipold - BDAE Gruppe" w:date="2023-10-20T01:31:00Z">
              <w:rPr/>
            </w:rPrChange>
          </w:rPr>
          <w:delText>: Feature Engineering of premium- &amp; claims-data</w:delText>
        </w:r>
      </w:del>
    </w:p>
    <w:p w14:paraId="1F3D393B" w14:textId="3808C206" w:rsidR="00CA5EC9" w:rsidRPr="00992CCF" w:rsidDel="00BD1A84" w:rsidRDefault="00CA5EC9" w:rsidP="00CA5EC9">
      <w:pPr>
        <w:jc w:val="center"/>
        <w:rPr>
          <w:del w:id="1039" w:author="Jonathan Leipold - BDAE Gruppe" w:date="2023-10-29T09:31:00Z"/>
          <w:rFonts w:asciiTheme="majorHAnsi" w:eastAsiaTheme="majorEastAsia" w:hAnsiTheme="majorHAnsi" w:cstheme="majorBidi"/>
          <w:color w:val="007789" w:themeColor="accent1" w:themeShade="BF"/>
          <w:sz w:val="28"/>
          <w:szCs w:val="28"/>
          <w:lang w:val="en-GB"/>
          <w:rPrChange w:id="1040" w:author="Jonathan Leipold - BDAE Gruppe" w:date="2023-10-18T10:09:00Z">
            <w:rPr>
              <w:del w:id="1041" w:author="Jonathan Leipold - BDAE Gruppe" w:date="2023-10-29T09:31:00Z"/>
              <w:rFonts w:asciiTheme="majorHAnsi" w:eastAsiaTheme="majorEastAsia" w:hAnsiTheme="majorHAnsi" w:cstheme="majorBidi"/>
              <w:color w:val="007789" w:themeColor="accent1" w:themeShade="BF"/>
              <w:sz w:val="32"/>
              <w:lang w:val="en-GB"/>
            </w:rPr>
          </w:rPrChange>
        </w:rPr>
      </w:pPr>
      <w:del w:id="1042" w:author="Jonathan Leipold - BDAE Gruppe" w:date="2023-10-29T09:31:00Z">
        <w:r w:rsidRPr="00FE1A47" w:rsidDel="00BD1A84">
          <w:rPr>
            <w:rFonts w:ascii="Calibri" w:hAnsi="Calibri" w:cs="Calibri"/>
            <w:szCs w:val="20"/>
            <w:lang w:val="en-GB"/>
          </w:rPr>
          <w:delText>↓</w:delText>
        </w:r>
      </w:del>
    </w:p>
    <w:p w14:paraId="6845B063" w14:textId="3A501847" w:rsidR="006147FD" w:rsidRPr="002731B5" w:rsidDel="00BD1A84" w:rsidRDefault="00D17BC5">
      <w:pPr>
        <w:keepNext/>
        <w:rPr>
          <w:del w:id="1043" w:author="Jonathan Leipold - BDAE Gruppe" w:date="2023-10-29T09:31:00Z"/>
          <w:lang w:val="en-GB"/>
          <w:rPrChange w:id="1044" w:author="Jonathan Leipold - BDAE Gruppe" w:date="2023-10-29T09:33:00Z">
            <w:rPr>
              <w:del w:id="1045" w:author="Jonathan Leipold - BDAE Gruppe" w:date="2023-10-29T09:31:00Z"/>
            </w:rPr>
          </w:rPrChange>
        </w:rPr>
        <w:pPrChange w:id="1046" w:author="Jonathan Leipold - BDAE Gruppe" w:date="2023-10-20T01:31:00Z">
          <w:pPr/>
        </w:pPrChange>
      </w:pPr>
      <w:commentRangeStart w:id="1047"/>
      <w:del w:id="1048" w:author="Jonathan Leipold - BDAE Gruppe" w:date="2023-10-29T09:31:00Z">
        <w:r w:rsidDel="00BD1A84">
          <w:rPr>
            <w:noProof/>
          </w:rPr>
          <w:drawing>
            <wp:inline distT="0" distB="0" distL="0" distR="0" wp14:anchorId="6DA8CECF" wp14:editId="237C5884">
              <wp:extent cx="5274310" cy="1549400"/>
              <wp:effectExtent l="0" t="0" r="0" b="0"/>
              <wp:docPr id="1389583850" name="Grafik 1389583850"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89583850"/>
                      <pic:cNvPicPr/>
                    </pic:nvPicPr>
                    <pic:blipFill>
                      <a:blip r:embed="rId33">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commentRangeEnd w:id="1047"/>
        <w:r w:rsidDel="00BD1A84">
          <w:rPr>
            <w:rStyle w:val="CommentReference"/>
          </w:rPr>
          <w:commentReference w:id="1047"/>
        </w:r>
      </w:del>
    </w:p>
    <w:p w14:paraId="23E29094" w14:textId="2FF5ACFE" w:rsidR="00CA5EC9" w:rsidRPr="00FE1A47" w:rsidDel="00BD1A84" w:rsidRDefault="006147FD">
      <w:pPr>
        <w:pStyle w:val="Caption"/>
        <w:rPr>
          <w:del w:id="1049" w:author="Jonathan Leipold - BDAE Gruppe" w:date="2023-10-29T09:31:00Z"/>
          <w:szCs w:val="20"/>
          <w:lang w:val="en-GB"/>
        </w:rPr>
        <w:pPrChange w:id="1050" w:author="Jonathan Leipold - BDAE Gruppe" w:date="2023-10-20T01:31:00Z">
          <w:pPr/>
        </w:pPrChange>
      </w:pPr>
      <w:del w:id="1051" w:author="Jonathan Leipold - BDAE Gruppe" w:date="2023-10-29T09:31:00Z">
        <w:r w:rsidRPr="006147FD" w:rsidDel="00BD1A84">
          <w:rPr>
            <w:lang w:val="en-GB"/>
            <w:rPrChange w:id="1052" w:author="Jonathan Leipold - BDAE Gruppe" w:date="2023-10-20T01:31:00Z">
              <w:rPr/>
            </w:rPrChange>
          </w:rPr>
          <w:delText xml:space="preserve">Figure </w:delText>
        </w:r>
        <w:r w:rsidDel="00BD1A84">
          <w:rPr>
            <w:iCs w:val="0"/>
          </w:rPr>
          <w:fldChar w:fldCharType="begin"/>
        </w:r>
        <w:r w:rsidRPr="773EB945" w:rsidDel="00BD1A84">
          <w:rPr>
            <w:lang w:val="en-GB"/>
          </w:rPr>
          <w:delInstrText xml:space="preserve"> SEQ Figure \* ARABIC </w:delInstrText>
        </w:r>
        <w:r w:rsidDel="00BD1A84">
          <w:rPr>
            <w:iCs w:val="0"/>
          </w:rPr>
          <w:fldChar w:fldCharType="separate"/>
        </w:r>
      </w:del>
      <w:del w:id="1053" w:author="Jonathan Leipold - BDAE Gruppe" w:date="2023-10-22T22:56:00Z">
        <w:r w:rsidRPr="006147FD" w:rsidDel="00FF6CF0">
          <w:rPr>
            <w:noProof/>
            <w:lang w:val="en-GB"/>
            <w:rPrChange w:id="1054" w:author="Jonathan Leipold - BDAE Gruppe" w:date="2023-10-20T01:31:00Z">
              <w:rPr>
                <w:noProof/>
              </w:rPr>
            </w:rPrChange>
          </w:rPr>
          <w:delText>4</w:delText>
        </w:r>
      </w:del>
      <w:del w:id="1055" w:author="Jonathan Leipold - BDAE Gruppe" w:date="2023-10-29T09:31:00Z">
        <w:r w:rsidDel="00BD1A84">
          <w:rPr>
            <w:iCs w:val="0"/>
          </w:rPr>
          <w:fldChar w:fldCharType="end"/>
        </w:r>
        <w:r w:rsidRPr="006147FD" w:rsidDel="00BD1A84">
          <w:rPr>
            <w:lang w:val="en-GB"/>
            <w:rPrChange w:id="1056" w:author="Jonathan Leipold - BDAE Gruppe" w:date="2023-10-20T01:31:00Z">
              <w:rPr/>
            </w:rPrChange>
          </w:rPr>
          <w:delText>: Example of premium- &amp; claims-data in J</w:delText>
        </w:r>
        <w:r w:rsidDel="00BD1A84">
          <w:rPr>
            <w:lang w:val="en-GB"/>
          </w:rPr>
          <w:delText>u</w:delText>
        </w:r>
        <w:r w:rsidRPr="006147FD" w:rsidDel="00BD1A84">
          <w:rPr>
            <w:lang w:val="en-GB"/>
            <w:rPrChange w:id="1057" w:author="Jonathan Leipold - BDAE Gruppe" w:date="2023-10-20T01:31:00Z">
              <w:rPr/>
            </w:rPrChange>
          </w:rPr>
          <w:delText>pyter Notebook</w:delText>
        </w:r>
      </w:del>
    </w:p>
    <w:p w14:paraId="619E8E55" w14:textId="1EB5AE3B" w:rsidR="00903DF9" w:rsidRPr="00FE1A47" w:rsidDel="00AC582A" w:rsidRDefault="00903DF9">
      <w:pPr>
        <w:rPr>
          <w:del w:id="1058" w:author="Jonathan Leipold - BDAE Gruppe" w:date="2023-10-29T09:19:00Z"/>
          <w:szCs w:val="20"/>
          <w:lang w:val="en-GB"/>
        </w:rPr>
      </w:pPr>
      <w:commentRangeStart w:id="1059"/>
      <w:del w:id="1060" w:author="Jonathan Leipold - BDAE Gruppe" w:date="2023-10-29T09:19:00Z">
        <w:r w:rsidRPr="00FE1A47" w:rsidDel="00AC582A">
          <w:rPr>
            <w:szCs w:val="20"/>
            <w:lang w:val="en-GB"/>
          </w:rPr>
          <w:delText>More information about the collection and preprocessing in SQL can be found in the sql-files in github.</w:delText>
        </w:r>
        <w:commentRangeEnd w:id="1059"/>
        <w:r w:rsidDel="00AC582A">
          <w:rPr>
            <w:rStyle w:val="CommentReference"/>
          </w:rPr>
          <w:commentReference w:id="1059"/>
        </w:r>
      </w:del>
    </w:p>
    <w:p w14:paraId="122200F9" w14:textId="271B960E" w:rsidR="002C4A90" w:rsidRPr="00FE1A47" w:rsidDel="00AC13C1" w:rsidRDefault="00FD4546">
      <w:pPr>
        <w:rPr>
          <w:del w:id="1061" w:author="Jonathan Leipold - BDAE Gruppe" w:date="2023-10-29T09:32:00Z"/>
          <w:szCs w:val="20"/>
          <w:lang w:val="en-GB"/>
        </w:rPr>
      </w:pPr>
      <w:del w:id="1062" w:author="Jonathan Leipold - BDAE Gruppe" w:date="2023-10-29T09:32:00Z">
        <w:r w:rsidRPr="00FE1A47" w:rsidDel="00AC13C1">
          <w:rPr>
            <w:szCs w:val="20"/>
            <w:lang w:val="en-GB"/>
          </w:rPr>
          <w:delText xml:space="preserve">I expected </w:delText>
        </w:r>
        <w:r w:rsidR="00D10E7C" w:rsidRPr="00FE1A47" w:rsidDel="00AC13C1">
          <w:rPr>
            <w:szCs w:val="20"/>
            <w:lang w:val="en-GB"/>
          </w:rPr>
          <w:delText xml:space="preserve">especially the claims </w:delText>
        </w:r>
        <w:r w:rsidR="004400EE" w:rsidRPr="00FE1A47" w:rsidDel="00AC13C1">
          <w:rPr>
            <w:szCs w:val="20"/>
            <w:lang w:val="en-GB"/>
          </w:rPr>
          <w:delText>related columns like mean_payoutDays</w:delText>
        </w:r>
        <w:r w:rsidR="00B22F23" w:rsidRPr="00FE1A47" w:rsidDel="00AC13C1">
          <w:rPr>
            <w:szCs w:val="20"/>
            <w:lang w:val="en-GB"/>
          </w:rPr>
          <w:delText xml:space="preserve"> or the ratio of </w:delText>
        </w:r>
        <w:r w:rsidR="006C303E" w:rsidRPr="00FE1A47" w:rsidDel="00AC13C1">
          <w:rPr>
            <w:szCs w:val="20"/>
            <w:lang w:val="en-GB"/>
          </w:rPr>
          <w:delText xml:space="preserve">claimed and </w:delText>
        </w:r>
        <w:r w:rsidR="00126B45" w:rsidRPr="00FE1A47" w:rsidDel="00AC13C1">
          <w:rPr>
            <w:szCs w:val="20"/>
            <w:lang w:val="en-GB"/>
          </w:rPr>
          <w:delText>paid</w:delText>
        </w:r>
        <w:r w:rsidR="006C303E" w:rsidRPr="00FE1A47" w:rsidDel="00AC13C1">
          <w:rPr>
            <w:szCs w:val="20"/>
            <w:lang w:val="en-GB"/>
          </w:rPr>
          <w:delText xml:space="preserve"> out </w:delText>
        </w:r>
        <w:r w:rsidR="00126B45" w:rsidRPr="00FE1A47" w:rsidDel="00AC13C1">
          <w:rPr>
            <w:szCs w:val="20"/>
            <w:lang w:val="en-GB"/>
          </w:rPr>
          <w:delText xml:space="preserve">invoices </w:delText>
        </w:r>
        <w:r w:rsidR="00311427" w:rsidRPr="00FE1A47" w:rsidDel="00AC13C1">
          <w:rPr>
            <w:szCs w:val="20"/>
            <w:lang w:val="en-GB"/>
          </w:rPr>
          <w:delText>to be a major feature.</w:delText>
        </w:r>
      </w:del>
      <w:ins w:id="1063" w:author="Gastbenutzer" w:date="2023-10-28T21:12:00Z">
        <w:del w:id="1064" w:author="Jonathan Leipold - BDAE Gruppe" w:date="2023-10-29T09:19:00Z">
          <w:r w:rsidR="00311427" w:rsidRPr="38A32F5D" w:rsidDel="00AC582A">
            <w:rPr>
              <w:rFonts w:ascii="system-ui" w:eastAsia="system-ui" w:hAnsi="system-ui" w:cs="system-ui"/>
              <w:color w:val="374151"/>
              <w:sz w:val="24"/>
              <w:szCs w:val="24"/>
              <w:lang w:val="en-GB"/>
            </w:rPr>
            <w:delText xml:space="preserve"> </w:delText>
          </w:r>
        </w:del>
        <w:del w:id="1065" w:author="Jonathan Leipold - BDAE Gruppe" w:date="2023-10-29T09:32:00Z">
          <w:r w:rsidR="38A32F5D" w:rsidRPr="38A32F5D" w:rsidDel="00AC13C1">
            <w:rPr>
              <w:szCs w:val="20"/>
              <w:lang w:val="en-GB"/>
            </w:rPr>
            <w:delText>In the analysis, particular attention was given to columns such as "mean_payoutDays" and the ratio of "claimed and paid out invoices," which were anticipated to be major features.</w:delText>
          </w:r>
        </w:del>
      </w:ins>
      <w:del w:id="1066" w:author="Jonathan Leipold - BDAE Gruppe" w:date="2023-10-29T09:32:00Z">
        <w:r w:rsidR="38A32F5D" w:rsidRPr="38A32F5D" w:rsidDel="00AC13C1">
          <w:rPr>
            <w:szCs w:val="20"/>
            <w:lang w:val="en-GB"/>
          </w:rPr>
          <w:delText xml:space="preserve"> </w:delText>
        </w:r>
      </w:del>
      <w:ins w:id="1067" w:author="Gastbenutzer" w:date="2023-10-28T21:12:00Z">
        <w:del w:id="1068" w:author="Jonathan Leipold - BDAE Gruppe" w:date="2023-10-29T09:32:00Z">
          <w:r w:rsidR="38A32F5D" w:rsidRPr="38A32F5D" w:rsidDel="00AC13C1">
            <w:rPr>
              <w:szCs w:val="20"/>
              <w:lang w:val="en-GB"/>
            </w:rPr>
            <w:delText>U</w:delText>
          </w:r>
        </w:del>
      </w:ins>
      <w:del w:id="1069" w:author="Jonathan Leipold - BDAE Gruppe" w:date="2023-10-29T09:32:00Z">
        <w:r w:rsidR="00311427" w:rsidRPr="38A32F5D" w:rsidDel="00AC13C1">
          <w:rPr>
            <w:szCs w:val="20"/>
            <w:lang w:val="en-GB"/>
          </w:rPr>
          <w:delText>But u</w:delText>
        </w:r>
        <w:r w:rsidR="00927E70" w:rsidRPr="00FE1A47" w:rsidDel="00AC13C1">
          <w:rPr>
            <w:szCs w:val="20"/>
            <w:lang w:val="en-GB"/>
          </w:rPr>
          <w:delText xml:space="preserve">nfortunately, </w:delText>
        </w:r>
        <w:r w:rsidR="38A32F5D" w:rsidRPr="00FE1A47" w:rsidDel="00AC13C1">
          <w:rPr>
            <w:szCs w:val="20"/>
            <w:lang w:val="en-GB"/>
          </w:rPr>
          <w:delText>th</w:delText>
        </w:r>
      </w:del>
      <w:ins w:id="1070" w:author="Gastbenutzer" w:date="2023-10-28T21:13:00Z">
        <w:del w:id="1071" w:author="Jonathan Leipold - BDAE Gruppe" w:date="2023-10-29T09:32:00Z">
          <w:r w:rsidR="38A32F5D" w:rsidRPr="38A32F5D" w:rsidDel="00AC13C1">
            <w:rPr>
              <w:szCs w:val="20"/>
              <w:lang w:val="en-GB"/>
            </w:rPr>
            <w:delText>is</w:delText>
          </w:r>
        </w:del>
      </w:ins>
      <w:del w:id="1072" w:author="Jonathan Leipold - BDAE Gruppe" w:date="2023-10-29T09:32:00Z">
        <w:r w:rsidRPr="00FE1A47" w:rsidDel="00AC13C1">
          <w:rPr>
            <w:szCs w:val="20"/>
            <w:lang w:val="en-GB"/>
          </w:rPr>
          <w:delText>ese</w:delText>
        </w:r>
        <w:r w:rsidR="00927E70" w:rsidRPr="00FE1A47" w:rsidDel="00AC13C1">
          <w:rPr>
            <w:szCs w:val="20"/>
            <w:lang w:val="en-GB"/>
          </w:rPr>
          <w:delText xml:space="preserve"> data </w:delText>
        </w:r>
        <w:r w:rsidR="38A32F5D" w:rsidRPr="00FE1A47" w:rsidDel="00AC13C1">
          <w:rPr>
            <w:szCs w:val="20"/>
            <w:lang w:val="en-GB"/>
          </w:rPr>
          <w:delText>include</w:delText>
        </w:r>
      </w:del>
      <w:ins w:id="1073" w:author="Gastbenutzer" w:date="2023-10-28T21:12:00Z">
        <w:del w:id="1074" w:author="Jonathan Leipold - BDAE Gruppe" w:date="2023-10-29T09:32:00Z">
          <w:r w:rsidR="38A32F5D" w:rsidRPr="38A32F5D" w:rsidDel="00AC13C1">
            <w:rPr>
              <w:szCs w:val="20"/>
              <w:lang w:val="en-GB"/>
            </w:rPr>
            <w:delText>s</w:delText>
          </w:r>
        </w:del>
      </w:ins>
      <w:del w:id="1075" w:author="Jonathan Leipold - BDAE Gruppe" w:date="2023-10-29T09:32:00Z">
        <w:r w:rsidR="00927E70" w:rsidRPr="00FE1A47" w:rsidDel="00AC13C1">
          <w:rPr>
            <w:szCs w:val="20"/>
            <w:lang w:val="en-GB"/>
          </w:rPr>
          <w:delText xml:space="preserve"> </w:delText>
        </w:r>
        <w:r w:rsidR="00927E70" w:rsidRPr="00992CCF" w:rsidDel="00AC13C1">
          <w:rPr>
            <w:b/>
            <w:bCs/>
            <w:szCs w:val="20"/>
            <w:lang w:val="en-GB"/>
            <w:rPrChange w:id="1076" w:author="Jonathan Leipold - BDAE Gruppe" w:date="2023-10-18T10:09:00Z">
              <w:rPr>
                <w:lang w:val="en-GB"/>
              </w:rPr>
            </w:rPrChange>
          </w:rPr>
          <w:delText>a lot</w:delText>
        </w:r>
      </w:del>
      <w:ins w:id="1077" w:author="Gastbenutzer" w:date="2023-10-28T21:13:00Z">
        <w:del w:id="1078" w:author="Jonathan Leipold - BDAE Gruppe" w:date="2023-10-29T09:32:00Z">
          <w:r w:rsidR="38A32F5D" w:rsidRPr="38A32F5D" w:rsidDel="00AC13C1">
            <w:rPr>
              <w:b/>
              <w:bCs/>
              <w:szCs w:val="20"/>
              <w:lang w:val="en-GB"/>
            </w:rPr>
            <w:delText>high number</w:delText>
          </w:r>
        </w:del>
      </w:ins>
      <w:del w:id="1079" w:author="Jonathan Leipold - BDAE Gruppe" w:date="2023-10-29T09:32:00Z">
        <w:r w:rsidR="00927E70" w:rsidRPr="00992CCF" w:rsidDel="00AC13C1">
          <w:rPr>
            <w:b/>
            <w:bCs/>
            <w:szCs w:val="20"/>
            <w:lang w:val="en-GB"/>
            <w:rPrChange w:id="1080" w:author="Jonathan Leipold - BDAE Gruppe" w:date="2023-10-18T10:09:00Z">
              <w:rPr>
                <w:lang w:val="en-GB"/>
              </w:rPr>
            </w:rPrChange>
          </w:rPr>
          <w:delText xml:space="preserve"> of missing values</w:delText>
        </w:r>
      </w:del>
      <w:ins w:id="1081" w:author="Gastbenutzer" w:date="2023-10-28T21:13:00Z">
        <w:del w:id="1082" w:author="Jonathan Leipold - BDAE Gruppe" w:date="2023-10-29T09:32:00Z">
          <w:r w:rsidR="38A32F5D" w:rsidRPr="38A32F5D" w:rsidDel="00AC13C1">
            <w:rPr>
              <w:szCs w:val="20"/>
              <w:lang w:val="en-GB"/>
              <w:rPrChange w:id="1083" w:author="Gastbenutzer" w:date="2023-10-28T21:14:00Z">
                <w:rPr>
                  <w:b/>
                  <w:bCs/>
                  <w:szCs w:val="20"/>
                  <w:lang w:val="en-GB"/>
                </w:rPr>
              </w:rPrChange>
            </w:rPr>
            <w:delText xml:space="preserve">, resulting in </w:delText>
          </w:r>
          <w:r w:rsidR="38A32F5D" w:rsidRPr="38A32F5D" w:rsidDel="00AC13C1">
            <w:rPr>
              <w:szCs w:val="20"/>
              <w:lang w:val="en-GB"/>
            </w:rPr>
            <w:delText xml:space="preserve">substantial </w:delText>
          </w:r>
        </w:del>
      </w:ins>
      <w:del w:id="1084" w:author="Jonathan Leipold - BDAE Gruppe" w:date="2023-10-29T09:32:00Z">
        <w:r w:rsidRPr="38A32F5D" w:rsidDel="00AC13C1">
          <w:rPr>
            <w:szCs w:val="20"/>
            <w:lang w:val="en-GB"/>
          </w:rPr>
          <w:delText>.</w:delText>
        </w:r>
        <w:r w:rsidR="001B1EB6" w:rsidRPr="38A32F5D" w:rsidDel="00AC13C1">
          <w:rPr>
            <w:szCs w:val="20"/>
            <w:lang w:val="en-GB"/>
          </w:rPr>
          <w:delText xml:space="preserve"> One reason that caused a </w:delText>
        </w:r>
        <w:r w:rsidR="00536202" w:rsidRPr="00FE1A47" w:rsidDel="00AC13C1">
          <w:rPr>
            <w:szCs w:val="20"/>
            <w:lang w:val="en-GB"/>
          </w:rPr>
          <w:delText>massive</w:delText>
        </w:r>
        <w:r w:rsidR="001B1EB6" w:rsidRPr="00FE1A47" w:rsidDel="00AC13C1">
          <w:rPr>
            <w:szCs w:val="20"/>
            <w:lang w:val="en-GB"/>
          </w:rPr>
          <w:delText xml:space="preserve"> preprocessing work</w:delText>
        </w:r>
      </w:del>
      <w:ins w:id="1085" w:author="Gastbenutzer" w:date="2023-10-28T21:15:00Z">
        <w:del w:id="1086" w:author="Jonathan Leipold - BDAE Gruppe" w:date="2023-10-29T09:32:00Z">
          <w:r w:rsidR="38A32F5D" w:rsidRPr="38A32F5D" w:rsidDel="00AC13C1">
            <w:rPr>
              <w:szCs w:val="20"/>
              <w:lang w:val="en-GB"/>
            </w:rPr>
            <w:delText xml:space="preserve"> which is described below.</w:delText>
          </w:r>
        </w:del>
      </w:ins>
      <w:del w:id="1087" w:author="Jonathan Leipold - BDAE Gruppe" w:date="2023-10-29T09:32:00Z">
        <w:r w:rsidRPr="00FE1A47" w:rsidDel="00AC13C1">
          <w:rPr>
            <w:szCs w:val="20"/>
            <w:lang w:val="en-GB"/>
          </w:rPr>
          <w:delText>.</w:delText>
        </w:r>
        <w:r w:rsidR="00706E14" w:rsidRPr="00FE1A47" w:rsidDel="00AC13C1">
          <w:rPr>
            <w:szCs w:val="20"/>
            <w:lang w:val="en-GB"/>
          </w:rPr>
          <w:delText xml:space="preserve"> </w:delText>
        </w:r>
        <w:r w:rsidR="00D603D0" w:rsidRPr="00FE1A47" w:rsidDel="00AC13C1">
          <w:rPr>
            <w:szCs w:val="20"/>
            <w:lang w:val="en-GB"/>
          </w:rPr>
          <w:delText xml:space="preserve">See </w:delText>
        </w:r>
        <w:r w:rsidR="00601D52" w:rsidRPr="00FE1A47" w:rsidDel="00AC13C1">
          <w:rPr>
            <w:szCs w:val="20"/>
            <w:lang w:val="en-GB"/>
          </w:rPr>
          <w:delText>section below.</w:delText>
        </w:r>
      </w:del>
    </w:p>
    <w:p w14:paraId="41B32026" w14:textId="61387924" w:rsidR="002C4A90" w:rsidRPr="00FE1A47" w:rsidRDefault="002C4A90">
      <w:pPr>
        <w:rPr>
          <w:szCs w:val="20"/>
          <w:lang w:val="en-GB"/>
        </w:rPr>
      </w:pPr>
    </w:p>
    <w:p w14:paraId="63E3ADD6" w14:textId="0E48984D" w:rsidR="002C4A90" w:rsidRPr="009B769F" w:rsidRDefault="00536202">
      <w:pPr>
        <w:pStyle w:val="Heading2"/>
        <w:numPr>
          <w:ilvl w:val="0"/>
          <w:numId w:val="96"/>
        </w:numPr>
        <w:tabs>
          <w:tab w:val="num" w:pos="360"/>
        </w:tabs>
        <w:spacing w:before="360" w:after="120"/>
        <w:ind w:left="360"/>
        <w:rPr>
          <w:sz w:val="22"/>
          <w:lang w:val="en-GB"/>
          <w:rPrChange w:id="1088" w:author="Jonathan Leipold - BDAE Gruppe" w:date="2023-10-29T10:06:00Z">
            <w:rPr>
              <w:lang w:val="en-GB"/>
            </w:rPr>
          </w:rPrChange>
        </w:rPr>
        <w:pPrChange w:id="1089" w:author="Jonathan Leipold - BDAE Gruppe" w:date="2023-10-29T10:06:00Z">
          <w:pPr>
            <w:pStyle w:val="Heading2"/>
            <w:spacing w:before="360" w:after="120"/>
          </w:pPr>
        </w:pPrChange>
      </w:pPr>
      <w:bookmarkStart w:id="1090" w:name="_Toc148803229"/>
      <w:del w:id="1091" w:author="Jonathan Leipold - BDAE Gruppe" w:date="2023-10-29T09:50:00Z">
        <w:r w:rsidRPr="773EB945" w:rsidDel="004D4920">
          <w:rPr>
            <w:sz w:val="22"/>
            <w:lang w:val="en-GB"/>
            <w:rPrChange w:id="1092" w:author="Jonathan Leipold - BDAE Gruppe" w:date="2023-10-18T10:09:00Z">
              <w:rPr>
                <w:lang w:val="en-GB"/>
              </w:rPr>
            </w:rPrChange>
          </w:rPr>
          <w:delText xml:space="preserve">II.2.2 </w:delText>
        </w:r>
      </w:del>
      <w:bookmarkStart w:id="1093" w:name="_Toc149725154"/>
      <w:r w:rsidR="002C4A90" w:rsidRPr="773EB945">
        <w:rPr>
          <w:sz w:val="22"/>
          <w:lang w:val="en-GB"/>
          <w:rPrChange w:id="1094" w:author="Jonathan Leipold - BDAE Gruppe" w:date="2023-10-18T10:09:00Z">
            <w:rPr>
              <w:lang w:val="en-GB"/>
            </w:rPr>
          </w:rPrChange>
        </w:rPr>
        <w:t>Pre-processing</w:t>
      </w:r>
      <w:ins w:id="1095" w:author="Jonathan Leipold - BDAE Gruppe" w:date="2023-10-29T10:06:00Z">
        <w:r w:rsidR="009B769F">
          <w:rPr>
            <w:sz w:val="22"/>
            <w:lang w:val="en-GB"/>
          </w:rPr>
          <w:t xml:space="preserve">, </w:t>
        </w:r>
        <w:bookmarkStart w:id="1096" w:name="_Toc148803233"/>
        <w:r w:rsidR="009B769F" w:rsidRPr="00E76E47">
          <w:rPr>
            <w:sz w:val="22"/>
            <w:lang w:val="en-GB"/>
          </w:rPr>
          <w:t>Visualization &amp; Dependencies</w:t>
        </w:r>
      </w:ins>
      <w:bookmarkEnd w:id="1096"/>
      <w:bookmarkEnd w:id="1093"/>
      <w:del w:id="1097" w:author="Jonathan Leipold - BDAE Gruppe" w:date="2023-10-29T10:06:00Z">
        <w:r w:rsidR="002C4A90" w:rsidRPr="009B769F" w:rsidDel="009B769F">
          <w:rPr>
            <w:sz w:val="22"/>
            <w:lang w:val="en-GB"/>
            <w:rPrChange w:id="1098" w:author="Jonathan Leipold - BDAE Gruppe" w:date="2023-10-29T10:06:00Z">
              <w:rPr>
                <w:lang w:val="en-GB"/>
              </w:rPr>
            </w:rPrChange>
          </w:rPr>
          <w:delText xml:space="preserve"> and feature engineering</w:delText>
        </w:r>
      </w:del>
      <w:bookmarkEnd w:id="1090"/>
    </w:p>
    <w:p w14:paraId="6EB45021" w14:textId="1F0B46E8" w:rsidR="008832DB" w:rsidRDefault="008832DB" w:rsidP="008832DB">
      <w:pPr>
        <w:pStyle w:val="Heading3"/>
        <w:rPr>
          <w:lang w:val="en-GB"/>
        </w:rPr>
      </w:pPr>
      <w:bookmarkStart w:id="1099" w:name="_Toc148803230"/>
      <w:bookmarkStart w:id="1100" w:name="_Toc149725155"/>
      <w:r w:rsidRPr="008832DB">
        <w:rPr>
          <w:lang w:val="en-GB"/>
          <w:rPrChange w:id="1101" w:author="Jonathan Leipold - BDAE Gruppe" w:date="2023-10-19T23:53:00Z">
            <w:rPr/>
          </w:rPrChange>
        </w:rPr>
        <w:t>Target v</w:t>
      </w:r>
      <w:r>
        <w:rPr>
          <w:lang w:val="en-GB"/>
        </w:rPr>
        <w:t>ariable</w:t>
      </w:r>
      <w:bookmarkEnd w:id="1099"/>
      <w:bookmarkEnd w:id="1100"/>
    </w:p>
    <w:p w14:paraId="046C3D96" w14:textId="0A83AA0E" w:rsidR="008832DB" w:rsidRDefault="005A47CC" w:rsidP="00EB7DD6">
      <w:pPr>
        <w:rPr>
          <w:lang w:val="en-GB"/>
        </w:rPr>
      </w:pPr>
      <w:r>
        <w:rPr>
          <w:lang w:val="en-GB"/>
        </w:rPr>
        <w:t xml:space="preserve">The target variable </w:t>
      </w:r>
      <w:ins w:id="1102" w:author="Gastbenutzer" w:date="2023-10-28T21:15:00Z">
        <w:r w:rsidR="38A32F5D" w:rsidRPr="38A32F5D">
          <w:rPr>
            <w:lang w:val="en-GB"/>
          </w:rPr>
          <w:t xml:space="preserve">has been </w:t>
        </w:r>
      </w:ins>
      <w:del w:id="1103" w:author="Gastbenutzer" w:date="2023-10-28T21:15:00Z">
        <w:r>
          <w:rPr>
            <w:lang w:val="en-GB"/>
          </w:rPr>
          <w:delText xml:space="preserve">got </w:delText>
        </w:r>
      </w:del>
      <w:r>
        <w:rPr>
          <w:lang w:val="en-GB"/>
        </w:rPr>
        <w:t>defined as 1</w:t>
      </w:r>
      <w:del w:id="1104" w:author="Gastbenutzer" w:date="2023-10-28T21:16:00Z">
        <w:r>
          <w:rPr>
            <w:lang w:val="en-GB"/>
          </w:rPr>
          <w:delText>,</w:delText>
        </w:r>
      </w:del>
      <w:r>
        <w:rPr>
          <w:lang w:val="en-GB"/>
        </w:rPr>
        <w:t xml:space="preserve"> if </w:t>
      </w:r>
      <w:r w:rsidR="00E236AF">
        <w:rPr>
          <w:lang w:val="en-GB"/>
        </w:rPr>
        <w:t xml:space="preserve">the contract contains a </w:t>
      </w:r>
      <w:proofErr w:type="spellStart"/>
      <w:r w:rsidR="00E236AF">
        <w:rPr>
          <w:lang w:val="en-GB"/>
        </w:rPr>
        <w:t>terminationDate</w:t>
      </w:r>
      <w:proofErr w:type="spellEnd"/>
      <w:r w:rsidR="00EF4C68">
        <w:rPr>
          <w:lang w:val="en-GB"/>
        </w:rPr>
        <w:t xml:space="preserve">, </w:t>
      </w:r>
      <w:del w:id="1105" w:author="Gastbenutzer" w:date="2023-10-28T21:16:00Z">
        <w:r w:rsidR="00EF4C68">
          <w:rPr>
            <w:lang w:val="en-GB"/>
          </w:rPr>
          <w:delText xml:space="preserve">which means that the customer whished </w:delText>
        </w:r>
        <w:r w:rsidR="0045717A">
          <w:rPr>
            <w:lang w:val="en-GB"/>
          </w:rPr>
          <w:delText>to end the contract before an eventual endDate.</w:delText>
        </w:r>
      </w:del>
      <w:ins w:id="1106" w:author="Gastbenutzer" w:date="2023-10-28T21:16:00Z">
        <w:r w:rsidR="38A32F5D" w:rsidRPr="38A32F5D">
          <w:rPr>
            <w:lang w:val="en-GB"/>
          </w:rPr>
          <w:t xml:space="preserve"> meaning that the customer wanted to terminate the contract before a possible </w:t>
        </w:r>
        <w:proofErr w:type="spellStart"/>
        <w:r w:rsidR="38A32F5D" w:rsidRPr="38A32F5D">
          <w:rPr>
            <w:lang w:val="en-GB"/>
          </w:rPr>
          <w:t>endDate</w:t>
        </w:r>
      </w:ins>
      <w:proofErr w:type="spellEnd"/>
      <w:ins w:id="1107" w:author="Gastbenutzer" w:date="2023-10-28T21:18:00Z">
        <w:r w:rsidR="38A32F5D" w:rsidRPr="38A32F5D">
          <w:rPr>
            <w:lang w:val="en-GB"/>
          </w:rPr>
          <w:t>.</w:t>
        </w:r>
      </w:ins>
    </w:p>
    <w:p w14:paraId="14D894BA" w14:textId="05762380" w:rsidR="007755B5" w:rsidRDefault="007755B5" w:rsidP="00EB7DD6">
      <w:pPr>
        <w:rPr>
          <w:lang w:val="en-GB"/>
        </w:rPr>
      </w:pPr>
      <w:del w:id="1108" w:author="Gastbenutzer" w:date="2023-10-28T21:16:00Z">
        <w:r>
          <w:rPr>
            <w:lang w:val="en-GB"/>
          </w:rPr>
          <w:delText xml:space="preserve">If you </w:delText>
        </w:r>
      </w:del>
      <w:ins w:id="1109" w:author="Gastbenutzer" w:date="2023-10-28T21:16:00Z">
        <w:r w:rsidR="38A32F5D" w:rsidRPr="38A32F5D">
          <w:rPr>
            <w:lang w:val="en-GB"/>
          </w:rPr>
          <w:t>L</w:t>
        </w:r>
      </w:ins>
      <w:del w:id="1110" w:author="Gastbenutzer" w:date="2023-10-28T21:16:00Z">
        <w:r w:rsidRPr="38A32F5D" w:rsidDel="38A32F5D">
          <w:rPr>
            <w:lang w:val="en-GB"/>
          </w:rPr>
          <w:delText>l</w:delText>
        </w:r>
      </w:del>
      <w:r w:rsidR="38A32F5D" w:rsidRPr="38A32F5D">
        <w:rPr>
          <w:lang w:val="en-GB"/>
        </w:rPr>
        <w:t>ook</w:t>
      </w:r>
      <w:ins w:id="1111" w:author="Gastbenutzer" w:date="2023-10-28T21:16:00Z">
        <w:r w:rsidR="38A32F5D" w:rsidRPr="38A32F5D">
          <w:rPr>
            <w:lang w:val="en-GB"/>
          </w:rPr>
          <w:t>ing</w:t>
        </w:r>
      </w:ins>
      <w:r>
        <w:rPr>
          <w:lang w:val="en-GB"/>
        </w:rPr>
        <w:t xml:space="preserve"> only at </w:t>
      </w:r>
      <w:ins w:id="1112" w:author="Gastbenutzer" w:date="2023-10-28T21:17:00Z">
        <w:r w:rsidR="38A32F5D" w:rsidRPr="38A32F5D">
          <w:rPr>
            <w:lang w:val="en-GB"/>
          </w:rPr>
          <w:t>terminated</w:t>
        </w:r>
      </w:ins>
      <w:del w:id="1113" w:author="Gastbenutzer" w:date="2023-10-28T21:17:00Z">
        <w:r>
          <w:rPr>
            <w:lang w:val="en-GB"/>
          </w:rPr>
          <w:delText>ended</w:delText>
        </w:r>
      </w:del>
      <w:r>
        <w:rPr>
          <w:lang w:val="en-GB"/>
        </w:rPr>
        <w:t xml:space="preserve"> contracts</w:t>
      </w:r>
      <w:ins w:id="1114" w:author="Gastbenutzer" w:date="2023-10-28T21:17:00Z">
        <w:r w:rsidR="38A32F5D" w:rsidRPr="38A32F5D">
          <w:rPr>
            <w:lang w:val="en-GB"/>
          </w:rPr>
          <w:t>,</w:t>
        </w:r>
      </w:ins>
      <w:r>
        <w:rPr>
          <w:lang w:val="en-GB"/>
        </w:rPr>
        <w:t xml:space="preserve"> </w:t>
      </w:r>
      <w:r w:rsidR="00F440FF">
        <w:rPr>
          <w:lang w:val="en-GB"/>
        </w:rPr>
        <w:t>the ratio of terminated contracts is extremely high:</w:t>
      </w:r>
    </w:p>
    <w:p w14:paraId="4EDCA5DC" w14:textId="4946B5D0" w:rsidR="00F440FF" w:rsidRDefault="00F440FF">
      <w:pPr>
        <w:keepNext/>
        <w:pPrChange w:id="1115" w:author="Jonathan Leipold - BDAE Gruppe" w:date="2023-10-31T11:09:00Z">
          <w:pPr/>
        </w:pPrChange>
      </w:pPr>
      <w:r>
        <w:rPr>
          <w:noProof/>
        </w:rPr>
        <w:lastRenderedPageBreak/>
        <w:drawing>
          <wp:inline distT="0" distB="0" distL="0" distR="0" wp14:anchorId="704E4267" wp14:editId="1B2BE04C">
            <wp:extent cx="2523683" cy="2646947"/>
            <wp:effectExtent l="0" t="0" r="0" b="1270"/>
            <wp:docPr id="2217666" name="Grafik 2217666" descr="Ein Bild, das Text, Kreis,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666"/>
                    <pic:cNvPicPr/>
                  </pic:nvPicPr>
                  <pic:blipFill>
                    <a:blip r:embed="rId34">
                      <a:extLst>
                        <a:ext uri="{28A0092B-C50C-407E-A947-70E740481C1C}">
                          <a14:useLocalDpi xmlns:a14="http://schemas.microsoft.com/office/drawing/2010/main" val="0"/>
                        </a:ext>
                      </a:extLst>
                    </a:blip>
                    <a:stretch>
                      <a:fillRect/>
                    </a:stretch>
                  </pic:blipFill>
                  <pic:spPr>
                    <a:xfrm>
                      <a:off x="0" y="0"/>
                      <a:ext cx="2537683" cy="2661630"/>
                    </a:xfrm>
                    <a:prstGeom prst="rect">
                      <a:avLst/>
                    </a:prstGeom>
                  </pic:spPr>
                </pic:pic>
              </a:graphicData>
            </a:graphic>
          </wp:inline>
        </w:drawing>
      </w:r>
    </w:p>
    <w:p w14:paraId="33722F4F" w14:textId="069CED99" w:rsidR="00F440FF" w:rsidRPr="00D03A21" w:rsidRDefault="00F440FF" w:rsidP="00D02C60">
      <w:pPr>
        <w:pStyle w:val="Caption"/>
        <w:rPr>
          <w:lang w:val="en-GB"/>
          <w:rPrChange w:id="1116" w:author="Jonathan Leipold - BDAE Gruppe" w:date="2023-10-20T01:37:00Z">
            <w:rPr/>
          </w:rPrChange>
        </w:rPr>
      </w:pPr>
      <w:r w:rsidRPr="00D03A21">
        <w:rPr>
          <w:lang w:val="en-GB"/>
          <w:rPrChange w:id="1117" w:author="Jonathan Leipold - BDAE Gruppe" w:date="2023-10-20T01:37:00Z">
            <w:rPr/>
          </w:rPrChange>
        </w:rPr>
        <w:t xml:space="preserve">Figure </w:t>
      </w:r>
      <w:r>
        <w:fldChar w:fldCharType="begin"/>
      </w:r>
      <w:r w:rsidRPr="773EB945">
        <w:rPr>
          <w:lang w:val="en-GB"/>
        </w:rPr>
        <w:instrText xml:space="preserve"> SEQ Figure \* ARABIC </w:instrText>
      </w:r>
      <w:r>
        <w:fldChar w:fldCharType="separate"/>
      </w:r>
      <w:ins w:id="1118" w:author="Jonathan Leipold - BDAE Gruppe" w:date="2023-10-22T23:20:00Z">
        <w:r w:rsidR="002B6A51">
          <w:rPr>
            <w:noProof/>
            <w:lang w:val="en-GB"/>
          </w:rPr>
          <w:t>8</w:t>
        </w:r>
      </w:ins>
      <w:del w:id="1119" w:author="Jonathan Leipold - BDAE Gruppe" w:date="2023-10-22T22:56:00Z">
        <w:r w:rsidR="006147FD" w:rsidRPr="00D03A21" w:rsidDel="00FF6CF0">
          <w:rPr>
            <w:noProof/>
            <w:lang w:val="en-GB"/>
            <w:rPrChange w:id="1120" w:author="Jonathan Leipold - BDAE Gruppe" w:date="2023-10-20T01:37:00Z">
              <w:rPr>
                <w:noProof/>
              </w:rPr>
            </w:rPrChange>
          </w:rPr>
          <w:delText>5</w:delText>
        </w:r>
      </w:del>
      <w:r>
        <w:fldChar w:fldCharType="end"/>
      </w:r>
      <w:r w:rsidRPr="00D03A21">
        <w:rPr>
          <w:lang w:val="en-GB"/>
          <w:rPrChange w:id="1121" w:author="Jonathan Leipold - BDAE Gruppe" w:date="2023-10-20T01:37:00Z">
            <w:rPr/>
          </w:rPrChange>
        </w:rPr>
        <w:t>: Target distribution</w:t>
      </w:r>
    </w:p>
    <w:p w14:paraId="37535D64" w14:textId="52F09A18" w:rsidR="00A1573C" w:rsidRDefault="009C089D">
      <w:pPr>
        <w:rPr>
          <w:ins w:id="1122" w:author="Jonathan Leipold - BDAE Gruppe" w:date="2023-10-29T09:59:00Z"/>
          <w:lang w:val="en-GB"/>
        </w:rPr>
      </w:pPr>
      <w:r w:rsidRPr="009C089D">
        <w:rPr>
          <w:lang w:val="en-GB"/>
          <w:rPrChange w:id="1123" w:author="Jonathan Leipold - BDAE Gruppe" w:date="2023-10-19T23:56:00Z">
            <w:rPr/>
          </w:rPrChange>
        </w:rPr>
        <w:t>After in</w:t>
      </w:r>
      <w:r>
        <w:rPr>
          <w:lang w:val="en-GB"/>
        </w:rPr>
        <w:t>ternal feedback</w:t>
      </w:r>
      <w:ins w:id="1124" w:author="Gastbenutzer" w:date="2023-10-28T21:19:00Z">
        <w:r w:rsidR="38A32F5D" w:rsidRPr="38A32F5D">
          <w:rPr>
            <w:lang w:val="en-GB"/>
          </w:rPr>
          <w:t>,</w:t>
        </w:r>
      </w:ins>
      <w:ins w:id="1125" w:author="Gastbenutzer" w:date="2023-10-28T21:20:00Z">
        <w:r w:rsidR="38A32F5D" w:rsidRPr="38A32F5D">
          <w:rPr>
            <w:lang w:val="en-GB"/>
          </w:rPr>
          <w:t xml:space="preserve"> </w:t>
        </w:r>
      </w:ins>
      <w:del w:id="1126" w:author="Gastbenutzer" w:date="2023-10-28T21:20:00Z">
        <w:r>
          <w:rPr>
            <w:lang w:val="en-GB"/>
          </w:rPr>
          <w:delText xml:space="preserve"> </w:delText>
        </w:r>
        <w:r w:rsidR="00745264">
          <w:rPr>
            <w:lang w:val="en-GB"/>
          </w:rPr>
          <w:delText xml:space="preserve">it got clear that this can be related to several reasons and that a terminated contracts </w:delText>
        </w:r>
        <w:r w:rsidR="00C359F5">
          <w:rPr>
            <w:lang w:val="en-GB"/>
          </w:rPr>
          <w:delText xml:space="preserve">isn’t </w:delText>
        </w:r>
        <w:r w:rsidR="00745264">
          <w:rPr>
            <w:lang w:val="en-GB"/>
          </w:rPr>
          <w:delText>always</w:delText>
        </w:r>
        <w:r w:rsidR="00C359F5">
          <w:rPr>
            <w:lang w:val="en-GB"/>
          </w:rPr>
          <w:delText xml:space="preserve"> a result of disappointed customers.</w:delText>
        </w:r>
      </w:del>
      <w:ins w:id="1127" w:author="Gastbenutzer" w:date="2023-10-28T21:20:00Z">
        <w:r w:rsidR="38A32F5D" w:rsidRPr="38A32F5D">
          <w:rPr>
            <w:lang w:val="en-GB"/>
          </w:rPr>
          <w:t xml:space="preserve"> it became clear that there could be a number of reasons for this, and that a cancelled contract wasn't always the result of disappointed customers.</w:t>
        </w:r>
      </w:ins>
      <w:ins w:id="1128" w:author="Jonathan Leipold - BDAE Gruppe" w:date="2023-10-29T09:55:00Z">
        <w:r w:rsidR="00537DA7">
          <w:rPr>
            <w:lang w:val="en-GB"/>
          </w:rPr>
          <w:t xml:space="preserve"> </w:t>
        </w:r>
      </w:ins>
      <w:ins w:id="1129" w:author="Jonathan Leipold - BDAE Gruppe" w:date="2023-10-29T10:04:00Z">
        <w:r w:rsidR="00D23FEF">
          <w:rPr>
            <w:lang w:val="en-GB"/>
          </w:rPr>
          <w:t>E.g.,</w:t>
        </w:r>
      </w:ins>
      <w:ins w:id="1130" w:author="Jonathan Leipold - BDAE Gruppe" w:date="2023-10-29T09:58:00Z">
        <w:r w:rsidR="00A1573C">
          <w:rPr>
            <w:lang w:val="en-GB"/>
          </w:rPr>
          <w:t xml:space="preserve"> some prod</w:t>
        </w:r>
      </w:ins>
      <w:ins w:id="1131" w:author="Jonathan Leipold - BDAE Gruppe" w:date="2023-10-29T09:59:00Z">
        <w:r w:rsidR="00A1573C">
          <w:rPr>
            <w:lang w:val="en-GB"/>
          </w:rPr>
          <w:t xml:space="preserve">ucts </w:t>
        </w:r>
        <w:r w:rsidR="000F2216">
          <w:rPr>
            <w:lang w:val="en-GB"/>
          </w:rPr>
          <w:t xml:space="preserve">don’t have a maximum duration and therefore tend to have a higher customer termination ratio as </w:t>
        </w:r>
        <w:r w:rsidR="008C2BFD">
          <w:rPr>
            <w:lang w:val="en-GB"/>
          </w:rPr>
          <w:t>you can see in the following figure</w:t>
        </w:r>
      </w:ins>
      <w:ins w:id="1132" w:author="Jonathan Leipold - BDAE Gruppe" w:date="2023-10-29T10:02:00Z">
        <w:r w:rsidR="002C1E27">
          <w:rPr>
            <w:lang w:val="en-GB"/>
          </w:rPr>
          <w:t>:</w:t>
        </w:r>
      </w:ins>
    </w:p>
    <w:p w14:paraId="046D82B4" w14:textId="77777777" w:rsidR="00C64038" w:rsidRDefault="008C2BFD" w:rsidP="00C64038">
      <w:pPr>
        <w:keepNext/>
        <w:jc w:val="left"/>
        <w:rPr>
          <w:ins w:id="1133" w:author="Jonathan Leipold - BDAE Gruppe" w:date="2023-10-31T11:47:00Z"/>
        </w:rPr>
      </w:pPr>
      <w:ins w:id="1134" w:author="Jonathan Leipold - BDAE Gruppe" w:date="2023-10-29T09:59:00Z">
        <w:r>
          <w:rPr>
            <w:noProof/>
          </w:rPr>
          <w:drawing>
            <wp:inline distT="0" distB="0" distL="0" distR="0" wp14:anchorId="50D32990" wp14:editId="2AE8F34D">
              <wp:extent cx="5274310" cy="1627505"/>
              <wp:effectExtent l="0" t="0" r="2540" b="0"/>
              <wp:docPr id="1061338477" name="Grafik 1061338477" descr="Ein Bild, das Tex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38477" name="Grafik 1" descr="Ein Bild, das Text, Screenshot, Diagramm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ins>
    </w:p>
    <w:p w14:paraId="036CF3FB" w14:textId="00D175E6" w:rsidR="0028074E" w:rsidRPr="00CF0269" w:rsidRDefault="00C64038">
      <w:pPr>
        <w:pStyle w:val="Caption"/>
        <w:jc w:val="left"/>
        <w:rPr>
          <w:ins w:id="1135" w:author="Jonathan Leipold - BDAE Gruppe" w:date="2023-10-29T10:02:00Z"/>
          <w:lang w:val="en-GB"/>
          <w:rPrChange w:id="1136" w:author="Jonathan Leipold - BDAE Gruppe" w:date="2023-10-31T11:50:00Z">
            <w:rPr>
              <w:ins w:id="1137" w:author="Jonathan Leipold - BDAE Gruppe" w:date="2023-10-29T10:02:00Z"/>
            </w:rPr>
          </w:rPrChange>
        </w:rPr>
        <w:pPrChange w:id="1138" w:author="Jonathan Leipold - BDAE Gruppe" w:date="2023-10-31T11:47:00Z">
          <w:pPr/>
        </w:pPrChange>
      </w:pPr>
      <w:ins w:id="1139" w:author="Jonathan Leipold - BDAE Gruppe" w:date="2023-10-31T11:47:00Z">
        <w:r w:rsidRPr="00CF0269">
          <w:rPr>
            <w:lang w:val="en-GB"/>
            <w:rPrChange w:id="1140" w:author="Jonathan Leipold - BDAE Gruppe" w:date="2023-10-31T11:50:00Z">
              <w:rPr>
                <w:i/>
                <w:iCs/>
              </w:rPr>
            </w:rPrChange>
          </w:rPr>
          <w:t xml:space="preserve">Figure </w:t>
        </w:r>
      </w:ins>
      <w:ins w:id="1141" w:author="Jonathan Leipold - BDAE Gruppe" w:date="2023-10-31T11:50:00Z">
        <w:r w:rsidR="00A914A1" w:rsidRPr="00CF0269">
          <w:rPr>
            <w:lang w:val="en-GB"/>
            <w:rPrChange w:id="1142" w:author="Jonathan Leipold - BDAE Gruppe" w:date="2023-10-31T11:50:00Z">
              <w:rPr>
                <w:i/>
                <w:iCs/>
              </w:rPr>
            </w:rPrChange>
          </w:rPr>
          <w:t>8.1</w:t>
        </w:r>
      </w:ins>
      <w:ins w:id="1143" w:author="Jonathan Leipold - BDAE Gruppe" w:date="2023-10-31T11:47:00Z">
        <w:r w:rsidRPr="00CF0269">
          <w:rPr>
            <w:lang w:val="en-GB"/>
            <w:rPrChange w:id="1144" w:author="Jonathan Leipold - BDAE Gruppe" w:date="2023-10-31T11:50:00Z">
              <w:rPr>
                <w:i/>
                <w:iCs/>
              </w:rPr>
            </w:rPrChange>
          </w:rPr>
          <w:t xml:space="preserve">: </w:t>
        </w:r>
        <w:proofErr w:type="spellStart"/>
        <w:r w:rsidRPr="00CF0269">
          <w:rPr>
            <w:lang w:val="en-GB"/>
            <w:rPrChange w:id="1145" w:author="Jonathan Leipold - BDAE Gruppe" w:date="2023-10-31T11:50:00Z">
              <w:rPr>
                <w:i/>
                <w:iCs/>
              </w:rPr>
            </w:rPrChange>
          </w:rPr>
          <w:t>MainProduct</w:t>
        </w:r>
        <w:proofErr w:type="spellEnd"/>
        <w:r w:rsidRPr="00CF0269">
          <w:rPr>
            <w:lang w:val="en-GB"/>
            <w:rPrChange w:id="1146" w:author="Jonathan Leipold - BDAE Gruppe" w:date="2023-10-31T11:50:00Z">
              <w:rPr>
                <w:i/>
                <w:iCs/>
              </w:rPr>
            </w:rPrChange>
          </w:rPr>
          <w:t xml:space="preserve"> distribution + target ratio</w:t>
        </w:r>
      </w:ins>
    </w:p>
    <w:p w14:paraId="06FB5AF3" w14:textId="34043B4B" w:rsidR="008C2BFD" w:rsidDel="00D23FEF" w:rsidRDefault="008C2BFD">
      <w:pPr>
        <w:pStyle w:val="Caption"/>
        <w:rPr>
          <w:del w:id="1147" w:author="Jonathan Leipold - BDAE Gruppe" w:date="2023-10-29T10:04:00Z"/>
          <w:lang w:val="en-GB"/>
        </w:rPr>
        <w:pPrChange w:id="1148" w:author="Jonathan Leipold - BDAE Gruppe" w:date="2023-10-29T10:02:00Z">
          <w:pPr/>
        </w:pPrChange>
      </w:pPr>
    </w:p>
    <w:p w14:paraId="330DF458" w14:textId="61336ADC" w:rsidR="00686325" w:rsidRDefault="38A32F5D" w:rsidP="009C089D">
      <w:pPr>
        <w:rPr>
          <w:lang w:val="en-GB"/>
        </w:rPr>
      </w:pPr>
      <w:r w:rsidRPr="38A32F5D">
        <w:rPr>
          <w:lang w:val="en-GB"/>
        </w:rPr>
        <w:t>That</w:t>
      </w:r>
      <w:ins w:id="1149" w:author="Gastbenutzer" w:date="2023-10-28T21:20:00Z">
        <w:r w:rsidRPr="38A32F5D">
          <w:rPr>
            <w:lang w:val="en-GB"/>
          </w:rPr>
          <w:t xml:space="preserve"> i</w:t>
        </w:r>
      </w:ins>
      <w:del w:id="1150" w:author="Gastbenutzer" w:date="2023-10-28T21:20:00Z">
        <w:r w:rsidR="00686325" w:rsidRPr="38A32F5D" w:rsidDel="38A32F5D">
          <w:rPr>
            <w:lang w:val="en-GB"/>
          </w:rPr>
          <w:delText>’</w:delText>
        </w:r>
      </w:del>
      <w:r w:rsidRPr="38A32F5D">
        <w:rPr>
          <w:lang w:val="en-GB"/>
        </w:rPr>
        <w:t>s</w:t>
      </w:r>
      <w:r w:rsidR="00686325">
        <w:rPr>
          <w:lang w:val="en-GB"/>
        </w:rPr>
        <w:t xml:space="preserve"> why </w:t>
      </w:r>
      <w:r w:rsidR="00E24155">
        <w:rPr>
          <w:lang w:val="en-GB"/>
        </w:rPr>
        <w:t xml:space="preserve">an alternative target variable </w:t>
      </w:r>
      <w:ins w:id="1151" w:author="Gastbenutzer" w:date="2023-10-28T21:20:00Z">
        <w:r w:rsidRPr="38A32F5D">
          <w:rPr>
            <w:lang w:val="en-GB"/>
          </w:rPr>
          <w:t>was</w:t>
        </w:r>
      </w:ins>
      <w:del w:id="1152" w:author="Gastbenutzer" w:date="2023-10-28T21:20:00Z">
        <w:r w:rsidR="00E24155">
          <w:rPr>
            <w:lang w:val="en-GB"/>
          </w:rPr>
          <w:delText>got</w:delText>
        </w:r>
      </w:del>
      <w:r w:rsidR="00E24155">
        <w:rPr>
          <w:lang w:val="en-GB"/>
        </w:rPr>
        <w:t xml:space="preserve"> created </w:t>
      </w:r>
      <w:r w:rsidR="00CC0495">
        <w:rPr>
          <w:lang w:val="en-GB"/>
        </w:rPr>
        <w:t>after looking at the specific termination reasons and their distribution:</w:t>
      </w:r>
    </w:p>
    <w:p w14:paraId="7BFBE987" w14:textId="38B9D922" w:rsidR="000D671D" w:rsidRDefault="00CC0495">
      <w:pPr>
        <w:keepNext/>
        <w:pPrChange w:id="1153" w:author="Jonathan Leipold - BDAE Gruppe" w:date="2023-10-20T00:02:00Z">
          <w:pPr/>
        </w:pPrChange>
      </w:pPr>
      <w:r>
        <w:rPr>
          <w:noProof/>
        </w:rPr>
        <w:lastRenderedPageBreak/>
        <w:drawing>
          <wp:inline distT="0" distB="0" distL="0" distR="0" wp14:anchorId="752315CC" wp14:editId="31EFEB91">
            <wp:extent cx="5274310" cy="2512695"/>
            <wp:effectExtent l="0" t="0" r="2540" b="1905"/>
            <wp:docPr id="1051966456" name="Grafik 1051966456" descr="Ein Bild, das Text, Screenshot, Farbigkei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966456"/>
                    <pic:cNvPicPr/>
                  </pic:nvPicPr>
                  <pic:blipFill>
                    <a:blip r:embed="rId36">
                      <a:extLst>
                        <a:ext uri="{28A0092B-C50C-407E-A947-70E740481C1C}">
                          <a14:useLocalDpi xmlns:a14="http://schemas.microsoft.com/office/drawing/2010/main" val="0"/>
                        </a:ext>
                      </a:extLst>
                    </a:blip>
                    <a:stretch>
                      <a:fillRect/>
                    </a:stretch>
                  </pic:blipFill>
                  <pic:spPr>
                    <a:xfrm>
                      <a:off x="0" y="0"/>
                      <a:ext cx="5274310" cy="2512695"/>
                    </a:xfrm>
                    <a:prstGeom prst="rect">
                      <a:avLst/>
                    </a:prstGeom>
                  </pic:spPr>
                </pic:pic>
              </a:graphicData>
            </a:graphic>
          </wp:inline>
        </w:drawing>
      </w:r>
    </w:p>
    <w:p w14:paraId="2020377F" w14:textId="1D2F3B21" w:rsidR="00CC0495" w:rsidRDefault="000D671D">
      <w:pPr>
        <w:pStyle w:val="Caption"/>
        <w:rPr>
          <w:lang w:val="en-GB"/>
        </w:rPr>
        <w:pPrChange w:id="1154" w:author="Jonathan Leipold - BDAE Gruppe" w:date="2023-10-20T00:02:00Z">
          <w:pPr/>
        </w:pPrChange>
      </w:pPr>
      <w:r w:rsidRPr="000D671D">
        <w:rPr>
          <w:lang w:val="en-GB"/>
          <w:rPrChange w:id="1155" w:author="Jonathan Leipold - BDAE Gruppe" w:date="2023-10-20T00:02:00Z">
            <w:rPr>
              <w:i/>
              <w:iCs/>
            </w:rPr>
          </w:rPrChange>
        </w:rPr>
        <w:t xml:space="preserve">Figure </w:t>
      </w:r>
      <w:r>
        <w:fldChar w:fldCharType="begin"/>
      </w:r>
      <w:r w:rsidRPr="773EB945">
        <w:rPr>
          <w:lang w:val="en-GB"/>
        </w:rPr>
        <w:instrText xml:space="preserve"> SEQ Figure \* ARABIC </w:instrText>
      </w:r>
      <w:r>
        <w:fldChar w:fldCharType="separate"/>
      </w:r>
      <w:ins w:id="1156" w:author="Jonathan Leipold - BDAE Gruppe" w:date="2023-10-22T23:20:00Z">
        <w:r w:rsidR="002B6A51">
          <w:rPr>
            <w:noProof/>
            <w:lang w:val="en-GB"/>
          </w:rPr>
          <w:t>9</w:t>
        </w:r>
      </w:ins>
      <w:del w:id="1157" w:author="Jonathan Leipold - BDAE Gruppe" w:date="2023-10-22T22:56:00Z">
        <w:r w:rsidR="006147FD" w:rsidDel="00FF6CF0">
          <w:rPr>
            <w:noProof/>
            <w:lang w:val="en-GB"/>
          </w:rPr>
          <w:delText>6</w:delText>
        </w:r>
      </w:del>
      <w:r>
        <w:fldChar w:fldCharType="end"/>
      </w:r>
      <w:r w:rsidRPr="000D671D">
        <w:rPr>
          <w:lang w:val="en-GB"/>
          <w:rPrChange w:id="1158" w:author="Jonathan Leipold - BDAE Gruppe" w:date="2023-10-20T00:02:00Z">
            <w:rPr>
              <w:i/>
              <w:iCs/>
            </w:rPr>
          </w:rPrChange>
        </w:rPr>
        <w:t>: Termination reasons and their distribution</w:t>
      </w:r>
    </w:p>
    <w:p w14:paraId="3A5E40AD" w14:textId="53F81F68" w:rsidR="00CC0495" w:rsidRDefault="00CC0495" w:rsidP="00EB7DD6">
      <w:pPr>
        <w:rPr>
          <w:lang w:val="en-GB"/>
        </w:rPr>
      </w:pPr>
      <w:r>
        <w:rPr>
          <w:lang w:val="en-GB"/>
        </w:rPr>
        <w:t>The variable ‘</w:t>
      </w:r>
      <w:proofErr w:type="spellStart"/>
      <w:r>
        <w:rPr>
          <w:lang w:val="en-GB"/>
        </w:rPr>
        <w:t>ds_terminated</w:t>
      </w:r>
      <w:proofErr w:type="spellEnd"/>
      <w:r>
        <w:rPr>
          <w:lang w:val="en-GB"/>
        </w:rPr>
        <w:t xml:space="preserve">’ </w:t>
      </w:r>
      <w:ins w:id="1159" w:author="Gastbenutzer" w:date="2023-10-28T21:22:00Z">
        <w:r w:rsidR="38A32F5D" w:rsidRPr="38A32F5D">
          <w:rPr>
            <w:lang w:val="en-GB"/>
          </w:rPr>
          <w:t>i</w:t>
        </w:r>
      </w:ins>
      <w:del w:id="1160" w:author="Gastbenutzer" w:date="2023-10-28T21:22:00Z">
        <w:r w:rsidR="00122BED">
          <w:rPr>
            <w:lang w:val="en-GB"/>
          </w:rPr>
          <w:delText>get</w:delText>
        </w:r>
      </w:del>
      <w:r w:rsidR="00122BED">
        <w:rPr>
          <w:lang w:val="en-GB"/>
        </w:rPr>
        <w:t xml:space="preserve">s created within the </w:t>
      </w:r>
      <w:r w:rsidR="38A32F5D" w:rsidRPr="38A32F5D">
        <w:rPr>
          <w:lang w:val="en-GB"/>
        </w:rPr>
        <w:t>pre</w:t>
      </w:r>
      <w:ins w:id="1161" w:author="Gastbenutzer" w:date="2023-10-28T21:22:00Z">
        <w:r w:rsidR="38A32F5D" w:rsidRPr="38A32F5D">
          <w:rPr>
            <w:lang w:val="en-GB"/>
          </w:rPr>
          <w:t>-</w:t>
        </w:r>
      </w:ins>
      <w:r w:rsidR="38A32F5D" w:rsidRPr="38A32F5D">
        <w:rPr>
          <w:lang w:val="en-GB"/>
        </w:rPr>
        <w:t>processing</w:t>
      </w:r>
      <w:r w:rsidR="00122BED">
        <w:rPr>
          <w:lang w:val="en-GB"/>
        </w:rPr>
        <w:t xml:space="preserve"> function</w:t>
      </w:r>
      <w:r w:rsidR="00350C6E">
        <w:rPr>
          <w:lang w:val="en-GB"/>
        </w:rPr>
        <w:t xml:space="preserve"> and is set </w:t>
      </w:r>
      <w:del w:id="1162" w:author="Gastbenutzer" w:date="2023-10-28T21:23:00Z">
        <w:r w:rsidR="00350C6E">
          <w:rPr>
            <w:lang w:val="en-GB"/>
          </w:rPr>
          <w:delText xml:space="preserve">to 1 </w:delText>
        </w:r>
      </w:del>
      <w:r w:rsidR="00350C6E">
        <w:rPr>
          <w:lang w:val="en-GB"/>
        </w:rPr>
        <w:t>only</w:t>
      </w:r>
      <w:ins w:id="1163" w:author="Gastbenutzer" w:date="2023-10-28T21:23:00Z">
        <w:r w:rsidR="00350C6E">
          <w:rPr>
            <w:lang w:val="en-GB"/>
          </w:rPr>
          <w:t xml:space="preserve"> </w:t>
        </w:r>
        <w:r w:rsidR="38A32F5D" w:rsidRPr="38A32F5D">
          <w:rPr>
            <w:lang w:val="en-GB"/>
          </w:rPr>
          <w:t>set to 1</w:t>
        </w:r>
      </w:ins>
      <w:r w:rsidR="38A32F5D" w:rsidRPr="38A32F5D">
        <w:rPr>
          <w:lang w:val="en-GB"/>
        </w:rPr>
        <w:t xml:space="preserve"> </w:t>
      </w:r>
      <w:r w:rsidR="00350C6E">
        <w:rPr>
          <w:lang w:val="en-GB"/>
        </w:rPr>
        <w:t>for specific termination reasons.</w:t>
      </w:r>
      <w:r w:rsidR="006F2C1C">
        <w:rPr>
          <w:lang w:val="en-GB"/>
        </w:rPr>
        <w:t xml:space="preserve"> It can be </w:t>
      </w:r>
      <w:ins w:id="1164" w:author="Gastbenutzer" w:date="2023-10-28T21:23:00Z">
        <w:r w:rsidR="38A32F5D" w:rsidRPr="38A32F5D">
          <w:rPr>
            <w:lang w:val="en-GB"/>
          </w:rPr>
          <w:t xml:space="preserve">selected as an alternative target </w:t>
        </w:r>
      </w:ins>
      <w:del w:id="1165" w:author="Gastbenutzer" w:date="2023-10-28T21:23:00Z">
        <w:r w:rsidR="006F2C1C">
          <w:rPr>
            <w:lang w:val="en-GB"/>
          </w:rPr>
          <w:delText xml:space="preserve">chosen </w:delText>
        </w:r>
      </w:del>
      <w:r w:rsidR="006E1FB1">
        <w:rPr>
          <w:lang w:val="en-GB"/>
        </w:rPr>
        <w:t xml:space="preserve">within the </w:t>
      </w:r>
      <w:r w:rsidR="00463F9E">
        <w:rPr>
          <w:lang w:val="en-GB"/>
        </w:rPr>
        <w:t>train-test-split function</w:t>
      </w:r>
      <w:del w:id="1166" w:author="Gastbenutzer" w:date="2023-10-28T21:23:00Z">
        <w:r w:rsidR="00463F9E">
          <w:rPr>
            <w:lang w:val="en-GB"/>
          </w:rPr>
          <w:delText xml:space="preserve"> as alternative target</w:delText>
        </w:r>
      </w:del>
      <w:r w:rsidR="00463F9E">
        <w:rPr>
          <w:lang w:val="en-GB"/>
        </w:rPr>
        <w:t>.</w:t>
      </w:r>
    </w:p>
    <w:p w14:paraId="11684EE9" w14:textId="1826FFC7" w:rsidR="38A32F5D" w:rsidRDefault="38A32F5D" w:rsidP="38A32F5D">
      <w:pPr>
        <w:rPr>
          <w:lang w:val="en-GB"/>
        </w:rPr>
      </w:pPr>
      <w:del w:id="1167" w:author="Gastbenutzer" w:date="2023-10-28T21:24:00Z">
        <w:r w:rsidRPr="38A32F5D" w:rsidDel="38A32F5D">
          <w:rPr>
            <w:lang w:val="en-GB"/>
          </w:rPr>
          <w:delText xml:space="preserve">To choose this variable as target results – depending on the chosen reasons – mostly results in highly imbalanced data as </w:delText>
        </w:r>
      </w:del>
      <w:del w:id="1168" w:author="Gastbenutzer" w:date="2023-10-21T21:01:00Z">
        <w:r w:rsidRPr="38A32F5D" w:rsidDel="38A32F5D">
          <w:rPr>
            <w:lang w:val="en-GB"/>
          </w:rPr>
          <w:delText xml:space="preserve">you can see </w:delText>
        </w:r>
      </w:del>
      <w:del w:id="1169" w:author="Gastbenutzer" w:date="2023-10-28T21:24:00Z">
        <w:r w:rsidRPr="38A32F5D" w:rsidDel="38A32F5D">
          <w:rPr>
            <w:lang w:val="en-GB"/>
          </w:rPr>
          <w:delText>here for the default values:</w:delText>
        </w:r>
      </w:del>
      <w:ins w:id="1170" w:author="Gastbenutzer" w:date="2023-10-28T21:24:00Z">
        <w:r w:rsidRPr="38A32F5D">
          <w:rPr>
            <w:lang w:val="en-GB"/>
          </w:rPr>
          <w:t xml:space="preserve"> Choosing this variable as a target will, depending on the reasons chosen, most often result in highly unbalanced data, as can be seen below for the default values:</w:t>
        </w:r>
      </w:ins>
    </w:p>
    <w:p w14:paraId="4CF91E9D" w14:textId="4CCBCEC2" w:rsidR="000D671D" w:rsidRDefault="000D671D">
      <w:pPr>
        <w:keepNext/>
        <w:pPrChange w:id="1171" w:author="Jonathan Leipold - BDAE Gruppe" w:date="2023-10-20T00:02:00Z">
          <w:pPr/>
        </w:pPrChange>
      </w:pPr>
      <w:r>
        <w:rPr>
          <w:noProof/>
        </w:rPr>
        <w:drawing>
          <wp:inline distT="0" distB="0" distL="0" distR="0" wp14:anchorId="349EF284" wp14:editId="36A822D6">
            <wp:extent cx="2581923" cy="2701089"/>
            <wp:effectExtent l="0" t="0" r="8890" b="4445"/>
            <wp:docPr id="1558629084" name="Grafik 1558629084" descr="Ein Bild, das Kreis, Diagramm,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629084"/>
                    <pic:cNvPicPr/>
                  </pic:nvPicPr>
                  <pic:blipFill>
                    <a:blip r:embed="rId37">
                      <a:extLst>
                        <a:ext uri="{28A0092B-C50C-407E-A947-70E740481C1C}">
                          <a14:useLocalDpi xmlns:a14="http://schemas.microsoft.com/office/drawing/2010/main" val="0"/>
                        </a:ext>
                      </a:extLst>
                    </a:blip>
                    <a:stretch>
                      <a:fillRect/>
                    </a:stretch>
                  </pic:blipFill>
                  <pic:spPr>
                    <a:xfrm>
                      <a:off x="0" y="0"/>
                      <a:ext cx="2586410" cy="2705783"/>
                    </a:xfrm>
                    <a:prstGeom prst="rect">
                      <a:avLst/>
                    </a:prstGeom>
                  </pic:spPr>
                </pic:pic>
              </a:graphicData>
            </a:graphic>
          </wp:inline>
        </w:drawing>
      </w:r>
    </w:p>
    <w:p w14:paraId="6CD50679" w14:textId="42A3E7C9" w:rsidR="00FF5CC4" w:rsidRDefault="000D671D" w:rsidP="000D671D">
      <w:pPr>
        <w:pStyle w:val="Caption"/>
        <w:rPr>
          <w:lang w:val="en-GB"/>
        </w:rPr>
      </w:pPr>
      <w:r w:rsidRPr="000D671D">
        <w:rPr>
          <w:lang w:val="en-GB"/>
          <w:rPrChange w:id="1172" w:author="Jonathan Leipold - BDAE Gruppe" w:date="2023-10-20T00:02:00Z">
            <w:rPr/>
          </w:rPrChange>
        </w:rPr>
        <w:t xml:space="preserve">Figure </w:t>
      </w:r>
      <w:r>
        <w:fldChar w:fldCharType="begin"/>
      </w:r>
      <w:r w:rsidRPr="773EB945">
        <w:rPr>
          <w:lang w:val="en-GB"/>
        </w:rPr>
        <w:instrText xml:space="preserve"> SEQ Figure \* ARABIC </w:instrText>
      </w:r>
      <w:r>
        <w:fldChar w:fldCharType="separate"/>
      </w:r>
      <w:ins w:id="1173" w:author="Jonathan Leipold - BDAE Gruppe" w:date="2023-10-22T23:20:00Z">
        <w:r w:rsidR="002B6A51">
          <w:rPr>
            <w:noProof/>
            <w:lang w:val="en-GB"/>
          </w:rPr>
          <w:t>10</w:t>
        </w:r>
      </w:ins>
      <w:del w:id="1174" w:author="Jonathan Leipold - BDAE Gruppe" w:date="2023-10-22T22:56:00Z">
        <w:r w:rsidR="006147FD" w:rsidDel="00FF6CF0">
          <w:rPr>
            <w:noProof/>
            <w:lang w:val="en-GB"/>
          </w:rPr>
          <w:delText>7</w:delText>
        </w:r>
      </w:del>
      <w:r>
        <w:fldChar w:fldCharType="end"/>
      </w:r>
      <w:r w:rsidRPr="000D671D">
        <w:rPr>
          <w:lang w:val="en-GB"/>
          <w:rPrChange w:id="1175" w:author="Jonathan Leipold - BDAE Gruppe" w:date="2023-10-20T00:02:00Z">
            <w:rPr/>
          </w:rPrChange>
        </w:rPr>
        <w:t>: distribution of alternative target variable</w:t>
      </w:r>
    </w:p>
    <w:p w14:paraId="56ECD79E" w14:textId="77777777" w:rsidR="000D671D" w:rsidRPr="000D671D" w:rsidRDefault="000D671D">
      <w:pPr>
        <w:rPr>
          <w:lang w:val="en-GB"/>
        </w:rPr>
        <w:pPrChange w:id="1176" w:author="Jonathan Leipold - BDAE Gruppe" w:date="2023-10-20T00:02:00Z">
          <w:pPr>
            <w:pStyle w:val="Heading3"/>
          </w:pPr>
        </w:pPrChange>
      </w:pPr>
    </w:p>
    <w:p w14:paraId="5F55160B" w14:textId="2C174C58" w:rsidR="00ED2FEF" w:rsidRDefault="00ED2FEF">
      <w:pPr>
        <w:pStyle w:val="Heading3"/>
        <w:rPr>
          <w:lang w:val="en-GB"/>
        </w:rPr>
        <w:pPrChange w:id="1177" w:author="Jonathan Leipold - BDAE Gruppe" w:date="2023-10-19T16:44:00Z">
          <w:pPr/>
        </w:pPrChange>
      </w:pPr>
      <w:bookmarkStart w:id="1178" w:name="_Toc148803231"/>
      <w:bookmarkStart w:id="1179" w:name="_Toc149725156"/>
      <w:r>
        <w:rPr>
          <w:lang w:val="en-GB"/>
        </w:rPr>
        <w:t>Handling Missing Values</w:t>
      </w:r>
      <w:bookmarkEnd w:id="1178"/>
      <w:bookmarkEnd w:id="1179"/>
    </w:p>
    <w:p w14:paraId="38031B6E" w14:textId="5429F55F" w:rsidR="000D4F9C" w:rsidRPr="00FE1A47" w:rsidRDefault="38A32F5D" w:rsidP="00EB7DD6">
      <w:pPr>
        <w:rPr>
          <w:szCs w:val="20"/>
          <w:lang w:val="en-GB"/>
        </w:rPr>
      </w:pPr>
      <w:ins w:id="1180" w:author="Gastbenutzer" w:date="2023-10-28T21:25:00Z">
        <w:r w:rsidRPr="38A32F5D">
          <w:rPr>
            <w:szCs w:val="20"/>
            <w:lang w:val="en-GB"/>
          </w:rPr>
          <w:t xml:space="preserve">In particular, </w:t>
        </w:r>
      </w:ins>
      <w:del w:id="1181" w:author="Gastbenutzer" w:date="2023-10-28T21:25:00Z">
        <w:r w:rsidR="00EE6316" w:rsidRPr="00FE1A47">
          <w:rPr>
            <w:szCs w:val="20"/>
            <w:lang w:val="en-GB"/>
          </w:rPr>
          <w:delText xml:space="preserve">Especially </w:delText>
        </w:r>
      </w:del>
      <w:del w:id="1182" w:author="Gastbenutzer" w:date="2023-10-28T21:27:00Z">
        <w:r w:rsidR="0017714B" w:rsidRPr="00FE1A47">
          <w:rPr>
            <w:szCs w:val="20"/>
            <w:lang w:val="en-GB"/>
          </w:rPr>
          <w:delText>variables containing information about last year</w:delText>
        </w:r>
        <w:r w:rsidR="000D4F9C" w:rsidRPr="00FE1A47">
          <w:rPr>
            <w:szCs w:val="20"/>
            <w:lang w:val="en-GB"/>
          </w:rPr>
          <w:delText xml:space="preserve"> </w:delText>
        </w:r>
        <w:r w:rsidR="00255B5B" w:rsidRPr="00FE1A47">
          <w:rPr>
            <w:szCs w:val="20"/>
            <w:lang w:val="en-GB"/>
          </w:rPr>
          <w:delText xml:space="preserve">did contain </w:delText>
        </w:r>
        <w:r w:rsidR="000D4F9C" w:rsidRPr="00FE1A47">
          <w:rPr>
            <w:szCs w:val="20"/>
            <w:lang w:val="en-GB"/>
          </w:rPr>
          <w:delText>a lot of missing values:</w:delText>
        </w:r>
      </w:del>
      <w:ins w:id="1183" w:author="Gastbenutzer" w:date="2023-10-28T21:27:00Z">
        <w:r w:rsidRPr="38A32F5D">
          <w:rPr>
            <w:szCs w:val="20"/>
            <w:lang w:val="en-GB"/>
          </w:rPr>
          <w:t xml:space="preserve"> there were a large number of missing values for variables containing information on the last year:</w:t>
        </w:r>
      </w:ins>
    </w:p>
    <w:p w14:paraId="02165B73" w14:textId="41C7C769" w:rsidR="005C46D1" w:rsidRDefault="000D4F9C">
      <w:pPr>
        <w:keepNext/>
        <w:pPrChange w:id="1184" w:author="Jonathan Leipold - BDAE Gruppe" w:date="2023-10-19T16:49:00Z">
          <w:pPr/>
        </w:pPrChange>
      </w:pPr>
      <w:ins w:id="1185" w:author="Jonathan Leipold - BDAE Gruppe" w:date="2023-10-17T22:32:00Z">
        <w:r>
          <w:rPr>
            <w:noProof/>
          </w:rPr>
          <w:lastRenderedPageBreak/>
          <w:drawing>
            <wp:inline distT="0" distB="0" distL="0" distR="0" wp14:anchorId="72230EFC" wp14:editId="16D6C00C">
              <wp:extent cx="4524373" cy="552450"/>
              <wp:effectExtent l="0" t="0" r="0" b="0"/>
              <wp:docPr id="1196436843" name="Grafik 1196436843"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436843"/>
                      <pic:cNvPicPr/>
                    </pic:nvPicPr>
                    <pic:blipFill>
                      <a:blip r:embed="rId38">
                        <a:extLst>
                          <a:ext uri="{28A0092B-C50C-407E-A947-70E740481C1C}">
                            <a14:useLocalDpi xmlns:a14="http://schemas.microsoft.com/office/drawing/2010/main" val="0"/>
                          </a:ext>
                        </a:extLst>
                      </a:blip>
                      <a:srcRect t="50427"/>
                      <a:stretch>
                        <a:fillRect/>
                      </a:stretch>
                    </pic:blipFill>
                    <pic:spPr>
                      <a:xfrm>
                        <a:off x="0" y="0"/>
                        <a:ext cx="4524373" cy="552450"/>
                      </a:xfrm>
                      <a:prstGeom prst="rect">
                        <a:avLst/>
                      </a:prstGeom>
                    </pic:spPr>
                  </pic:pic>
                </a:graphicData>
              </a:graphic>
            </wp:inline>
          </w:drawing>
        </w:r>
      </w:ins>
    </w:p>
    <w:p w14:paraId="69CF10B6" w14:textId="1DF1F6A4" w:rsidR="00420EDA" w:rsidRPr="00FE1A47" w:rsidRDefault="005C46D1">
      <w:pPr>
        <w:pStyle w:val="Caption"/>
        <w:rPr>
          <w:szCs w:val="20"/>
          <w:lang w:val="en-GB"/>
        </w:rPr>
        <w:pPrChange w:id="1186" w:author="Jonathan Leipold - BDAE Gruppe" w:date="2023-10-19T16:49:00Z">
          <w:pPr/>
        </w:pPrChange>
      </w:pPr>
      <w:r w:rsidRPr="00D03A21">
        <w:rPr>
          <w:lang w:val="en-GB"/>
          <w:rPrChange w:id="1187" w:author="Jonathan Leipold - BDAE Gruppe" w:date="2023-10-20T01:37:00Z">
            <w:rPr/>
          </w:rPrChange>
        </w:rPr>
        <w:t xml:space="preserve">Figure </w:t>
      </w:r>
      <w:r>
        <w:fldChar w:fldCharType="begin"/>
      </w:r>
      <w:r w:rsidRPr="773EB945">
        <w:rPr>
          <w:lang w:val="en-GB"/>
        </w:rPr>
        <w:instrText xml:space="preserve"> SEQ Figure \* ARABIC </w:instrText>
      </w:r>
      <w:r>
        <w:fldChar w:fldCharType="separate"/>
      </w:r>
      <w:ins w:id="1188" w:author="Jonathan Leipold - BDAE Gruppe" w:date="2023-10-22T23:20:00Z">
        <w:r w:rsidR="002B6A51">
          <w:rPr>
            <w:noProof/>
            <w:lang w:val="en-GB"/>
          </w:rPr>
          <w:t>11</w:t>
        </w:r>
      </w:ins>
      <w:del w:id="1189" w:author="Jonathan Leipold - BDAE Gruppe" w:date="2023-10-22T22:56:00Z">
        <w:r w:rsidR="006147FD" w:rsidRPr="00D03A21" w:rsidDel="00FF6CF0">
          <w:rPr>
            <w:noProof/>
            <w:lang w:val="en-GB"/>
            <w:rPrChange w:id="1190" w:author="Jonathan Leipold - BDAE Gruppe" w:date="2023-10-20T01:37:00Z">
              <w:rPr>
                <w:noProof/>
              </w:rPr>
            </w:rPrChange>
          </w:rPr>
          <w:delText>8</w:delText>
        </w:r>
      </w:del>
      <w:r>
        <w:fldChar w:fldCharType="end"/>
      </w:r>
      <w:r w:rsidRPr="00D03A21">
        <w:rPr>
          <w:lang w:val="en-GB"/>
          <w:rPrChange w:id="1191" w:author="Jonathan Leipold - BDAE Gruppe" w:date="2023-10-20T01:37:00Z">
            <w:rPr/>
          </w:rPrChange>
        </w:rPr>
        <w:t>: Top NULL-Columns</w:t>
      </w:r>
    </w:p>
    <w:p w14:paraId="7B60210A" w14:textId="5575477C" w:rsidR="00424669" w:rsidRPr="00FE1A47" w:rsidRDefault="00420EDA" w:rsidP="00EB7DD6">
      <w:pPr>
        <w:rPr>
          <w:szCs w:val="20"/>
          <w:lang w:val="en-GB"/>
        </w:rPr>
      </w:pPr>
      <w:del w:id="1192" w:author="Gastbenutzer" w:date="2023-10-28T21:29:00Z">
        <w:r w:rsidRPr="00FE1A47">
          <w:rPr>
            <w:szCs w:val="20"/>
            <w:lang w:val="en-GB"/>
          </w:rPr>
          <w:delText>Which</w:delText>
        </w:r>
      </w:del>
      <w:ins w:id="1193" w:author="Gastbenutzer" w:date="2023-10-28T21:29:00Z">
        <w:r w:rsidR="38A32F5D" w:rsidRPr="38A32F5D">
          <w:rPr>
            <w:szCs w:val="20"/>
            <w:lang w:val="en-GB"/>
          </w:rPr>
          <w:t>This</w:t>
        </w:r>
      </w:ins>
      <w:r w:rsidRPr="00FE1A47">
        <w:rPr>
          <w:szCs w:val="20"/>
          <w:lang w:val="en-GB"/>
        </w:rPr>
        <w:t xml:space="preserve"> makes sense, </w:t>
      </w:r>
      <w:ins w:id="1194" w:author="Gastbenutzer" w:date="2023-10-28T21:30:00Z">
        <w:r w:rsidR="38A32F5D" w:rsidRPr="38A32F5D">
          <w:rPr>
            <w:szCs w:val="20"/>
            <w:lang w:val="en-GB"/>
          </w:rPr>
          <w:t xml:space="preserve">as </w:t>
        </w:r>
      </w:ins>
      <w:del w:id="1195" w:author="Gastbenutzer" w:date="2023-10-28T21:30:00Z">
        <w:r w:rsidR="00255B5B" w:rsidRPr="00FE1A47">
          <w:rPr>
            <w:szCs w:val="20"/>
            <w:lang w:val="en-GB"/>
          </w:rPr>
          <w:delText>since</w:delText>
        </w:r>
        <w:r w:rsidRPr="00FE1A47">
          <w:rPr>
            <w:szCs w:val="20"/>
            <w:lang w:val="en-GB"/>
          </w:rPr>
          <w:delText xml:space="preserve"> </w:delText>
        </w:r>
      </w:del>
      <w:r w:rsidRPr="00FE1A47">
        <w:rPr>
          <w:szCs w:val="20"/>
          <w:lang w:val="en-GB"/>
        </w:rPr>
        <w:t xml:space="preserve">contracts </w:t>
      </w:r>
      <w:ins w:id="1196" w:author="Gastbenutzer" w:date="2023-10-28T21:30:00Z">
        <w:r w:rsidR="38A32F5D" w:rsidRPr="38A32F5D">
          <w:rPr>
            <w:szCs w:val="20"/>
            <w:lang w:val="en-GB"/>
          </w:rPr>
          <w:t xml:space="preserve">that have ended </w:t>
        </w:r>
      </w:ins>
      <w:del w:id="1197" w:author="Gastbenutzer" w:date="2023-10-28T21:30:00Z">
        <w:r w:rsidRPr="00FE1A47">
          <w:rPr>
            <w:szCs w:val="20"/>
            <w:lang w:val="en-GB"/>
          </w:rPr>
          <w:delText xml:space="preserve">who got terminated </w:delText>
        </w:r>
      </w:del>
      <w:r w:rsidR="00564380" w:rsidRPr="00FE1A47">
        <w:rPr>
          <w:szCs w:val="20"/>
          <w:lang w:val="en-GB"/>
        </w:rPr>
        <w:t xml:space="preserve">more than </w:t>
      </w:r>
      <w:ins w:id="1198" w:author="Gastbenutzer" w:date="2023-10-28T21:31:00Z">
        <w:r w:rsidR="38A32F5D" w:rsidRPr="38A32F5D">
          <w:rPr>
            <w:szCs w:val="20"/>
            <w:lang w:val="en-GB"/>
          </w:rPr>
          <w:t>a</w:t>
        </w:r>
      </w:ins>
      <w:del w:id="1199" w:author="Gastbenutzer" w:date="2023-10-28T21:31:00Z">
        <w:r w:rsidR="00564380" w:rsidRPr="00FE1A47">
          <w:rPr>
            <w:szCs w:val="20"/>
            <w:lang w:val="en-GB"/>
          </w:rPr>
          <w:delText>one</w:delText>
        </w:r>
      </w:del>
      <w:r w:rsidR="00564380" w:rsidRPr="00FE1A47">
        <w:rPr>
          <w:szCs w:val="20"/>
          <w:lang w:val="en-GB"/>
        </w:rPr>
        <w:t xml:space="preserve"> year ago </w:t>
      </w:r>
      <w:r w:rsidR="38A32F5D" w:rsidRPr="00FE1A47">
        <w:rPr>
          <w:szCs w:val="20"/>
          <w:lang w:val="en-GB"/>
        </w:rPr>
        <w:t>w</w:t>
      </w:r>
      <w:ins w:id="1200" w:author="Gastbenutzer" w:date="2023-10-28T21:31:00Z">
        <w:r w:rsidR="38A32F5D" w:rsidRPr="38A32F5D">
          <w:rPr>
            <w:szCs w:val="20"/>
            <w:lang w:val="en-GB"/>
          </w:rPr>
          <w:t>ill no</w:t>
        </w:r>
      </w:ins>
      <w:del w:id="1201" w:author="Gastbenutzer" w:date="2023-10-28T21:31:00Z">
        <w:r w:rsidRPr="00FE1A47" w:rsidDel="38A32F5D">
          <w:rPr>
            <w:szCs w:val="20"/>
            <w:lang w:val="en-GB"/>
          </w:rPr>
          <w:delText>on’</w:delText>
        </w:r>
      </w:del>
      <w:r w:rsidR="38A32F5D" w:rsidRPr="00FE1A47">
        <w:rPr>
          <w:szCs w:val="20"/>
          <w:lang w:val="en-GB"/>
        </w:rPr>
        <w:t>t</w:t>
      </w:r>
      <w:r w:rsidR="00564380" w:rsidRPr="00FE1A47">
        <w:rPr>
          <w:szCs w:val="20"/>
          <w:lang w:val="en-GB"/>
        </w:rPr>
        <w:t xml:space="preserve"> </w:t>
      </w:r>
      <w:proofErr w:type="gramStart"/>
      <w:r w:rsidR="00564380" w:rsidRPr="00FE1A47">
        <w:rPr>
          <w:szCs w:val="20"/>
          <w:lang w:val="en-GB"/>
        </w:rPr>
        <w:t>contain</w:t>
      </w:r>
      <w:proofErr w:type="gramEnd"/>
      <w:r w:rsidR="00564380" w:rsidRPr="00FE1A47">
        <w:rPr>
          <w:szCs w:val="20"/>
          <w:lang w:val="en-GB"/>
        </w:rPr>
        <w:t xml:space="preserve"> </w:t>
      </w:r>
      <w:ins w:id="1202" w:author="Gastbenutzer" w:date="2023-10-28T21:31:00Z">
        <w:r w:rsidR="38A32F5D" w:rsidRPr="38A32F5D">
          <w:rPr>
            <w:szCs w:val="20"/>
            <w:lang w:val="en-GB"/>
          </w:rPr>
          <w:t xml:space="preserve">any </w:t>
        </w:r>
      </w:ins>
      <w:r w:rsidR="00564380" w:rsidRPr="00FE1A47">
        <w:rPr>
          <w:szCs w:val="20"/>
          <w:lang w:val="en-GB"/>
        </w:rPr>
        <w:t xml:space="preserve">data here. </w:t>
      </w:r>
      <w:r w:rsidR="38A32F5D" w:rsidRPr="00FE1A47">
        <w:rPr>
          <w:szCs w:val="20"/>
          <w:lang w:val="en-GB"/>
        </w:rPr>
        <w:t>That</w:t>
      </w:r>
      <w:ins w:id="1203" w:author="Gastbenutzer" w:date="2023-10-28T21:31:00Z">
        <w:r w:rsidR="38A32F5D" w:rsidRPr="38A32F5D">
          <w:rPr>
            <w:szCs w:val="20"/>
            <w:lang w:val="en-GB"/>
          </w:rPr>
          <w:t xml:space="preserve"> i</w:t>
        </w:r>
      </w:ins>
      <w:del w:id="1204" w:author="Gastbenutzer" w:date="2023-10-28T21:31:00Z">
        <w:r w:rsidRPr="00FE1A47" w:rsidDel="38A32F5D">
          <w:rPr>
            <w:szCs w:val="20"/>
            <w:lang w:val="en-GB"/>
          </w:rPr>
          <w:delText>’</w:delText>
        </w:r>
      </w:del>
      <w:r w:rsidR="38A32F5D" w:rsidRPr="00FE1A47">
        <w:rPr>
          <w:szCs w:val="20"/>
          <w:lang w:val="en-GB"/>
        </w:rPr>
        <w:t>s</w:t>
      </w:r>
      <w:r w:rsidRPr="00FE1A47">
        <w:rPr>
          <w:szCs w:val="20"/>
          <w:lang w:val="en-GB"/>
        </w:rPr>
        <w:t xml:space="preserve"> why </w:t>
      </w:r>
      <w:r w:rsidR="004911B1" w:rsidRPr="00FE1A47">
        <w:rPr>
          <w:szCs w:val="20"/>
          <w:lang w:val="en-GB"/>
        </w:rPr>
        <w:t xml:space="preserve">more features </w:t>
      </w:r>
      <w:ins w:id="1205" w:author="Gastbenutzer" w:date="2023-10-28T21:31:00Z">
        <w:r w:rsidR="38A32F5D" w:rsidRPr="38A32F5D">
          <w:rPr>
            <w:szCs w:val="20"/>
            <w:lang w:val="en-GB"/>
          </w:rPr>
          <w:t xml:space="preserve">have </w:t>
        </w:r>
        <w:proofErr w:type="spellStart"/>
        <w:r w:rsidR="38A32F5D" w:rsidRPr="38A32F5D">
          <w:rPr>
            <w:szCs w:val="20"/>
            <w:lang w:val="en-GB"/>
          </w:rPr>
          <w:t>beed</w:t>
        </w:r>
      </w:ins>
      <w:proofErr w:type="spellEnd"/>
      <w:del w:id="1206" w:author="Gastbenutzer" w:date="2023-10-28T21:31:00Z">
        <w:r w:rsidR="004911B1" w:rsidRPr="00FE1A47">
          <w:rPr>
            <w:szCs w:val="20"/>
            <w:lang w:val="en-GB"/>
          </w:rPr>
          <w:delText>were</w:delText>
        </w:r>
      </w:del>
      <w:r w:rsidR="004911B1" w:rsidRPr="00FE1A47">
        <w:rPr>
          <w:szCs w:val="20"/>
          <w:lang w:val="en-GB"/>
        </w:rPr>
        <w:t xml:space="preserve"> created</w:t>
      </w:r>
      <w:r w:rsidR="00EF0EA2" w:rsidRPr="00FE1A47">
        <w:rPr>
          <w:szCs w:val="20"/>
          <w:lang w:val="en-GB"/>
        </w:rPr>
        <w:t xml:space="preserve"> in SQL</w:t>
      </w:r>
      <w:r w:rsidR="00800B3A" w:rsidRPr="00FE1A47">
        <w:rPr>
          <w:szCs w:val="20"/>
          <w:lang w:val="en-GB"/>
        </w:rPr>
        <w:t xml:space="preserve"> to </w:t>
      </w:r>
      <w:ins w:id="1207" w:author="Gastbenutzer" w:date="2023-10-28T21:32:00Z">
        <w:r w:rsidR="38A32F5D" w:rsidRPr="38A32F5D">
          <w:rPr>
            <w:szCs w:val="20"/>
            <w:lang w:val="en-GB"/>
          </w:rPr>
          <w:t>link</w:t>
        </w:r>
      </w:ins>
      <w:del w:id="1208" w:author="Gastbenutzer" w:date="2023-10-28T21:32:00Z">
        <w:r w:rsidR="00800B3A" w:rsidRPr="00FE1A47">
          <w:rPr>
            <w:szCs w:val="20"/>
            <w:lang w:val="en-GB"/>
          </w:rPr>
          <w:delText>make a connection between</w:delText>
        </w:r>
      </w:del>
      <w:r w:rsidR="00800B3A" w:rsidRPr="00FE1A47">
        <w:rPr>
          <w:szCs w:val="20"/>
          <w:lang w:val="en-GB"/>
        </w:rPr>
        <w:t xml:space="preserve"> active and </w:t>
      </w:r>
      <w:ins w:id="1209" w:author="Gastbenutzer" w:date="2023-10-28T21:32:00Z">
        <w:r w:rsidR="38A32F5D" w:rsidRPr="38A32F5D">
          <w:rPr>
            <w:szCs w:val="20"/>
            <w:lang w:val="en-GB"/>
          </w:rPr>
          <w:t>closed</w:t>
        </w:r>
      </w:ins>
      <w:del w:id="1210" w:author="Gastbenutzer" w:date="2023-10-28T21:32:00Z">
        <w:r w:rsidR="00800B3A" w:rsidRPr="00FE1A47">
          <w:rPr>
            <w:szCs w:val="20"/>
            <w:lang w:val="en-GB"/>
          </w:rPr>
          <w:delText>ended</w:delText>
        </w:r>
      </w:del>
      <w:r w:rsidR="00800B3A" w:rsidRPr="00FE1A47">
        <w:rPr>
          <w:szCs w:val="20"/>
          <w:lang w:val="en-GB"/>
        </w:rPr>
        <w:t xml:space="preserve"> contracts</w:t>
      </w:r>
      <w:r w:rsidR="00D55E62" w:rsidRPr="00FE1A47">
        <w:rPr>
          <w:szCs w:val="20"/>
          <w:lang w:val="en-GB"/>
        </w:rPr>
        <w:t>:</w:t>
      </w:r>
    </w:p>
    <w:p w14:paraId="1D044A0A" w14:textId="732CDF92" w:rsidR="00012C45" w:rsidRPr="005C46D1" w:rsidRDefault="00424669">
      <w:pPr>
        <w:pStyle w:val="ListParagraph"/>
        <w:keepNext/>
        <w:numPr>
          <w:ilvl w:val="0"/>
          <w:numId w:val="52"/>
        </w:numPr>
        <w:rPr>
          <w:i/>
          <w:iCs/>
          <w:color w:val="4E5B6F" w:themeColor="text2"/>
          <w:szCs w:val="20"/>
          <w:lang w:val="en-GB"/>
          <w:rPrChange w:id="1211" w:author="Jonathan Leipold - BDAE Gruppe" w:date="2023-10-19T16:49:00Z">
            <w:rPr>
              <w:lang w:val="en-GB"/>
            </w:rPr>
          </w:rPrChange>
        </w:rPr>
        <w:pPrChange w:id="1212" w:author="Jonathan Leipold - BDAE Gruppe" w:date="2023-10-21T15:50:00Z">
          <w:pPr>
            <w:pStyle w:val="ListParagraph"/>
            <w:numPr>
              <w:numId w:val="52"/>
            </w:numPr>
            <w:ind w:hanging="360"/>
          </w:pPr>
        </w:pPrChange>
      </w:pPr>
      <w:r w:rsidRPr="00FE1A47">
        <w:rPr>
          <w:szCs w:val="20"/>
          <w:lang w:val="en-GB"/>
        </w:rPr>
        <w:t>A reference date was created</w:t>
      </w:r>
      <w:r w:rsidR="001329FF" w:rsidRPr="00FE1A47">
        <w:rPr>
          <w:szCs w:val="20"/>
          <w:lang w:val="en-GB"/>
        </w:rPr>
        <w:t xml:space="preserve"> to compare the last</w:t>
      </w:r>
      <w:r w:rsidR="00AD6082" w:rsidRPr="00FE1A47">
        <w:rPr>
          <w:szCs w:val="20"/>
          <w:lang w:val="en-GB"/>
        </w:rPr>
        <w:t xml:space="preserve"> active year of active and </w:t>
      </w:r>
      <w:ins w:id="1213" w:author="Gastbenutzer" w:date="2023-10-28T21:33:00Z">
        <w:r w:rsidR="38A32F5D" w:rsidRPr="38A32F5D">
          <w:rPr>
            <w:szCs w:val="20"/>
            <w:lang w:val="en-GB"/>
          </w:rPr>
          <w:t>terminated</w:t>
        </w:r>
      </w:ins>
      <w:del w:id="1214" w:author="Gastbenutzer" w:date="2023-10-28T21:33:00Z">
        <w:r w:rsidR="00AD6082" w:rsidRPr="00FE1A47">
          <w:rPr>
            <w:szCs w:val="20"/>
            <w:lang w:val="en-GB"/>
          </w:rPr>
          <w:delText>ended</w:delText>
        </w:r>
      </w:del>
      <w:r w:rsidR="00AD6082" w:rsidRPr="00FE1A47">
        <w:rPr>
          <w:szCs w:val="20"/>
          <w:lang w:val="en-GB"/>
        </w:rPr>
        <w:t xml:space="preserve"> contracts</w:t>
      </w:r>
      <w:r w:rsidR="00BE6D36">
        <w:rPr>
          <w:szCs w:val="20"/>
          <w:lang w:val="en-GB"/>
        </w:rPr>
        <w:t>.</w:t>
      </w:r>
    </w:p>
    <w:p w14:paraId="0BEBE976" w14:textId="77552F2F" w:rsidR="005C46D1" w:rsidRPr="00D03A21" w:rsidRDefault="00483E2F">
      <w:pPr>
        <w:pStyle w:val="ListParagraph"/>
        <w:keepNext/>
        <w:numPr>
          <w:ilvl w:val="0"/>
          <w:numId w:val="52"/>
        </w:numPr>
        <w:rPr>
          <w:lang w:val="en-GB"/>
          <w:rPrChange w:id="1215" w:author="Jonathan Leipold - BDAE Gruppe" w:date="2023-10-20T01:37:00Z">
            <w:rPr/>
          </w:rPrChange>
        </w:rPr>
        <w:pPrChange w:id="1216" w:author="Jonathan Leipold - BDAE Gruppe" w:date="2023-10-19T16:49:00Z">
          <w:pPr>
            <w:pStyle w:val="ListParagraph"/>
            <w:numPr>
              <w:numId w:val="52"/>
            </w:numPr>
            <w:ind w:hanging="360"/>
          </w:pPr>
        </w:pPrChange>
      </w:pPr>
      <w:r w:rsidRPr="00FE1A47">
        <w:rPr>
          <w:szCs w:val="20"/>
          <w:lang w:val="en-GB"/>
        </w:rPr>
        <w:t>Sum</w:t>
      </w:r>
      <w:r w:rsidR="00590282" w:rsidRPr="00FE1A47">
        <w:rPr>
          <w:szCs w:val="20"/>
          <w:lang w:val="en-GB"/>
        </w:rPr>
        <w:t>s</w:t>
      </w:r>
      <w:r w:rsidR="00183F49" w:rsidRPr="00FE1A47">
        <w:rPr>
          <w:szCs w:val="20"/>
          <w:lang w:val="en-GB"/>
        </w:rPr>
        <w:t xml:space="preserve"> and averages</w:t>
      </w:r>
      <w:r w:rsidR="00590282" w:rsidRPr="00FE1A47">
        <w:rPr>
          <w:szCs w:val="20"/>
          <w:lang w:val="en-GB"/>
        </w:rPr>
        <w:t xml:space="preserve"> over the last active year were created</w:t>
      </w:r>
      <w:r w:rsidR="00BE6D36">
        <w:rPr>
          <w:szCs w:val="20"/>
          <w:lang w:val="en-GB"/>
        </w:rPr>
        <w:t>.</w:t>
      </w:r>
      <w:r w:rsidR="00590282" w:rsidRPr="00992CCF">
        <w:rPr>
          <w:noProof/>
          <w:szCs w:val="20"/>
          <w:lang w:val="en-GB"/>
          <w:rPrChange w:id="1217" w:author="Jonathan Leipold - BDAE Gruppe" w:date="2023-10-18T10:09:00Z">
            <w:rPr>
              <w:noProof/>
            </w:rPr>
          </w:rPrChange>
        </w:rPr>
        <w:t xml:space="preserve"> </w:t>
      </w:r>
    </w:p>
    <w:p w14:paraId="1AD96B2D" w14:textId="5C80C23D" w:rsidR="38A32F5D" w:rsidRDefault="38A32F5D" w:rsidP="00EB7DD6">
      <w:pPr>
        <w:rPr>
          <w:szCs w:val="20"/>
          <w:lang w:val="en-GB"/>
        </w:rPr>
      </w:pPr>
      <w:del w:id="1218" w:author="Gastbenutzer" w:date="2023-10-28T21:35:00Z">
        <w:r w:rsidRPr="00FE1A47" w:rsidDel="38A32F5D">
          <w:rPr>
            <w:szCs w:val="20"/>
            <w:lang w:val="en-GB"/>
          </w:rPr>
          <w:delText>LastYear-columns were dropped in the preprocessing steps in python and replaced by lastActivYear columns.</w:delText>
        </w:r>
      </w:del>
      <w:ins w:id="1219" w:author="Gastbenutzer" w:date="2023-10-28T21:35:00Z">
        <w:r w:rsidRPr="38A32F5D">
          <w:rPr>
            <w:szCs w:val="20"/>
            <w:lang w:val="en-GB"/>
          </w:rPr>
          <w:t xml:space="preserve"> </w:t>
        </w:r>
        <w:proofErr w:type="spellStart"/>
        <w:r w:rsidRPr="38A32F5D">
          <w:rPr>
            <w:szCs w:val="20"/>
            <w:lang w:val="en-GB"/>
          </w:rPr>
          <w:t>LastYear</w:t>
        </w:r>
        <w:proofErr w:type="spellEnd"/>
        <w:r w:rsidRPr="38A32F5D">
          <w:rPr>
            <w:szCs w:val="20"/>
            <w:lang w:val="en-GB"/>
          </w:rPr>
          <w:t xml:space="preserve"> columns have been removed from the Python preprocessing steps and replaced with </w:t>
        </w:r>
        <w:proofErr w:type="spellStart"/>
        <w:r w:rsidRPr="38A32F5D">
          <w:rPr>
            <w:szCs w:val="20"/>
            <w:lang w:val="en-GB"/>
          </w:rPr>
          <w:t>lastActivYear</w:t>
        </w:r>
        <w:proofErr w:type="spellEnd"/>
        <w:r w:rsidRPr="38A32F5D">
          <w:rPr>
            <w:szCs w:val="20"/>
            <w:lang w:val="en-GB"/>
          </w:rPr>
          <w:t xml:space="preserve"> columns.</w:t>
        </w:r>
      </w:ins>
    </w:p>
    <w:p w14:paraId="4185734E" w14:textId="281DE9DB" w:rsidR="00FA05C6" w:rsidRDefault="00620115" w:rsidP="00EB7DD6">
      <w:pPr>
        <w:rPr>
          <w:szCs w:val="20"/>
          <w:lang w:val="en-GB"/>
        </w:rPr>
      </w:pPr>
      <w:r>
        <w:rPr>
          <w:szCs w:val="20"/>
          <w:lang w:val="en-GB"/>
        </w:rPr>
        <w:t>In the preprocessing function o</w:t>
      </w:r>
      <w:r w:rsidR="00FA05C6">
        <w:rPr>
          <w:szCs w:val="20"/>
          <w:lang w:val="en-GB"/>
        </w:rPr>
        <w:t xml:space="preserve">ther NULL values were depending </w:t>
      </w:r>
      <w:r w:rsidR="38A32F5D" w:rsidRPr="38A32F5D">
        <w:rPr>
          <w:szCs w:val="20"/>
          <w:lang w:val="en-GB"/>
        </w:rPr>
        <w:t>o</w:t>
      </w:r>
      <w:ins w:id="1220" w:author="Gastbenutzer" w:date="2023-10-28T21:36:00Z">
        <w:r w:rsidR="38A32F5D" w:rsidRPr="38A32F5D">
          <w:rPr>
            <w:szCs w:val="20"/>
            <w:lang w:val="en-GB"/>
          </w:rPr>
          <w:t>n</w:t>
        </w:r>
      </w:ins>
      <w:del w:id="1221" w:author="Gastbenutzer" w:date="2023-10-28T21:36:00Z">
        <w:r w:rsidRPr="38A32F5D" w:rsidDel="38A32F5D">
          <w:rPr>
            <w:szCs w:val="20"/>
            <w:lang w:val="en-GB"/>
          </w:rPr>
          <w:delText>f</w:delText>
        </w:r>
      </w:del>
      <w:r w:rsidR="00FA05C6">
        <w:rPr>
          <w:szCs w:val="20"/>
          <w:lang w:val="en-GB"/>
        </w:rPr>
        <w:t xml:space="preserve"> th</w:t>
      </w:r>
      <w:r w:rsidR="00B31A09">
        <w:rPr>
          <w:szCs w:val="20"/>
          <w:lang w:val="en-GB"/>
        </w:rPr>
        <w:t xml:space="preserve">eir content </w:t>
      </w:r>
      <w:r w:rsidR="00B11319">
        <w:rPr>
          <w:szCs w:val="20"/>
          <w:lang w:val="en-GB"/>
        </w:rPr>
        <w:t xml:space="preserve">and </w:t>
      </w:r>
      <w:proofErr w:type="spellStart"/>
      <w:r w:rsidR="00B11319">
        <w:rPr>
          <w:szCs w:val="20"/>
          <w:lang w:val="en-GB"/>
        </w:rPr>
        <w:t>dtype</w:t>
      </w:r>
      <w:proofErr w:type="spellEnd"/>
      <w:del w:id="1222" w:author="Gastbenutzer" w:date="2023-10-28T21:37:00Z">
        <w:r w:rsidR="00B11319">
          <w:rPr>
            <w:szCs w:val="20"/>
            <w:lang w:val="en-GB"/>
          </w:rPr>
          <w:delText xml:space="preserve"> </w:delText>
        </w:r>
      </w:del>
      <w:ins w:id="1223" w:author="Gastbenutzer" w:date="2023-10-28T21:37:00Z">
        <w:r w:rsidR="38A32F5D" w:rsidRPr="38A32F5D">
          <w:rPr>
            <w:szCs w:val="20"/>
            <w:lang w:val="en-GB"/>
          </w:rPr>
          <w:t xml:space="preserve"> </w:t>
        </w:r>
      </w:ins>
      <w:r w:rsidR="00FA05C6">
        <w:rPr>
          <w:szCs w:val="20"/>
          <w:lang w:val="en-GB"/>
        </w:rPr>
        <w:t>either</w:t>
      </w:r>
    </w:p>
    <w:p w14:paraId="29C4D27C" w14:textId="777E5CE8" w:rsidR="00FA05C6" w:rsidRDefault="38A32F5D" w:rsidP="00EB7DD6">
      <w:pPr>
        <w:pStyle w:val="ListParagraph"/>
        <w:numPr>
          <w:ilvl w:val="0"/>
          <w:numId w:val="60"/>
        </w:numPr>
        <w:rPr>
          <w:szCs w:val="20"/>
          <w:lang w:val="en-GB"/>
        </w:rPr>
      </w:pPr>
      <w:ins w:id="1224" w:author="Gastbenutzer" w:date="2023-10-28T21:38:00Z">
        <w:r w:rsidRPr="38A32F5D">
          <w:rPr>
            <w:szCs w:val="20"/>
            <w:lang w:val="en-GB"/>
          </w:rPr>
          <w:t>r</w:t>
        </w:r>
      </w:ins>
      <w:del w:id="1225" w:author="Gastbenutzer" w:date="2023-10-28T21:38:00Z">
        <w:r w:rsidR="00FA05C6">
          <w:rPr>
            <w:szCs w:val="20"/>
            <w:lang w:val="en-GB"/>
          </w:rPr>
          <w:delText>R</w:delText>
        </w:r>
      </w:del>
      <w:r w:rsidR="00FA05C6">
        <w:rPr>
          <w:szCs w:val="20"/>
          <w:lang w:val="en-GB"/>
        </w:rPr>
        <w:t xml:space="preserve">eplaced </w:t>
      </w:r>
      <w:r w:rsidR="00B31A09">
        <w:rPr>
          <w:szCs w:val="20"/>
          <w:lang w:val="en-GB"/>
        </w:rPr>
        <w:t>by mean</w:t>
      </w:r>
      <w:r w:rsidR="00512A18">
        <w:rPr>
          <w:szCs w:val="20"/>
          <w:lang w:val="en-GB"/>
        </w:rPr>
        <w:t xml:space="preserve"> (</w:t>
      </w:r>
      <w:proofErr w:type="gramStart"/>
      <w:r w:rsidR="00646B84">
        <w:rPr>
          <w:szCs w:val="20"/>
          <w:lang w:val="en-GB"/>
        </w:rPr>
        <w:t>e.g.</w:t>
      </w:r>
      <w:proofErr w:type="gramEnd"/>
      <w:r w:rsidR="00646B84">
        <w:rPr>
          <w:szCs w:val="20"/>
          <w:lang w:val="en-GB"/>
        </w:rPr>
        <w:t xml:space="preserve"> </w:t>
      </w:r>
      <w:proofErr w:type="spellStart"/>
      <w:r w:rsidR="00646B84">
        <w:rPr>
          <w:szCs w:val="20"/>
          <w:lang w:val="en-GB"/>
        </w:rPr>
        <w:t>mean_payoutDays</w:t>
      </w:r>
      <w:proofErr w:type="spellEnd"/>
      <w:r w:rsidR="00512A18">
        <w:rPr>
          <w:szCs w:val="20"/>
          <w:lang w:val="en-GB"/>
        </w:rPr>
        <w:t>)</w:t>
      </w:r>
    </w:p>
    <w:p w14:paraId="2C9ABAAB" w14:textId="270AFA7E" w:rsidR="00B31A09" w:rsidRDefault="38A32F5D" w:rsidP="00EB7DD6">
      <w:pPr>
        <w:pStyle w:val="ListParagraph"/>
        <w:numPr>
          <w:ilvl w:val="0"/>
          <w:numId w:val="60"/>
        </w:numPr>
        <w:rPr>
          <w:szCs w:val="20"/>
          <w:lang w:val="en-GB"/>
        </w:rPr>
      </w:pPr>
      <w:ins w:id="1226" w:author="Gastbenutzer" w:date="2023-10-28T21:38:00Z">
        <w:r w:rsidRPr="38A32F5D">
          <w:rPr>
            <w:szCs w:val="20"/>
            <w:lang w:val="en-GB"/>
          </w:rPr>
          <w:t>r</w:t>
        </w:r>
      </w:ins>
      <w:del w:id="1227" w:author="Gastbenutzer" w:date="2023-10-28T21:38:00Z">
        <w:r w:rsidR="00B31A09">
          <w:rPr>
            <w:szCs w:val="20"/>
            <w:lang w:val="en-GB"/>
          </w:rPr>
          <w:delText>R</w:delText>
        </w:r>
      </w:del>
      <w:r w:rsidR="00B31A09">
        <w:rPr>
          <w:szCs w:val="20"/>
          <w:lang w:val="en-GB"/>
        </w:rPr>
        <w:t>eplaced by</w:t>
      </w:r>
      <w:r w:rsidR="00512A18">
        <w:rPr>
          <w:szCs w:val="20"/>
          <w:lang w:val="en-GB"/>
        </w:rPr>
        <w:t xml:space="preserve"> 0 </w:t>
      </w:r>
      <w:r w:rsidR="00646B84">
        <w:rPr>
          <w:szCs w:val="20"/>
          <w:lang w:val="en-GB"/>
        </w:rPr>
        <w:t>(</w:t>
      </w:r>
      <w:proofErr w:type="gramStart"/>
      <w:r w:rsidR="00646B84">
        <w:rPr>
          <w:szCs w:val="20"/>
          <w:lang w:val="en-GB"/>
        </w:rPr>
        <w:t>e.g.</w:t>
      </w:r>
      <w:proofErr w:type="gramEnd"/>
      <w:r w:rsidR="00646B84">
        <w:rPr>
          <w:szCs w:val="20"/>
          <w:lang w:val="en-GB"/>
        </w:rPr>
        <w:t xml:space="preserve"> </w:t>
      </w:r>
      <w:proofErr w:type="spellStart"/>
      <w:r w:rsidR="00646B84">
        <w:rPr>
          <w:szCs w:val="20"/>
          <w:lang w:val="en-GB"/>
        </w:rPr>
        <w:t>sum_payout</w:t>
      </w:r>
      <w:proofErr w:type="spellEnd"/>
      <w:r w:rsidR="00646B84">
        <w:rPr>
          <w:szCs w:val="20"/>
          <w:lang w:val="en-GB"/>
        </w:rPr>
        <w:t>)</w:t>
      </w:r>
    </w:p>
    <w:p w14:paraId="3C9BE3DD" w14:textId="45F5297F" w:rsidR="00646B84" w:rsidRDefault="38A32F5D" w:rsidP="00EB7DD6">
      <w:pPr>
        <w:pStyle w:val="ListParagraph"/>
        <w:numPr>
          <w:ilvl w:val="0"/>
          <w:numId w:val="60"/>
        </w:numPr>
        <w:rPr>
          <w:szCs w:val="20"/>
          <w:lang w:val="en-GB"/>
        </w:rPr>
      </w:pPr>
      <w:ins w:id="1228" w:author="Gastbenutzer" w:date="2023-10-28T21:38:00Z">
        <w:r w:rsidRPr="38A32F5D">
          <w:rPr>
            <w:szCs w:val="20"/>
            <w:lang w:val="en-GB"/>
          </w:rPr>
          <w:t xml:space="preserve">Replaced by </w:t>
        </w:r>
      </w:ins>
      <w:del w:id="1229" w:author="Gastbenutzer" w:date="2023-10-28T21:38:00Z">
        <w:r w:rsidR="00B25683" w:rsidRPr="38A32F5D" w:rsidDel="38A32F5D">
          <w:rPr>
            <w:szCs w:val="20"/>
            <w:lang w:val="en-GB"/>
          </w:rPr>
          <w:delText>C</w:delText>
        </w:r>
      </w:del>
      <w:ins w:id="1230" w:author="Gastbenutzer" w:date="2023-10-28T21:38:00Z">
        <w:r w:rsidRPr="38A32F5D">
          <w:rPr>
            <w:szCs w:val="20"/>
            <w:lang w:val="en-GB"/>
          </w:rPr>
          <w:t>c</w:t>
        </w:r>
      </w:ins>
      <w:r w:rsidRPr="38A32F5D">
        <w:rPr>
          <w:szCs w:val="20"/>
          <w:lang w:val="en-GB"/>
        </w:rPr>
        <w:t>ertain</w:t>
      </w:r>
      <w:r w:rsidR="00B25683">
        <w:rPr>
          <w:szCs w:val="20"/>
          <w:lang w:val="en-GB"/>
        </w:rPr>
        <w:t xml:space="preserve"> string value</w:t>
      </w:r>
      <w:del w:id="1231" w:author="Gastbenutzer" w:date="2023-10-28T21:38:00Z">
        <w:r w:rsidR="00B25683">
          <w:rPr>
            <w:szCs w:val="20"/>
            <w:lang w:val="en-GB"/>
          </w:rPr>
          <w:delText>s</w:delText>
        </w:r>
      </w:del>
      <w:r w:rsidR="00B25683">
        <w:rPr>
          <w:szCs w:val="20"/>
          <w:lang w:val="en-GB"/>
        </w:rPr>
        <w:t xml:space="preserve"> to avoid errors (</w:t>
      </w:r>
      <w:proofErr w:type="gramStart"/>
      <w:r w:rsidR="00B25683">
        <w:rPr>
          <w:szCs w:val="20"/>
          <w:lang w:val="en-GB"/>
        </w:rPr>
        <w:t>e.g.</w:t>
      </w:r>
      <w:proofErr w:type="gramEnd"/>
      <w:r w:rsidR="00B25683">
        <w:rPr>
          <w:szCs w:val="20"/>
          <w:lang w:val="en-GB"/>
        </w:rPr>
        <w:t xml:space="preserve"> ‘XX’ for countries and ‘None’ for </w:t>
      </w:r>
      <w:proofErr w:type="spellStart"/>
      <w:r w:rsidR="00B25683">
        <w:rPr>
          <w:szCs w:val="20"/>
          <w:lang w:val="en-GB"/>
        </w:rPr>
        <w:t>terminationReasons</w:t>
      </w:r>
      <w:proofErr w:type="spellEnd"/>
      <w:r w:rsidR="00B25683">
        <w:rPr>
          <w:szCs w:val="20"/>
          <w:lang w:val="en-GB"/>
        </w:rPr>
        <w:t>)</w:t>
      </w:r>
    </w:p>
    <w:p w14:paraId="5D2D383A" w14:textId="77F96121" w:rsidR="00B11319" w:rsidRDefault="38A32F5D" w:rsidP="00EB7DD6">
      <w:pPr>
        <w:pStyle w:val="ListParagraph"/>
        <w:numPr>
          <w:ilvl w:val="0"/>
          <w:numId w:val="60"/>
        </w:numPr>
        <w:rPr>
          <w:szCs w:val="20"/>
          <w:lang w:val="en-GB"/>
        </w:rPr>
      </w:pPr>
      <w:ins w:id="1232" w:author="Gastbenutzer" w:date="2023-10-28T21:38:00Z">
        <w:r w:rsidRPr="38A32F5D">
          <w:rPr>
            <w:szCs w:val="20"/>
            <w:lang w:val="en-GB"/>
          </w:rPr>
          <w:t>c</w:t>
        </w:r>
      </w:ins>
      <w:del w:id="1233" w:author="Gastbenutzer" w:date="2023-10-28T21:38:00Z">
        <w:r w:rsidR="00E35856" w:rsidRPr="38A32F5D" w:rsidDel="38A32F5D">
          <w:rPr>
            <w:szCs w:val="20"/>
            <w:lang w:val="en-GB"/>
          </w:rPr>
          <w:delText>C</w:delText>
        </w:r>
      </w:del>
      <w:r w:rsidRPr="38A32F5D">
        <w:rPr>
          <w:szCs w:val="20"/>
          <w:lang w:val="en-GB"/>
        </w:rPr>
        <w:t xml:space="preserve">olumn </w:t>
      </w:r>
      <w:ins w:id="1234" w:author="Gastbenutzer" w:date="2023-10-28T21:38:00Z">
        <w:r w:rsidRPr="38A32F5D">
          <w:rPr>
            <w:szCs w:val="20"/>
            <w:lang w:val="en-GB"/>
          </w:rPr>
          <w:t>was</w:t>
        </w:r>
        <w:r w:rsidR="00E35856">
          <w:rPr>
            <w:szCs w:val="20"/>
            <w:lang w:val="en-GB"/>
          </w:rPr>
          <w:t xml:space="preserve"> </w:t>
        </w:r>
      </w:ins>
      <w:r w:rsidR="00E35856">
        <w:rPr>
          <w:szCs w:val="20"/>
          <w:lang w:val="en-GB"/>
        </w:rPr>
        <w:t>d</w:t>
      </w:r>
      <w:r w:rsidR="003464E6">
        <w:rPr>
          <w:szCs w:val="20"/>
          <w:lang w:val="en-GB"/>
        </w:rPr>
        <w:t xml:space="preserve">ropped </w:t>
      </w:r>
      <w:r w:rsidR="00C76357">
        <w:rPr>
          <w:szCs w:val="20"/>
          <w:lang w:val="en-GB"/>
        </w:rPr>
        <w:t>(</w:t>
      </w:r>
      <w:proofErr w:type="gramStart"/>
      <w:r w:rsidR="00C76357">
        <w:rPr>
          <w:szCs w:val="20"/>
          <w:lang w:val="en-GB"/>
        </w:rPr>
        <w:t>e.g.</w:t>
      </w:r>
      <w:proofErr w:type="gramEnd"/>
      <w:r w:rsidR="00C76357">
        <w:rPr>
          <w:szCs w:val="20"/>
          <w:lang w:val="en-GB"/>
        </w:rPr>
        <w:t xml:space="preserve"> </w:t>
      </w:r>
      <w:proofErr w:type="spellStart"/>
      <w:r w:rsidR="00C76357">
        <w:rPr>
          <w:szCs w:val="20"/>
          <w:lang w:val="en-GB"/>
        </w:rPr>
        <w:t>product_code</w:t>
      </w:r>
      <w:proofErr w:type="spellEnd"/>
      <w:r w:rsidR="007826FC">
        <w:rPr>
          <w:szCs w:val="20"/>
          <w:lang w:val="en-GB"/>
        </w:rPr>
        <w:t>)</w:t>
      </w:r>
    </w:p>
    <w:p w14:paraId="1266269A" w14:textId="2FAF4418" w:rsidR="007826FC" w:rsidRPr="00FE1A47" w:rsidRDefault="007826FC" w:rsidP="00EB7DD6">
      <w:pPr>
        <w:rPr>
          <w:szCs w:val="20"/>
          <w:lang w:val="en-GB"/>
        </w:rPr>
      </w:pPr>
      <w:r>
        <w:rPr>
          <w:szCs w:val="20"/>
          <w:lang w:val="en-GB"/>
        </w:rPr>
        <w:t xml:space="preserve">In some </w:t>
      </w:r>
      <w:r w:rsidR="00A96F36">
        <w:rPr>
          <w:szCs w:val="20"/>
          <w:lang w:val="en-GB"/>
        </w:rPr>
        <w:t>cases,</w:t>
      </w:r>
      <w:r>
        <w:rPr>
          <w:szCs w:val="20"/>
          <w:lang w:val="en-GB"/>
        </w:rPr>
        <w:t xml:space="preserve"> company internal feedback was needed to clarify</w:t>
      </w:r>
      <w:ins w:id="1235" w:author="Gastbenutzer" w:date="2023-10-28T21:39:00Z">
        <w:r w:rsidR="38A32F5D" w:rsidRPr="38A32F5D">
          <w:rPr>
            <w:szCs w:val="20"/>
            <w:lang w:val="en-GB"/>
          </w:rPr>
          <w:t xml:space="preserve"> whether</w:t>
        </w:r>
      </w:ins>
      <w:del w:id="1236" w:author="Gastbenutzer" w:date="2023-10-28T21:39:00Z">
        <w:r>
          <w:rPr>
            <w:szCs w:val="20"/>
            <w:lang w:val="en-GB"/>
          </w:rPr>
          <w:delText>, if</w:delText>
        </w:r>
      </w:del>
      <w:r>
        <w:rPr>
          <w:szCs w:val="20"/>
          <w:lang w:val="en-GB"/>
        </w:rPr>
        <w:t xml:space="preserve"> the </w:t>
      </w:r>
      <w:ins w:id="1237" w:author="Gastbenutzer" w:date="2023-10-28T21:38:00Z">
        <w:r w:rsidR="38A32F5D" w:rsidRPr="38A32F5D">
          <w:rPr>
            <w:szCs w:val="20"/>
            <w:lang w:val="en-GB"/>
          </w:rPr>
          <w:t>number</w:t>
        </w:r>
      </w:ins>
      <w:r>
        <w:rPr>
          <w:szCs w:val="20"/>
          <w:lang w:val="en-GB"/>
        </w:rPr>
        <w:t xml:space="preserve"> of missing values </w:t>
      </w:r>
      <w:r w:rsidR="38A32F5D" w:rsidRPr="38A32F5D">
        <w:rPr>
          <w:szCs w:val="20"/>
          <w:lang w:val="en-GB"/>
        </w:rPr>
        <w:t>ma</w:t>
      </w:r>
      <w:ins w:id="1238" w:author="Gastbenutzer" w:date="2023-10-28T21:39:00Z">
        <w:r w:rsidR="38A32F5D" w:rsidRPr="38A32F5D">
          <w:rPr>
            <w:szCs w:val="20"/>
            <w:lang w:val="en-GB"/>
          </w:rPr>
          <w:t>de</w:t>
        </w:r>
      </w:ins>
      <w:del w:id="1239" w:author="Gastbenutzer" w:date="2023-10-28T21:39:00Z">
        <w:r w:rsidRPr="38A32F5D" w:rsidDel="38A32F5D">
          <w:rPr>
            <w:szCs w:val="20"/>
            <w:lang w:val="en-GB"/>
          </w:rPr>
          <w:delText>ke</w:delText>
        </w:r>
      </w:del>
      <w:r>
        <w:rPr>
          <w:szCs w:val="20"/>
          <w:lang w:val="en-GB"/>
        </w:rPr>
        <w:t xml:space="preserve"> sense and how to handle them </w:t>
      </w:r>
      <w:r w:rsidR="38A32F5D" w:rsidRPr="38A32F5D">
        <w:rPr>
          <w:szCs w:val="20"/>
          <w:lang w:val="en-GB"/>
        </w:rPr>
        <w:t>meaningful</w:t>
      </w:r>
      <w:ins w:id="1240" w:author="Gastbenutzer" w:date="2023-10-28T21:39:00Z">
        <w:r w:rsidR="38A32F5D" w:rsidRPr="38A32F5D">
          <w:rPr>
            <w:szCs w:val="20"/>
            <w:lang w:val="en-GB"/>
          </w:rPr>
          <w:t>ly</w:t>
        </w:r>
      </w:ins>
      <w:r w:rsidR="00D6287A">
        <w:rPr>
          <w:szCs w:val="20"/>
          <w:lang w:val="en-GB"/>
        </w:rPr>
        <w:t>.</w:t>
      </w:r>
    </w:p>
    <w:p w14:paraId="0CAE4AF9" w14:textId="77777777" w:rsidR="00ED2FEF" w:rsidRDefault="00ED2FEF">
      <w:pPr>
        <w:rPr>
          <w:szCs w:val="20"/>
          <w:lang w:val="en-GB"/>
        </w:rPr>
      </w:pPr>
    </w:p>
    <w:p w14:paraId="09F259B0" w14:textId="77777777" w:rsidR="00ED2FEF" w:rsidRDefault="00ED2FEF" w:rsidP="00ED2FEF">
      <w:pPr>
        <w:pStyle w:val="Heading3"/>
        <w:rPr>
          <w:lang w:val="en-GB"/>
        </w:rPr>
      </w:pPr>
      <w:bookmarkStart w:id="1241" w:name="_Toc148803232"/>
      <w:bookmarkStart w:id="1242" w:name="_Toc149725157"/>
      <w:r>
        <w:rPr>
          <w:lang w:val="en-GB"/>
        </w:rPr>
        <w:t>Outliers</w:t>
      </w:r>
      <w:bookmarkEnd w:id="1241"/>
      <w:bookmarkEnd w:id="1242"/>
    </w:p>
    <w:p w14:paraId="75EE55D7" w14:textId="39828B68" w:rsidR="0012403A" w:rsidRDefault="00BB37F7" w:rsidP="00EB7DD6">
      <w:pPr>
        <w:rPr>
          <w:lang w:val="en-GB"/>
        </w:rPr>
      </w:pPr>
      <w:r>
        <w:rPr>
          <w:lang w:val="en-GB"/>
        </w:rPr>
        <w:t xml:space="preserve">Due to the large number of features the columns </w:t>
      </w:r>
      <w:proofErr w:type="spellStart"/>
      <w:ins w:id="1243" w:author="Gastbenutzer" w:date="2023-10-28T21:40:00Z">
        <w:r w:rsidR="38A32F5D" w:rsidRPr="38A32F5D">
          <w:rPr>
            <w:lang w:val="en-GB"/>
          </w:rPr>
          <w:t>were</w:t>
        </w:r>
      </w:ins>
      <w:del w:id="1244" w:author="Gastbenutzer" w:date="2023-10-28T21:40:00Z">
        <w:r>
          <w:rPr>
            <w:lang w:val="en-GB"/>
          </w:rPr>
          <w:delText xml:space="preserve">got </w:delText>
        </w:r>
      </w:del>
      <w:r>
        <w:rPr>
          <w:lang w:val="en-GB"/>
        </w:rPr>
        <w:t>split</w:t>
      </w:r>
      <w:proofErr w:type="spellEnd"/>
      <w:r>
        <w:rPr>
          <w:lang w:val="en-GB"/>
        </w:rPr>
        <w:t xml:space="preserve"> </w:t>
      </w:r>
      <w:r w:rsidR="005303E4">
        <w:rPr>
          <w:lang w:val="en-GB"/>
        </w:rPr>
        <w:t xml:space="preserve">by </w:t>
      </w:r>
      <w:r>
        <w:rPr>
          <w:lang w:val="en-GB"/>
        </w:rPr>
        <w:t xml:space="preserve">their </w:t>
      </w:r>
      <w:r w:rsidR="38A32F5D" w:rsidRPr="38A32F5D">
        <w:rPr>
          <w:lang w:val="en-GB"/>
        </w:rPr>
        <w:t>data</w:t>
      </w:r>
      <w:ins w:id="1245" w:author="Gastbenutzer" w:date="2023-10-28T21:40:00Z">
        <w:r w:rsidR="38A32F5D" w:rsidRPr="38A32F5D">
          <w:rPr>
            <w:lang w:val="en-GB"/>
          </w:rPr>
          <w:t xml:space="preserve"> </w:t>
        </w:r>
      </w:ins>
      <w:r w:rsidR="38A32F5D" w:rsidRPr="38A32F5D">
        <w:rPr>
          <w:lang w:val="en-GB"/>
        </w:rPr>
        <w:t>type</w:t>
      </w:r>
      <w:del w:id="1246" w:author="Gastbenutzer" w:date="2023-10-28T21:40:00Z">
        <w:r w:rsidRPr="38A32F5D" w:rsidDel="38A32F5D">
          <w:rPr>
            <w:lang w:val="en-GB"/>
          </w:rPr>
          <w:delText>s</w:delText>
        </w:r>
      </w:del>
      <w:r w:rsidR="005303E4">
        <w:rPr>
          <w:lang w:val="en-GB"/>
        </w:rPr>
        <w:t xml:space="preserve"> for </w:t>
      </w:r>
      <w:r>
        <w:rPr>
          <w:lang w:val="en-GB"/>
        </w:rPr>
        <w:t>outlier detection</w:t>
      </w:r>
      <w:r w:rsidR="005303E4">
        <w:rPr>
          <w:lang w:val="en-GB"/>
        </w:rPr>
        <w:t>. If outliers w</w:t>
      </w:r>
      <w:del w:id="1247" w:author="Gastbenutzer" w:date="2023-10-28T21:40:00Z">
        <w:r w:rsidR="005303E4">
          <w:rPr>
            <w:lang w:val="en-GB"/>
          </w:rPr>
          <w:delText>h</w:delText>
        </w:r>
      </w:del>
      <w:r w:rsidR="005303E4">
        <w:rPr>
          <w:lang w:val="en-GB"/>
        </w:rPr>
        <w:t>ere detected</w:t>
      </w:r>
      <w:ins w:id="1248" w:author="Gastbenutzer" w:date="2023-10-28T21:40:00Z">
        <w:r w:rsidR="38A32F5D" w:rsidRPr="38A32F5D">
          <w:rPr>
            <w:lang w:val="en-GB"/>
          </w:rPr>
          <w:t>,</w:t>
        </w:r>
      </w:ins>
      <w:r w:rsidR="005303E4">
        <w:rPr>
          <w:lang w:val="en-GB"/>
        </w:rPr>
        <w:t xml:space="preserve"> </w:t>
      </w:r>
      <w:r w:rsidR="0012403A">
        <w:rPr>
          <w:lang w:val="en-GB"/>
        </w:rPr>
        <w:t xml:space="preserve">the preprocessing function </w:t>
      </w:r>
      <w:ins w:id="1249" w:author="Gastbenutzer" w:date="2023-10-28T21:41:00Z">
        <w:r w:rsidR="38A32F5D" w:rsidRPr="38A32F5D">
          <w:rPr>
            <w:lang w:val="en-GB"/>
          </w:rPr>
          <w:t>was</w:t>
        </w:r>
      </w:ins>
      <w:del w:id="1250" w:author="Gastbenutzer" w:date="2023-10-28T21:41:00Z">
        <w:r w:rsidR="0012403A">
          <w:rPr>
            <w:lang w:val="en-GB"/>
          </w:rPr>
          <w:delText>got</w:delText>
        </w:r>
      </w:del>
      <w:r w:rsidR="0012403A">
        <w:rPr>
          <w:lang w:val="en-GB"/>
        </w:rPr>
        <w:t xml:space="preserve"> </w:t>
      </w:r>
      <w:r w:rsidR="0012403A" w:rsidRPr="0012403A">
        <w:rPr>
          <w:lang w:val="en-GB"/>
        </w:rPr>
        <w:t>adjusted accordingly</w:t>
      </w:r>
      <w:r w:rsidR="0012403A">
        <w:rPr>
          <w:lang w:val="en-GB"/>
        </w:rPr>
        <w:t xml:space="preserve">. </w:t>
      </w:r>
    </w:p>
    <w:p w14:paraId="449C10A8" w14:textId="025C8093" w:rsidR="00444E7C" w:rsidRDefault="00702C9A" w:rsidP="00BB37F7">
      <w:pPr>
        <w:rPr>
          <w:lang w:val="en-GB"/>
        </w:rPr>
      </w:pPr>
      <w:r>
        <w:rPr>
          <w:lang w:val="en-GB"/>
        </w:rPr>
        <w:t xml:space="preserve">Depending </w:t>
      </w:r>
      <w:r w:rsidR="0C1DBC66" w:rsidRPr="0C1DBC66">
        <w:rPr>
          <w:lang w:val="en-GB"/>
        </w:rPr>
        <w:t>o</w:t>
      </w:r>
      <w:ins w:id="1251" w:author="Gastbenutzer" w:date="2023-10-21T21:09:00Z">
        <w:r w:rsidR="0C1DBC66" w:rsidRPr="0C1DBC66">
          <w:rPr>
            <w:lang w:val="en-GB"/>
          </w:rPr>
          <w:t>n</w:t>
        </w:r>
      </w:ins>
      <w:del w:id="1252" w:author="Gastbenutzer" w:date="2023-10-21T21:09:00Z">
        <w:r>
          <w:rPr>
            <w:lang w:val="en-GB"/>
          </w:rPr>
          <w:delText>f</w:delText>
        </w:r>
      </w:del>
      <w:r>
        <w:rPr>
          <w:lang w:val="en-GB"/>
        </w:rPr>
        <w:t xml:space="preserve"> </w:t>
      </w:r>
      <w:r w:rsidR="00E85CDC">
        <w:rPr>
          <w:lang w:val="en-GB"/>
        </w:rPr>
        <w:t>the columns content</w:t>
      </w:r>
      <w:r w:rsidR="00003813">
        <w:rPr>
          <w:lang w:val="en-GB"/>
        </w:rPr>
        <w:t>:</w:t>
      </w:r>
      <w:r w:rsidR="00E85CDC">
        <w:rPr>
          <w:lang w:val="en-GB"/>
        </w:rPr>
        <w:t xml:space="preserve"> </w:t>
      </w:r>
    </w:p>
    <w:p w14:paraId="710DA81A" w14:textId="3A9266A7" w:rsidR="00D106BA" w:rsidRDefault="00003813" w:rsidP="00444E7C">
      <w:pPr>
        <w:pStyle w:val="ListParagraph"/>
        <w:numPr>
          <w:ilvl w:val="0"/>
          <w:numId w:val="59"/>
        </w:numPr>
        <w:rPr>
          <w:lang w:val="en-GB"/>
        </w:rPr>
      </w:pPr>
      <w:r>
        <w:rPr>
          <w:lang w:val="en-GB"/>
        </w:rPr>
        <w:t xml:space="preserve">The column </w:t>
      </w:r>
      <w:ins w:id="1253" w:author="Gastbenutzer" w:date="2023-10-28T21:41:00Z">
        <w:r w:rsidR="38A32F5D" w:rsidRPr="38A32F5D">
          <w:rPr>
            <w:lang w:val="en-GB"/>
          </w:rPr>
          <w:t>was</w:t>
        </w:r>
      </w:ins>
      <w:del w:id="1254" w:author="Gastbenutzer" w:date="2023-10-28T21:41:00Z">
        <w:r>
          <w:rPr>
            <w:lang w:val="en-GB"/>
          </w:rPr>
          <w:delText>g</w:delText>
        </w:r>
        <w:r w:rsidR="00444E7C">
          <w:rPr>
            <w:lang w:val="en-GB"/>
          </w:rPr>
          <w:delText>ot</w:delText>
        </w:r>
      </w:del>
      <w:r w:rsidR="00444E7C">
        <w:rPr>
          <w:lang w:val="en-GB"/>
        </w:rPr>
        <w:t xml:space="preserve"> dropped</w:t>
      </w:r>
      <w:ins w:id="1255" w:author="Gastbenutzer" w:date="2023-10-28T21:42:00Z">
        <w:r w:rsidR="38A32F5D" w:rsidRPr="38A32F5D">
          <w:rPr>
            <w:lang w:val="en-GB"/>
          </w:rPr>
          <w:t xml:space="preserve"> </w:t>
        </w:r>
      </w:ins>
      <w:del w:id="1256" w:author="Gastbenutzer" w:date="2023-10-28T21:42:00Z">
        <w:r w:rsidR="00444E7C">
          <w:rPr>
            <w:lang w:val="en-GB"/>
          </w:rPr>
          <w:delText xml:space="preserve">, because </w:delText>
        </w:r>
        <w:r w:rsidR="00D106BA">
          <w:rPr>
            <w:lang w:val="en-GB"/>
          </w:rPr>
          <w:delText xml:space="preserve">it is redundant </w:delText>
        </w:r>
        <w:r w:rsidR="00A22D23">
          <w:rPr>
            <w:lang w:val="en-GB"/>
          </w:rPr>
          <w:delText>due to</w:delText>
        </w:r>
      </w:del>
      <w:ins w:id="1257" w:author="Gastbenutzer" w:date="2023-10-28T21:42:00Z">
        <w:r w:rsidR="38A32F5D" w:rsidRPr="38A32F5D">
          <w:rPr>
            <w:lang w:val="en-GB"/>
          </w:rPr>
          <w:t>as</w:t>
        </w:r>
      </w:ins>
      <w:r w:rsidR="00A22D23">
        <w:rPr>
          <w:lang w:val="en-GB"/>
        </w:rPr>
        <w:t xml:space="preserve"> </w:t>
      </w:r>
      <w:r w:rsidR="0054355C">
        <w:rPr>
          <w:lang w:val="en-GB"/>
        </w:rPr>
        <w:t>new features</w:t>
      </w:r>
      <w:ins w:id="1258" w:author="Gastbenutzer" w:date="2023-10-28T21:42:00Z">
        <w:r w:rsidR="0054355C">
          <w:rPr>
            <w:lang w:val="en-GB"/>
          </w:rPr>
          <w:t xml:space="preserve"> </w:t>
        </w:r>
        <w:r w:rsidR="38A32F5D" w:rsidRPr="38A32F5D">
          <w:rPr>
            <w:lang w:val="en-GB"/>
          </w:rPr>
          <w:t>make it redundant</w:t>
        </w:r>
      </w:ins>
      <w:r w:rsidR="38A32F5D" w:rsidRPr="38A32F5D">
        <w:rPr>
          <w:lang w:val="en-GB"/>
        </w:rPr>
        <w:t xml:space="preserve"> </w:t>
      </w:r>
      <w:r w:rsidR="0054355C">
        <w:rPr>
          <w:lang w:val="en-GB"/>
        </w:rPr>
        <w:t>(</w:t>
      </w:r>
      <w:proofErr w:type="gramStart"/>
      <w:r w:rsidR="0054355C">
        <w:rPr>
          <w:lang w:val="en-GB"/>
        </w:rPr>
        <w:t>e.g.</w:t>
      </w:r>
      <w:proofErr w:type="gramEnd"/>
      <w:r w:rsidR="0054355C">
        <w:rPr>
          <w:lang w:val="en-GB"/>
        </w:rPr>
        <w:t xml:space="preserve"> </w:t>
      </w:r>
      <w:proofErr w:type="spellStart"/>
      <w:r w:rsidR="0054355C">
        <w:rPr>
          <w:lang w:val="en-GB"/>
        </w:rPr>
        <w:t>lastYear</w:t>
      </w:r>
      <w:proofErr w:type="spellEnd"/>
      <w:r w:rsidR="0054355C">
        <w:rPr>
          <w:lang w:val="en-GB"/>
        </w:rPr>
        <w:t>-columns</w:t>
      </w:r>
      <w:r w:rsidR="00020A76">
        <w:rPr>
          <w:lang w:val="en-GB"/>
        </w:rPr>
        <w:t xml:space="preserve"> after adding </w:t>
      </w:r>
      <w:proofErr w:type="spellStart"/>
      <w:r w:rsidR="00020A76">
        <w:rPr>
          <w:lang w:val="en-GB"/>
        </w:rPr>
        <w:t>lastActivYear</w:t>
      </w:r>
      <w:proofErr w:type="spellEnd"/>
      <w:r w:rsidR="00020A76">
        <w:rPr>
          <w:lang w:val="en-GB"/>
        </w:rPr>
        <w:t>-columns</w:t>
      </w:r>
      <w:r w:rsidR="0054355C">
        <w:rPr>
          <w:lang w:val="en-GB"/>
        </w:rPr>
        <w:t>)</w:t>
      </w:r>
    </w:p>
    <w:p w14:paraId="33C73948" w14:textId="40C254E3" w:rsidR="00254A74" w:rsidRDefault="00003813" w:rsidP="00444E7C">
      <w:pPr>
        <w:pStyle w:val="ListParagraph"/>
        <w:numPr>
          <w:ilvl w:val="0"/>
          <w:numId w:val="59"/>
        </w:numPr>
        <w:rPr>
          <w:lang w:val="en-GB"/>
        </w:rPr>
      </w:pPr>
      <w:r>
        <w:rPr>
          <w:lang w:val="en-GB"/>
        </w:rPr>
        <w:t xml:space="preserve">The column </w:t>
      </w:r>
      <w:ins w:id="1259" w:author="Gastbenutzer" w:date="2023-10-28T21:43:00Z">
        <w:r w:rsidR="38A32F5D" w:rsidRPr="38A32F5D">
          <w:rPr>
            <w:lang w:val="en-GB"/>
          </w:rPr>
          <w:t>was</w:t>
        </w:r>
      </w:ins>
      <w:del w:id="1260" w:author="Gastbenutzer" w:date="2023-10-28T21:43:00Z">
        <w:r>
          <w:rPr>
            <w:lang w:val="en-GB"/>
          </w:rPr>
          <w:delText>g</w:delText>
        </w:r>
        <w:r w:rsidR="00D106BA">
          <w:rPr>
            <w:lang w:val="en-GB"/>
          </w:rPr>
          <w:delText>ot</w:delText>
        </w:r>
      </w:del>
      <w:r w:rsidR="00D106BA">
        <w:rPr>
          <w:lang w:val="en-GB"/>
        </w:rPr>
        <w:t xml:space="preserve"> replaced</w:t>
      </w:r>
      <w:r w:rsidR="00230508">
        <w:rPr>
          <w:lang w:val="en-GB"/>
        </w:rPr>
        <w:t xml:space="preserve"> by </w:t>
      </w:r>
      <w:r w:rsidR="00507C0F">
        <w:rPr>
          <w:lang w:val="en-GB"/>
        </w:rPr>
        <w:t xml:space="preserve">another column to </w:t>
      </w:r>
      <w:r w:rsidR="008F6BFC">
        <w:rPr>
          <w:lang w:val="en-GB"/>
        </w:rPr>
        <w:t>avoid high correlations</w:t>
      </w:r>
      <w:r w:rsidR="000A372C">
        <w:rPr>
          <w:lang w:val="en-GB"/>
        </w:rPr>
        <w:t xml:space="preserve"> (</w:t>
      </w:r>
      <w:proofErr w:type="gramStart"/>
      <w:r w:rsidR="000A372C">
        <w:rPr>
          <w:lang w:val="en-GB"/>
        </w:rPr>
        <w:t>e.g.</w:t>
      </w:r>
      <w:proofErr w:type="gramEnd"/>
      <w:r w:rsidR="000A372C">
        <w:rPr>
          <w:lang w:val="en-GB"/>
        </w:rPr>
        <w:t xml:space="preserve"> </w:t>
      </w:r>
      <w:proofErr w:type="spellStart"/>
      <w:r w:rsidR="00480D90">
        <w:rPr>
          <w:lang w:val="en-GB"/>
        </w:rPr>
        <w:t>sum_payout</w:t>
      </w:r>
      <w:r w:rsidR="00522A78">
        <w:rPr>
          <w:lang w:val="en-GB"/>
        </w:rPr>
        <w:t>_lastActivYear</w:t>
      </w:r>
      <w:proofErr w:type="spellEnd"/>
      <w:r w:rsidR="00522A78">
        <w:rPr>
          <w:lang w:val="en-GB"/>
        </w:rPr>
        <w:t xml:space="preserve"> by </w:t>
      </w:r>
      <w:proofErr w:type="spellStart"/>
      <w:r w:rsidR="00522A78">
        <w:rPr>
          <w:lang w:val="en-GB"/>
        </w:rPr>
        <w:t>payout</w:t>
      </w:r>
      <w:r w:rsidR="00254A74">
        <w:rPr>
          <w:lang w:val="en-GB"/>
        </w:rPr>
        <w:t>_ratio_lastActivYear</w:t>
      </w:r>
      <w:proofErr w:type="spellEnd"/>
      <w:r w:rsidR="00F05FD4">
        <w:rPr>
          <w:lang w:val="en-GB"/>
        </w:rPr>
        <w:t>)</w:t>
      </w:r>
    </w:p>
    <w:p w14:paraId="596748A2" w14:textId="185409D2" w:rsidR="00003813" w:rsidRDefault="00003813" w:rsidP="00444E7C">
      <w:pPr>
        <w:pStyle w:val="ListParagraph"/>
        <w:numPr>
          <w:ilvl w:val="0"/>
          <w:numId w:val="59"/>
        </w:numPr>
        <w:rPr>
          <w:lang w:val="en-GB"/>
        </w:rPr>
      </w:pPr>
      <w:r>
        <w:rPr>
          <w:lang w:val="en-GB"/>
        </w:rPr>
        <w:t>Outliers were dropped (</w:t>
      </w:r>
      <w:proofErr w:type="gramStart"/>
      <w:r>
        <w:rPr>
          <w:lang w:val="en-GB"/>
        </w:rPr>
        <w:t>e.g.</w:t>
      </w:r>
      <w:proofErr w:type="gramEnd"/>
      <w:r>
        <w:rPr>
          <w:lang w:val="en-GB"/>
        </w:rPr>
        <w:t xml:space="preserve"> </w:t>
      </w:r>
      <w:proofErr w:type="spellStart"/>
      <w:r w:rsidR="00013F64">
        <w:rPr>
          <w:lang w:val="en-GB"/>
        </w:rPr>
        <w:t>sum_claimed</w:t>
      </w:r>
      <w:proofErr w:type="spellEnd"/>
      <w:r w:rsidR="00013F64">
        <w:rPr>
          <w:lang w:val="en-GB"/>
        </w:rPr>
        <w:t>-columns)</w:t>
      </w:r>
    </w:p>
    <w:p w14:paraId="0EAE3548" w14:textId="0C732EAD" w:rsidR="00013F64" w:rsidRDefault="00013F64" w:rsidP="00013F64">
      <w:pPr>
        <w:rPr>
          <w:lang w:val="en-GB"/>
        </w:rPr>
      </w:pPr>
      <w:r>
        <w:rPr>
          <w:lang w:val="en-GB"/>
        </w:rPr>
        <w:t>This way the top 10 numerous outlier columns</w:t>
      </w:r>
      <w:r w:rsidR="00B7549D">
        <w:rPr>
          <w:lang w:val="en-GB"/>
        </w:rPr>
        <w:t xml:space="preserve"> </w:t>
      </w:r>
      <w:ins w:id="1261" w:author="Gastbenutzer" w:date="2023-10-28T21:44:00Z">
        <w:r w:rsidR="38A32F5D" w:rsidRPr="38A32F5D">
          <w:rPr>
            <w:lang w:val="en-GB"/>
          </w:rPr>
          <w:t>were thus</w:t>
        </w:r>
      </w:ins>
      <w:del w:id="1262" w:author="Gastbenutzer" w:date="2023-10-28T21:44:00Z">
        <w:r w:rsidRPr="38A32F5D" w:rsidDel="38A32F5D">
          <w:rPr>
            <w:lang w:val="en-GB"/>
          </w:rPr>
          <w:delText>got</w:delText>
        </w:r>
      </w:del>
      <w:r w:rsidR="38A32F5D" w:rsidRPr="38A32F5D">
        <w:rPr>
          <w:lang w:val="en-GB"/>
        </w:rPr>
        <w:t xml:space="preserve"> </w:t>
      </w:r>
      <w:ins w:id="1263" w:author="Gastbenutzer" w:date="2023-10-28T21:43:00Z">
        <w:r w:rsidR="38A32F5D" w:rsidRPr="38A32F5D">
          <w:rPr>
            <w:lang w:val="en-GB"/>
          </w:rPr>
          <w:t>pre-processed</w:t>
        </w:r>
      </w:ins>
      <w:del w:id="1264" w:author="Gastbenutzer" w:date="2023-10-28T21:44:00Z">
        <w:r w:rsidR="00B7549D">
          <w:rPr>
            <w:lang w:val="en-GB"/>
          </w:rPr>
          <w:delText xml:space="preserve"> </w:delText>
        </w:r>
        <w:r w:rsidR="005354C9">
          <w:rPr>
            <w:lang w:val="en-GB"/>
          </w:rPr>
          <w:delText>like</w:delText>
        </w:r>
        <w:r w:rsidR="00B7549D">
          <w:rPr>
            <w:lang w:val="en-GB"/>
          </w:rPr>
          <w:delText xml:space="preserve"> this</w:delText>
        </w:r>
      </w:del>
      <w:r w:rsidR="00B7549D">
        <w:rPr>
          <w:lang w:val="en-GB"/>
        </w:rPr>
        <w:t>:</w:t>
      </w:r>
    </w:p>
    <w:p w14:paraId="3B0B8F81" w14:textId="2839E64E" w:rsidR="00A952AE" w:rsidRDefault="00B7549D">
      <w:pPr>
        <w:keepNext/>
        <w:pPrChange w:id="1265" w:author="Jonathan Leipold - BDAE Gruppe" w:date="2023-10-19T22:46:00Z">
          <w:pPr/>
        </w:pPrChange>
      </w:pPr>
      <w:r>
        <w:rPr>
          <w:noProof/>
        </w:rPr>
        <w:lastRenderedPageBreak/>
        <w:drawing>
          <wp:inline distT="0" distB="0" distL="0" distR="0" wp14:anchorId="26F88C36" wp14:editId="77C8A2D0">
            <wp:extent cx="5274310" cy="3502025"/>
            <wp:effectExtent l="0" t="0" r="2540" b="3175"/>
            <wp:docPr id="1846102808" name="Grafik 1846102808" descr="Ein Bild, das Text, Zahl,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102808"/>
                    <pic:cNvPicPr/>
                  </pic:nvPicPr>
                  <pic:blipFill>
                    <a:blip r:embed="rId39">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14:paraId="5D763FC5" w14:textId="7C3F2761" w:rsidR="00B7549D" w:rsidRPr="00013F64" w:rsidRDefault="00A952AE">
      <w:pPr>
        <w:pStyle w:val="Caption"/>
        <w:rPr>
          <w:lang w:val="en-GB"/>
        </w:rPr>
        <w:pPrChange w:id="1266" w:author="Jonathan Leipold - BDAE Gruppe" w:date="2023-10-19T22:46:00Z">
          <w:pPr>
            <w:pStyle w:val="ListParagraph"/>
            <w:numPr>
              <w:numId w:val="59"/>
            </w:numPr>
            <w:ind w:hanging="360"/>
          </w:pPr>
        </w:pPrChange>
      </w:pPr>
      <w:r w:rsidRPr="00921A8D">
        <w:rPr>
          <w:lang w:val="en-GB"/>
          <w:rPrChange w:id="1267" w:author="Jonathan Leipold - BDAE Gruppe" w:date="2023-10-19T23:46:00Z">
            <w:rPr>
              <w:i/>
              <w:iCs/>
            </w:rPr>
          </w:rPrChange>
        </w:rPr>
        <w:t xml:space="preserve">Figure </w:t>
      </w:r>
      <w:r>
        <w:fldChar w:fldCharType="begin"/>
      </w:r>
      <w:r w:rsidRPr="07100B5D">
        <w:rPr>
          <w:lang w:val="en-GB"/>
        </w:rPr>
        <w:instrText xml:space="preserve"> SEQ Figure \* ARABIC </w:instrText>
      </w:r>
      <w:r>
        <w:fldChar w:fldCharType="separate"/>
      </w:r>
      <w:ins w:id="1268" w:author="Jonathan Leipold - BDAE Gruppe" w:date="2023-10-22T23:20:00Z">
        <w:r w:rsidR="002B6A51">
          <w:rPr>
            <w:noProof/>
            <w:lang w:val="en-GB"/>
          </w:rPr>
          <w:t>12</w:t>
        </w:r>
      </w:ins>
      <w:del w:id="1269" w:author="Jonathan Leipold - BDAE Gruppe" w:date="2023-10-22T22:56:00Z">
        <w:r w:rsidR="006147FD" w:rsidDel="00FF6CF0">
          <w:rPr>
            <w:noProof/>
            <w:lang w:val="en-GB"/>
          </w:rPr>
          <w:delText>11</w:delText>
        </w:r>
      </w:del>
      <w:r>
        <w:fldChar w:fldCharType="end"/>
      </w:r>
      <w:r w:rsidRPr="00921A8D">
        <w:rPr>
          <w:lang w:val="en-GB"/>
          <w:rPrChange w:id="1270" w:author="Jonathan Leipold - BDAE Gruppe" w:date="2023-10-19T23:46:00Z">
            <w:rPr>
              <w:i/>
              <w:iCs/>
            </w:rPr>
          </w:rPrChange>
        </w:rPr>
        <w:t>: Top 10 initial outlier columns</w:t>
      </w:r>
    </w:p>
    <w:p w14:paraId="6BCA7DA0" w14:textId="50450C09" w:rsidR="00A952AE" w:rsidRDefault="006454A1">
      <w:pPr>
        <w:keepNext/>
        <w:pPrChange w:id="1271" w:author="Jonathan Leipold - BDAE Gruppe" w:date="2023-10-19T22:47:00Z">
          <w:pPr/>
        </w:pPrChange>
      </w:pPr>
      <w:r>
        <w:rPr>
          <w:noProof/>
        </w:rPr>
        <w:drawing>
          <wp:inline distT="0" distB="0" distL="0" distR="0" wp14:anchorId="4FE395AC" wp14:editId="47A67D7F">
            <wp:extent cx="5274310" cy="3494405"/>
            <wp:effectExtent l="0" t="0" r="2540" b="0"/>
            <wp:docPr id="1109857978" name="Grafik 1109857978" descr="Ein Bild, das Text, Zahl,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857978"/>
                    <pic:cNvPicPr/>
                  </pic:nvPicPr>
                  <pic:blipFill>
                    <a:blip r:embed="rId40">
                      <a:extLst>
                        <a:ext uri="{28A0092B-C50C-407E-A947-70E740481C1C}">
                          <a14:useLocalDpi xmlns:a14="http://schemas.microsoft.com/office/drawing/2010/main" val="0"/>
                        </a:ext>
                      </a:extLst>
                    </a:blip>
                    <a:stretch>
                      <a:fillRect/>
                    </a:stretch>
                  </pic:blipFill>
                  <pic:spPr>
                    <a:xfrm>
                      <a:off x="0" y="0"/>
                      <a:ext cx="5274310" cy="3494405"/>
                    </a:xfrm>
                    <a:prstGeom prst="rect">
                      <a:avLst/>
                    </a:prstGeom>
                  </pic:spPr>
                </pic:pic>
              </a:graphicData>
            </a:graphic>
          </wp:inline>
        </w:drawing>
      </w:r>
    </w:p>
    <w:p w14:paraId="7EAB9C36" w14:textId="77040238" w:rsidR="00555530" w:rsidRPr="00B7549D" w:rsidRDefault="00A952AE">
      <w:pPr>
        <w:pStyle w:val="Caption"/>
        <w:rPr>
          <w:ins w:id="1272" w:author="Jonathan Leipold - BDAE Gruppe" w:date="2023-10-17T22:58:00Z"/>
          <w:lang w:val="en-GB"/>
        </w:rPr>
        <w:pPrChange w:id="1273" w:author="Jonathan Leipold - BDAE Gruppe" w:date="2023-10-19T23:10:00Z">
          <w:pPr/>
        </w:pPrChange>
      </w:pPr>
      <w:r w:rsidRPr="005354C9">
        <w:rPr>
          <w:lang w:val="en-GB"/>
          <w:rPrChange w:id="1274" w:author="Jonathan Leipold - BDAE Gruppe" w:date="2023-10-19T22:47:00Z">
            <w:rPr>
              <w:i/>
              <w:iCs/>
            </w:rPr>
          </w:rPrChange>
        </w:rPr>
        <w:t xml:space="preserve">Figure </w:t>
      </w:r>
      <w:r>
        <w:fldChar w:fldCharType="begin"/>
      </w:r>
      <w:r w:rsidRPr="773EB945">
        <w:rPr>
          <w:lang w:val="en-GB"/>
        </w:rPr>
        <w:instrText xml:space="preserve"> SEQ Figure \* ARABIC </w:instrText>
      </w:r>
      <w:r>
        <w:fldChar w:fldCharType="separate"/>
      </w:r>
      <w:ins w:id="1275" w:author="Jonathan Leipold - BDAE Gruppe" w:date="2023-10-22T23:20:00Z">
        <w:r w:rsidR="002B6A51">
          <w:rPr>
            <w:noProof/>
            <w:lang w:val="en-GB"/>
          </w:rPr>
          <w:t>13</w:t>
        </w:r>
      </w:ins>
      <w:del w:id="1276" w:author="Jonathan Leipold - BDAE Gruppe" w:date="2023-10-22T22:56:00Z">
        <w:r w:rsidR="006147FD" w:rsidDel="00FF6CF0">
          <w:rPr>
            <w:noProof/>
            <w:lang w:val="en-GB"/>
          </w:rPr>
          <w:delText>12</w:delText>
        </w:r>
      </w:del>
      <w:r>
        <w:fldChar w:fldCharType="end"/>
      </w:r>
      <w:r w:rsidRPr="005354C9">
        <w:rPr>
          <w:lang w:val="en-GB"/>
          <w:rPrChange w:id="1277" w:author="Jonathan Leipold - BDAE Gruppe" w:date="2023-10-19T22:47:00Z">
            <w:rPr>
              <w:i/>
              <w:iCs/>
            </w:rPr>
          </w:rPrChange>
        </w:rPr>
        <w:t>: Top 10 initial outlier columns after preprocessing</w:t>
      </w:r>
      <w:r w:rsidR="00555530" w:rsidRPr="00B7549D" w:rsidDel="00B7549D">
        <w:rPr>
          <w:lang w:val="en-GB"/>
        </w:rPr>
        <w:br w:type="page"/>
      </w:r>
    </w:p>
    <w:p w14:paraId="03172114" w14:textId="221F0A40" w:rsidR="00EA722E" w:rsidRPr="009031F0" w:rsidRDefault="009031F0">
      <w:pPr>
        <w:pStyle w:val="Heading3"/>
        <w:rPr>
          <w:ins w:id="1278" w:author="Jonathan Leipold - BDAE Gruppe" w:date="2023-10-17T22:59:00Z"/>
          <w:lang w:val="en-GB"/>
        </w:rPr>
        <w:pPrChange w:id="1279" w:author="Jonathan Leipold - BDAE Gruppe" w:date="2023-10-18T18:02:00Z">
          <w:pPr>
            <w:pStyle w:val="Heading2"/>
            <w:spacing w:before="360" w:after="120"/>
          </w:pPr>
        </w:pPrChange>
      </w:pPr>
      <w:bookmarkStart w:id="1280" w:name="_Toc148803234"/>
      <w:bookmarkStart w:id="1281" w:name="_Toc149725158"/>
      <w:ins w:id="1282" w:author="Jonathan Leipold - BDAE Gruppe" w:date="2023-10-18T18:01:00Z">
        <w:r w:rsidRPr="009031F0">
          <w:rPr>
            <w:lang w:val="en-GB"/>
          </w:rPr>
          <w:lastRenderedPageBreak/>
          <w:t>Correlations between features</w:t>
        </w:r>
        <w:bookmarkEnd w:id="1281"/>
        <w:del w:id="1283" w:author="Gastbenutzer" w:date="2023-10-28T21:44:00Z">
          <w:r w:rsidRPr="009031F0">
            <w:rPr>
              <w:lang w:val="en-GB"/>
            </w:rPr>
            <w:delText>:</w:delText>
          </w:r>
        </w:del>
      </w:ins>
      <w:bookmarkEnd w:id="1280"/>
    </w:p>
    <w:p w14:paraId="762577D0" w14:textId="3DB54E3B" w:rsidR="00022572" w:rsidRPr="00FE1A47" w:rsidRDefault="00BF7F55" w:rsidP="00022572">
      <w:pPr>
        <w:rPr>
          <w:ins w:id="1284" w:author="Jonathan Leipold - BDAE Gruppe" w:date="2023-10-18T10:02:00Z"/>
          <w:szCs w:val="20"/>
          <w:lang w:val="en-GB"/>
        </w:rPr>
      </w:pPr>
      <w:ins w:id="1285" w:author="Jonathan Leipold - BDAE Gruppe" w:date="2023-10-17T23:03:00Z">
        <w:r w:rsidRPr="00FE1A47">
          <w:rPr>
            <w:szCs w:val="20"/>
            <w:lang w:val="en-GB"/>
          </w:rPr>
          <w:t>High correl</w:t>
        </w:r>
      </w:ins>
      <w:ins w:id="1286" w:author="Jonathan Leipold - BDAE Gruppe" w:date="2023-10-17T23:04:00Z">
        <w:r w:rsidRPr="00FE1A47">
          <w:rPr>
            <w:szCs w:val="20"/>
            <w:lang w:val="en-GB"/>
          </w:rPr>
          <w:t>ation</w:t>
        </w:r>
        <w:del w:id="1287" w:author="Gastbenutzer" w:date="2023-10-28T21:44:00Z">
          <w:r w:rsidRPr="00FE1A47">
            <w:rPr>
              <w:szCs w:val="20"/>
              <w:lang w:val="en-GB"/>
            </w:rPr>
            <w:delText>s</w:delText>
          </w:r>
        </w:del>
      </w:ins>
      <w:ins w:id="1288" w:author="Jonathan Leipold - BDAE Gruppe" w:date="2023-10-21T15:51:00Z">
        <w:r w:rsidR="00A90FB9">
          <w:rPr>
            <w:szCs w:val="20"/>
            <w:lang w:val="en-GB"/>
          </w:rPr>
          <w:t xml:space="preserve"> was</w:t>
        </w:r>
      </w:ins>
      <w:ins w:id="1289" w:author="Gastbenutzer" w:date="2023-10-28T21:45:00Z">
        <w:r w:rsidR="00A90FB9">
          <w:rPr>
            <w:szCs w:val="20"/>
            <w:lang w:val="en-GB"/>
          </w:rPr>
          <w:t xml:space="preserve"> </w:t>
        </w:r>
        <w:proofErr w:type="spellStart"/>
        <w:r w:rsidR="38A32F5D" w:rsidRPr="38A32F5D">
          <w:rPr>
            <w:szCs w:val="20"/>
            <w:lang w:val="en-GB"/>
          </w:rPr>
          <w:t>found</w:t>
        </w:r>
      </w:ins>
      <w:ins w:id="1290" w:author="Jonathan Leipold - BDAE Gruppe" w:date="2023-10-21T15:51:00Z">
        <w:del w:id="1291" w:author="Gastbenutzer" w:date="2023-10-28T21:45:00Z">
          <w:r w:rsidRPr="38A32F5D" w:rsidDel="38A32F5D">
            <w:rPr>
              <w:szCs w:val="20"/>
              <w:lang w:val="en-GB"/>
            </w:rPr>
            <w:delText xml:space="preserve"> </w:delText>
          </w:r>
          <w:r w:rsidR="00A90FB9">
            <w:rPr>
              <w:szCs w:val="20"/>
              <w:lang w:val="en-GB"/>
            </w:rPr>
            <w:delText>detected</w:delText>
          </w:r>
        </w:del>
      </w:ins>
      <w:ins w:id="1292" w:author="Jonathan Leipold - BDAE Gruppe" w:date="2023-10-17T23:04:00Z">
        <w:del w:id="1293" w:author="Gastbenutzer" w:date="2023-10-28T21:45:00Z">
          <w:r w:rsidRPr="00FE1A47">
            <w:rPr>
              <w:szCs w:val="20"/>
              <w:lang w:val="en-GB"/>
            </w:rPr>
            <w:delText xml:space="preserve"> </w:delText>
          </w:r>
        </w:del>
      </w:ins>
      <w:ins w:id="1294" w:author="Jonathan Leipold - BDAE Gruppe" w:date="2023-10-18T10:02:00Z">
        <w:r w:rsidR="00DA2A73" w:rsidRPr="00FE1A47">
          <w:rPr>
            <w:szCs w:val="20"/>
            <w:lang w:val="en-GB"/>
          </w:rPr>
          <w:t>especially</w:t>
        </w:r>
        <w:proofErr w:type="spellEnd"/>
        <w:r w:rsidR="00DA2A73" w:rsidRPr="00FE1A47">
          <w:rPr>
            <w:szCs w:val="20"/>
            <w:lang w:val="en-GB"/>
          </w:rPr>
          <w:t xml:space="preserve"> between:</w:t>
        </w:r>
      </w:ins>
    </w:p>
    <w:p w14:paraId="20C0CF73" w14:textId="2B271755" w:rsidR="00DA2A73" w:rsidRPr="00FE1A47" w:rsidRDefault="003267B4" w:rsidP="00DA2A73">
      <w:pPr>
        <w:pStyle w:val="ListParagraph"/>
        <w:numPr>
          <w:ilvl w:val="0"/>
          <w:numId w:val="54"/>
        </w:numPr>
        <w:rPr>
          <w:ins w:id="1295" w:author="Jonathan Leipold - BDAE Gruppe" w:date="2023-10-18T10:04:00Z"/>
          <w:szCs w:val="20"/>
          <w:lang w:val="en-GB"/>
        </w:rPr>
      </w:pPr>
      <w:ins w:id="1296" w:author="Jonathan Leipold - BDAE Gruppe" w:date="2023-10-18T10:03:00Z">
        <w:r w:rsidRPr="00FE1A47">
          <w:rPr>
            <w:szCs w:val="20"/>
            <w:lang w:val="en-GB"/>
          </w:rPr>
          <w:t xml:space="preserve">Dates around </w:t>
        </w:r>
        <w:proofErr w:type="spellStart"/>
        <w:r w:rsidRPr="00FE1A47">
          <w:rPr>
            <w:szCs w:val="20"/>
            <w:lang w:val="en-GB"/>
          </w:rPr>
          <w:t>policy_startDate</w:t>
        </w:r>
      </w:ins>
      <w:proofErr w:type="spellEnd"/>
    </w:p>
    <w:p w14:paraId="663A50A0" w14:textId="6121E330" w:rsidR="003C291B" w:rsidRDefault="003C291B" w:rsidP="00DA2A73">
      <w:pPr>
        <w:pStyle w:val="ListParagraph"/>
        <w:numPr>
          <w:ilvl w:val="0"/>
          <w:numId w:val="54"/>
        </w:numPr>
        <w:rPr>
          <w:ins w:id="1297" w:author="Jonathan Leipold - BDAE Gruppe" w:date="2023-10-18T10:21:00Z"/>
          <w:szCs w:val="20"/>
          <w:lang w:val="en-GB"/>
        </w:rPr>
      </w:pPr>
      <w:ins w:id="1298" w:author="Jonathan Leipold - BDAE Gruppe" w:date="2023-10-18T10:04:00Z">
        <w:r w:rsidRPr="00FE1A47">
          <w:rPr>
            <w:szCs w:val="20"/>
            <w:lang w:val="en-GB"/>
          </w:rPr>
          <w:t xml:space="preserve">Product specific </w:t>
        </w:r>
      </w:ins>
      <w:ins w:id="1299" w:author="Jonathan Leipold - BDAE Gruppe" w:date="2023-10-18T10:20:00Z">
        <w:r w:rsidR="00AE717B" w:rsidRPr="00AE717B">
          <w:rPr>
            <w:szCs w:val="20"/>
            <w:lang w:val="en-GB"/>
          </w:rPr>
          <w:t>characteristics</w:t>
        </w:r>
      </w:ins>
    </w:p>
    <w:p w14:paraId="102C60EE" w14:textId="77777777" w:rsidR="00AE717B" w:rsidRPr="009D77BF" w:rsidRDefault="00AE717B" w:rsidP="00AE717B">
      <w:pPr>
        <w:pStyle w:val="ListParagraph"/>
        <w:numPr>
          <w:ilvl w:val="0"/>
          <w:numId w:val="54"/>
        </w:numPr>
        <w:rPr>
          <w:ins w:id="1300" w:author="Jonathan Leipold - BDAE Gruppe" w:date="2023-10-18T10:21:00Z"/>
          <w:szCs w:val="20"/>
          <w:lang w:val="en-GB"/>
        </w:rPr>
      </w:pPr>
      <w:ins w:id="1301" w:author="Jonathan Leipold - BDAE Gruppe" w:date="2023-10-18T10:21:00Z">
        <w:r w:rsidRPr="009D77BF">
          <w:rPr>
            <w:szCs w:val="20"/>
            <w:lang w:val="en-GB"/>
          </w:rPr>
          <w:t xml:space="preserve">Claimed &amp; payout </w:t>
        </w:r>
        <w:proofErr w:type="gramStart"/>
        <w:r w:rsidRPr="009D77BF">
          <w:rPr>
            <w:szCs w:val="20"/>
            <w:lang w:val="en-GB"/>
          </w:rPr>
          <w:t>sums</w:t>
        </w:r>
        <w:proofErr w:type="gramEnd"/>
      </w:ins>
    </w:p>
    <w:p w14:paraId="74914DDB" w14:textId="77777777" w:rsidR="00AE717B" w:rsidRPr="00FE1A47" w:rsidRDefault="00AE717B">
      <w:pPr>
        <w:pStyle w:val="ListParagraph"/>
        <w:rPr>
          <w:ins w:id="1302" w:author="Jonathan Leipold - BDAE Gruppe" w:date="2023-10-17T23:04:00Z"/>
          <w:szCs w:val="20"/>
          <w:lang w:val="en-GB"/>
        </w:rPr>
        <w:pPrChange w:id="1303" w:author="Jonathan Leipold - BDAE Gruppe" w:date="2023-10-18T10:21:00Z">
          <w:pPr/>
        </w:pPrChange>
      </w:pPr>
    </w:p>
    <w:p w14:paraId="40296D5C" w14:textId="77777777" w:rsidR="00201371" w:rsidRDefault="00DA2A73">
      <w:pPr>
        <w:keepNext/>
        <w:rPr>
          <w:ins w:id="1304" w:author="Jonathan Leipold - BDAE Gruppe" w:date="2023-10-19T23:50:00Z"/>
        </w:rPr>
        <w:pPrChange w:id="1305" w:author="Jonathan Leipold - BDAE Gruppe" w:date="2023-10-19T23:50:00Z">
          <w:pPr/>
        </w:pPrChange>
      </w:pPr>
      <w:ins w:id="1306" w:author="Jonathan Leipold - BDAE Gruppe" w:date="2023-10-18T10:02:00Z">
        <w:r w:rsidRPr="00FE1A47">
          <w:rPr>
            <w:noProof/>
            <w:szCs w:val="20"/>
            <w:lang w:val="en-GB"/>
          </w:rPr>
          <w:drawing>
            <wp:inline distT="0" distB="0" distL="0" distR="0" wp14:anchorId="05B65961" wp14:editId="2EEFE792">
              <wp:extent cx="4905375" cy="3751967"/>
              <wp:effectExtent l="0" t="0" r="0" b="1270"/>
              <wp:docPr id="1336244289" name="Grafik 1336244289" descr="Ein Bild, das Text, Screenshot,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4289" name="Grafik 1" descr="Ein Bild, das Text, Screenshot, Diagramm, parallel enthält.&#10;&#10;Automatisch generierte Beschreibung"/>
                      <pic:cNvPicPr/>
                    </pic:nvPicPr>
                    <pic:blipFill>
                      <a:blip r:embed="rId41"/>
                      <a:stretch>
                        <a:fillRect/>
                      </a:stretch>
                    </pic:blipFill>
                    <pic:spPr>
                      <a:xfrm>
                        <a:off x="0" y="0"/>
                        <a:ext cx="4916896" cy="3760779"/>
                      </a:xfrm>
                      <a:prstGeom prst="rect">
                        <a:avLst/>
                      </a:prstGeom>
                    </pic:spPr>
                  </pic:pic>
                </a:graphicData>
              </a:graphic>
            </wp:inline>
          </w:drawing>
        </w:r>
      </w:ins>
    </w:p>
    <w:p w14:paraId="0AC494A1" w14:textId="263E5BA1" w:rsidR="00F2172A" w:rsidRPr="00FE1A47" w:rsidRDefault="00201371">
      <w:pPr>
        <w:pStyle w:val="Caption"/>
        <w:rPr>
          <w:ins w:id="1307" w:author="Jonathan Leipold - BDAE Gruppe" w:date="2023-10-17T23:04:00Z"/>
          <w:szCs w:val="20"/>
          <w:lang w:val="en-GB"/>
        </w:rPr>
        <w:pPrChange w:id="1308" w:author="Jonathan Leipold - BDAE Gruppe" w:date="2023-10-19T23:50:00Z">
          <w:pPr/>
        </w:pPrChange>
      </w:pPr>
      <w:ins w:id="1309" w:author="Jonathan Leipold - BDAE Gruppe" w:date="2023-10-19T23:50:00Z">
        <w:r w:rsidRPr="00D03A21">
          <w:rPr>
            <w:lang w:val="en-GB"/>
            <w:rPrChange w:id="1310" w:author="Jonathan Leipold - BDAE Gruppe" w:date="2023-10-20T01:37:00Z">
              <w:rPr/>
            </w:rPrChange>
          </w:rPr>
          <w:t xml:space="preserve">Figure </w:t>
        </w:r>
        <w:r>
          <w:fldChar w:fldCharType="begin"/>
        </w:r>
        <w:r w:rsidRPr="00D03A21">
          <w:rPr>
            <w:lang w:val="en-GB"/>
            <w:rPrChange w:id="1311" w:author="Jonathan Leipold - BDAE Gruppe" w:date="2023-10-20T01:37:00Z">
              <w:rPr/>
            </w:rPrChange>
          </w:rPr>
          <w:instrText xml:space="preserve"> SEQ Figure \* ARABIC </w:instrText>
        </w:r>
      </w:ins>
      <w:r>
        <w:fldChar w:fldCharType="separate"/>
      </w:r>
      <w:ins w:id="1312" w:author="Jonathan Leipold - BDAE Gruppe" w:date="2023-10-22T23:20:00Z">
        <w:r w:rsidR="002B6A51">
          <w:rPr>
            <w:noProof/>
            <w:lang w:val="en-GB"/>
          </w:rPr>
          <w:t>14</w:t>
        </w:r>
      </w:ins>
      <w:ins w:id="1313" w:author="Jonathan Leipold - BDAE Gruppe" w:date="2023-10-19T23:50:00Z">
        <w:r>
          <w:fldChar w:fldCharType="end"/>
        </w:r>
        <w:r w:rsidRPr="00D03A21">
          <w:rPr>
            <w:lang w:val="en-GB"/>
            <w:rPrChange w:id="1314" w:author="Jonathan Leipold - BDAE Gruppe" w:date="2023-10-20T01:37:00Z">
              <w:rPr/>
            </w:rPrChange>
          </w:rPr>
          <w:t>: Top feature correlations</w:t>
        </w:r>
      </w:ins>
    </w:p>
    <w:p w14:paraId="237EAC25" w14:textId="682ECF28" w:rsidR="00146C90" w:rsidRPr="00FE1A47" w:rsidRDefault="00F2172A" w:rsidP="00EB7DD6">
      <w:pPr>
        <w:rPr>
          <w:ins w:id="1315" w:author="Jonathan Leipold - BDAE Gruppe" w:date="2023-10-18T10:05:00Z"/>
          <w:szCs w:val="20"/>
          <w:lang w:val="en-GB"/>
        </w:rPr>
      </w:pPr>
      <w:ins w:id="1316" w:author="Jonathan Leipold - BDAE Gruppe" w:date="2023-10-17T23:04:00Z">
        <w:r w:rsidRPr="00FE1A47">
          <w:rPr>
            <w:szCs w:val="20"/>
            <w:lang w:val="en-GB"/>
          </w:rPr>
          <w:t xml:space="preserve">This </w:t>
        </w:r>
        <w:r w:rsidR="000D7E19" w:rsidRPr="00FE1A47">
          <w:rPr>
            <w:szCs w:val="20"/>
            <w:lang w:val="en-GB"/>
          </w:rPr>
          <w:t xml:space="preserve">was put into the </w:t>
        </w:r>
        <w:r w:rsidR="38A32F5D" w:rsidRPr="00FE1A47">
          <w:rPr>
            <w:szCs w:val="20"/>
            <w:lang w:val="en-GB"/>
          </w:rPr>
          <w:t>pre</w:t>
        </w:r>
      </w:ins>
      <w:ins w:id="1317" w:author="Gastbenutzer" w:date="2023-10-28T21:45:00Z">
        <w:r w:rsidR="38A32F5D" w:rsidRPr="38A32F5D">
          <w:rPr>
            <w:szCs w:val="20"/>
            <w:lang w:val="en-GB"/>
          </w:rPr>
          <w:t>-</w:t>
        </w:r>
      </w:ins>
      <w:ins w:id="1318" w:author="Jonathan Leipold - BDAE Gruppe" w:date="2023-10-17T23:04:00Z">
        <w:r w:rsidR="38A32F5D" w:rsidRPr="00FE1A47">
          <w:rPr>
            <w:szCs w:val="20"/>
            <w:lang w:val="en-GB"/>
          </w:rPr>
          <w:t>p</w:t>
        </w:r>
      </w:ins>
      <w:ins w:id="1319" w:author="Jonathan Leipold - BDAE Gruppe" w:date="2023-10-17T23:05:00Z">
        <w:r w:rsidR="38A32F5D" w:rsidRPr="00FE1A47">
          <w:rPr>
            <w:szCs w:val="20"/>
            <w:lang w:val="en-GB"/>
          </w:rPr>
          <w:t>rocessing</w:t>
        </w:r>
        <w:r w:rsidR="000D7E19" w:rsidRPr="00FE1A47">
          <w:rPr>
            <w:szCs w:val="20"/>
            <w:lang w:val="en-GB"/>
          </w:rPr>
          <w:t xml:space="preserve"> function </w:t>
        </w:r>
      </w:ins>
      <w:ins w:id="1320" w:author="Jonathan Leipold - BDAE Gruppe" w:date="2023-10-17T23:06:00Z">
        <w:r w:rsidR="005D2DE9" w:rsidRPr="00FE1A47">
          <w:rPr>
            <w:szCs w:val="20"/>
            <w:lang w:val="en-GB"/>
          </w:rPr>
          <w:t>in the way that</w:t>
        </w:r>
      </w:ins>
      <w:ins w:id="1321" w:author="Jonathan Leipold - BDAE Gruppe" w:date="2023-10-18T10:05:00Z">
        <w:r w:rsidR="00C21448" w:rsidRPr="00FE1A47">
          <w:rPr>
            <w:szCs w:val="20"/>
            <w:lang w:val="en-GB"/>
          </w:rPr>
          <w:t>:</w:t>
        </w:r>
      </w:ins>
    </w:p>
    <w:p w14:paraId="75BE41DD" w14:textId="2521F038" w:rsidR="00C21448" w:rsidRPr="00FE1A47" w:rsidRDefault="00C21448" w:rsidP="00EB7DD6">
      <w:pPr>
        <w:pStyle w:val="ListParagraph"/>
        <w:numPr>
          <w:ilvl w:val="0"/>
          <w:numId w:val="53"/>
        </w:numPr>
        <w:rPr>
          <w:ins w:id="1322" w:author="Jonathan Leipold - BDAE Gruppe" w:date="2023-10-18T10:08:00Z"/>
          <w:szCs w:val="20"/>
          <w:lang w:val="en-GB"/>
        </w:rPr>
      </w:pPr>
      <w:ins w:id="1323" w:author="Jonathan Leipold - BDAE Gruppe" w:date="2023-10-18T10:05:00Z">
        <w:r w:rsidRPr="00FE1A47">
          <w:rPr>
            <w:szCs w:val="20"/>
            <w:lang w:val="en-GB"/>
          </w:rPr>
          <w:t>Apply</w:t>
        </w:r>
        <w:r w:rsidR="00B340C6" w:rsidRPr="00FE1A47">
          <w:rPr>
            <w:szCs w:val="20"/>
            <w:lang w:val="en-GB"/>
          </w:rPr>
          <w:t xml:space="preserve">- &amp; </w:t>
        </w:r>
        <w:proofErr w:type="spellStart"/>
        <w:r w:rsidR="00B340C6" w:rsidRPr="00FE1A47">
          <w:rPr>
            <w:szCs w:val="20"/>
            <w:lang w:val="en-GB"/>
          </w:rPr>
          <w:t>SignDate</w:t>
        </w:r>
        <w:proofErr w:type="spellEnd"/>
        <w:r w:rsidR="00B340C6" w:rsidRPr="00FE1A47">
          <w:rPr>
            <w:szCs w:val="20"/>
            <w:lang w:val="en-GB"/>
          </w:rPr>
          <w:t xml:space="preserve"> were </w:t>
        </w:r>
      </w:ins>
      <w:ins w:id="1324" w:author="Jonathan Leipold - BDAE Gruppe" w:date="2023-10-18T10:07:00Z">
        <w:r w:rsidR="003952F0" w:rsidRPr="00FE1A47">
          <w:rPr>
            <w:szCs w:val="20"/>
            <w:lang w:val="en-GB"/>
          </w:rPr>
          <w:t xml:space="preserve">dropped. </w:t>
        </w:r>
      </w:ins>
      <w:ins w:id="1325" w:author="Jonathan Leipold - BDAE Gruppe" w:date="2023-10-18T10:10:00Z">
        <w:r w:rsidR="00992CCF" w:rsidRPr="00992CCF">
          <w:rPr>
            <w:szCs w:val="20"/>
            <w:lang w:val="en-GB"/>
          </w:rPr>
          <w:t>Instead,</w:t>
        </w:r>
      </w:ins>
      <w:ins w:id="1326" w:author="Jonathan Leipold - BDAE Gruppe" w:date="2023-10-18T10:07:00Z">
        <w:r w:rsidR="003952F0" w:rsidRPr="00FE1A47">
          <w:rPr>
            <w:szCs w:val="20"/>
            <w:lang w:val="en-GB"/>
          </w:rPr>
          <w:t xml:space="preserve"> date</w:t>
        </w:r>
      </w:ins>
      <w:ins w:id="1327" w:author="Jonathan Leipold - BDAE Gruppe" w:date="2023-10-18T10:08:00Z">
        <w:r w:rsidR="004F2264" w:rsidRPr="00FE1A47">
          <w:rPr>
            <w:szCs w:val="20"/>
            <w:lang w:val="en-GB"/>
          </w:rPr>
          <w:t xml:space="preserve"> </w:t>
        </w:r>
      </w:ins>
      <w:ins w:id="1328" w:author="Jonathan Leipold - BDAE Gruppe" w:date="2023-10-18T10:07:00Z">
        <w:r w:rsidR="003952F0" w:rsidRPr="00FE1A47">
          <w:rPr>
            <w:szCs w:val="20"/>
            <w:lang w:val="en-GB"/>
          </w:rPr>
          <w:t>dif</w:t>
        </w:r>
      </w:ins>
      <w:ins w:id="1329" w:author="Jonathan Leipold - BDAE Gruppe" w:date="2023-10-18T10:08:00Z">
        <w:r w:rsidR="003952F0" w:rsidRPr="00FE1A47">
          <w:rPr>
            <w:szCs w:val="20"/>
            <w:lang w:val="en-GB"/>
          </w:rPr>
          <w:t>f</w:t>
        </w:r>
        <w:r w:rsidR="004F2264" w:rsidRPr="00FE1A47">
          <w:rPr>
            <w:szCs w:val="20"/>
            <w:lang w:val="en-GB"/>
          </w:rPr>
          <w:t>erence</w:t>
        </w:r>
        <w:r w:rsidR="003952F0" w:rsidRPr="00FE1A47">
          <w:rPr>
            <w:szCs w:val="20"/>
            <w:lang w:val="en-GB"/>
          </w:rPr>
          <w:t xml:space="preserve"> between </w:t>
        </w:r>
        <w:r w:rsidR="004F2264" w:rsidRPr="00FE1A47">
          <w:rPr>
            <w:szCs w:val="20"/>
            <w:lang w:val="en-GB"/>
          </w:rPr>
          <w:t xml:space="preserve">Apply- &amp; </w:t>
        </w:r>
        <w:proofErr w:type="spellStart"/>
        <w:r w:rsidR="004F2264" w:rsidRPr="00FE1A47">
          <w:rPr>
            <w:szCs w:val="20"/>
            <w:lang w:val="en-GB"/>
          </w:rPr>
          <w:t>startDate</w:t>
        </w:r>
        <w:proofErr w:type="spellEnd"/>
        <w:r w:rsidR="004F2264" w:rsidRPr="00FE1A47">
          <w:rPr>
            <w:szCs w:val="20"/>
            <w:lang w:val="en-GB"/>
          </w:rPr>
          <w:t xml:space="preserve"> </w:t>
        </w:r>
      </w:ins>
      <w:ins w:id="1330" w:author="Jonathan Leipold - BDAE Gruppe" w:date="2023-10-18T10:10:00Z">
        <w:del w:id="1331" w:author="Gastbenutzer" w:date="2023-10-28T21:46:00Z">
          <w:r w:rsidR="003C31F8">
            <w:rPr>
              <w:szCs w:val="20"/>
              <w:lang w:val="en-GB"/>
            </w:rPr>
            <w:delText>gets</w:delText>
          </w:r>
        </w:del>
      </w:ins>
      <w:ins w:id="1332" w:author="Gastbenutzer" w:date="2023-10-28T21:46:00Z">
        <w:r w:rsidR="38A32F5D" w:rsidRPr="38A32F5D">
          <w:rPr>
            <w:szCs w:val="20"/>
            <w:lang w:val="en-GB"/>
          </w:rPr>
          <w:t>was</w:t>
        </w:r>
      </w:ins>
      <w:ins w:id="1333" w:author="Jonathan Leipold - BDAE Gruppe" w:date="2023-10-18T10:08:00Z">
        <w:r w:rsidR="004F2264" w:rsidRPr="00FE1A47">
          <w:rPr>
            <w:szCs w:val="20"/>
            <w:lang w:val="en-GB"/>
          </w:rPr>
          <w:t xml:space="preserve"> </w:t>
        </w:r>
      </w:ins>
      <w:ins w:id="1334" w:author="Jonathan Leipold - BDAE Gruppe" w:date="2023-10-18T10:10:00Z">
        <w:r w:rsidR="003C31F8" w:rsidRPr="003C31F8">
          <w:rPr>
            <w:szCs w:val="20"/>
            <w:lang w:val="en-GB"/>
          </w:rPr>
          <w:t>considered</w:t>
        </w:r>
        <w:r w:rsidR="00992CCF" w:rsidRPr="00992CCF">
          <w:rPr>
            <w:szCs w:val="20"/>
            <w:lang w:val="en-GB"/>
          </w:rPr>
          <w:t>.</w:t>
        </w:r>
      </w:ins>
    </w:p>
    <w:p w14:paraId="56A0FF5A" w14:textId="0EF267AC" w:rsidR="00AE717B" w:rsidRPr="009D77BF" w:rsidRDefault="00AE717B" w:rsidP="00EB7DD6">
      <w:pPr>
        <w:pStyle w:val="ListParagraph"/>
        <w:numPr>
          <w:ilvl w:val="0"/>
          <w:numId w:val="53"/>
        </w:numPr>
        <w:rPr>
          <w:ins w:id="1335" w:author="Jonathan Leipold - BDAE Gruppe" w:date="2023-10-18T10:21:00Z"/>
          <w:szCs w:val="20"/>
          <w:lang w:val="en-GB"/>
        </w:rPr>
      </w:pPr>
      <w:ins w:id="1336" w:author="Jonathan Leipold - BDAE Gruppe" w:date="2023-10-18T10:21:00Z">
        <w:r>
          <w:rPr>
            <w:szCs w:val="20"/>
            <w:lang w:val="en-GB"/>
          </w:rPr>
          <w:t xml:space="preserve">Product columns can be selected to be dropped </w:t>
        </w:r>
      </w:ins>
      <w:ins w:id="1337" w:author="Gastbenutzer" w:date="2023-10-28T21:46:00Z">
        <w:r w:rsidR="38A32F5D" w:rsidRPr="38A32F5D">
          <w:rPr>
            <w:szCs w:val="20"/>
            <w:lang w:val="en-GB"/>
          </w:rPr>
          <w:t>when</w:t>
        </w:r>
      </w:ins>
      <w:ins w:id="1338" w:author="Jonathan Leipold - BDAE Gruppe" w:date="2023-10-18T10:21:00Z">
        <w:del w:id="1339" w:author="Gastbenutzer" w:date="2023-10-28T21:46:00Z">
          <w:r>
            <w:rPr>
              <w:szCs w:val="20"/>
              <w:lang w:val="en-GB"/>
            </w:rPr>
            <w:delText>if</w:delText>
          </w:r>
        </w:del>
        <w:r>
          <w:rPr>
            <w:szCs w:val="20"/>
            <w:lang w:val="en-GB"/>
          </w:rPr>
          <w:t xml:space="preserve"> product information </w:t>
        </w:r>
      </w:ins>
      <w:ins w:id="1340" w:author="Gastbenutzer" w:date="2023-10-28T21:46:00Z">
        <w:r w:rsidR="38A32F5D" w:rsidRPr="38A32F5D">
          <w:rPr>
            <w:szCs w:val="20"/>
            <w:lang w:val="en-GB"/>
          </w:rPr>
          <w:t>is</w:t>
        </w:r>
      </w:ins>
      <w:ins w:id="1341" w:author="Jonathan Leipold - BDAE Gruppe" w:date="2023-10-18T10:21:00Z">
        <w:del w:id="1342" w:author="Gastbenutzer" w:date="2023-10-28T21:46:00Z">
          <w:r>
            <w:rPr>
              <w:szCs w:val="20"/>
              <w:lang w:val="en-GB"/>
            </w:rPr>
            <w:delText>get</w:delText>
          </w:r>
        </w:del>
        <w:r>
          <w:rPr>
            <w:szCs w:val="20"/>
            <w:lang w:val="en-GB"/>
          </w:rPr>
          <w:t xml:space="preserve"> merged.</w:t>
        </w:r>
      </w:ins>
    </w:p>
    <w:p w14:paraId="45EDC060" w14:textId="363333A4" w:rsidR="00AF301B" w:rsidRPr="00FE1A47" w:rsidRDefault="00275BAA" w:rsidP="00EB7DD6">
      <w:pPr>
        <w:pStyle w:val="ListParagraph"/>
        <w:numPr>
          <w:ilvl w:val="0"/>
          <w:numId w:val="53"/>
        </w:numPr>
        <w:rPr>
          <w:ins w:id="1343" w:author="Jonathan Leipold - BDAE Gruppe" w:date="2023-10-17T23:05:00Z"/>
          <w:szCs w:val="20"/>
          <w:lang w:val="en-GB"/>
        </w:rPr>
      </w:pPr>
      <w:ins w:id="1344" w:author="Jonathan Leipold - BDAE Gruppe" w:date="2023-10-18T10:09:00Z">
        <w:r w:rsidRPr="00FE1A47">
          <w:rPr>
            <w:szCs w:val="20"/>
            <w:lang w:val="en-GB"/>
          </w:rPr>
          <w:t>R</w:t>
        </w:r>
      </w:ins>
      <w:ins w:id="1345" w:author="Jonathan Leipold - BDAE Gruppe" w:date="2023-10-17T23:05:00Z">
        <w:r w:rsidR="00146C90" w:rsidRPr="00FE1A47">
          <w:rPr>
            <w:szCs w:val="20"/>
            <w:lang w:val="en-GB"/>
          </w:rPr>
          <w:t xml:space="preserve">edundant </w:t>
        </w:r>
      </w:ins>
      <w:ins w:id="1346" w:author="Jonathan Leipold - BDAE Gruppe" w:date="2023-10-18T10:09:00Z">
        <w:r w:rsidRPr="00FE1A47">
          <w:rPr>
            <w:szCs w:val="20"/>
            <w:lang w:val="en-GB"/>
          </w:rPr>
          <w:t>claim</w:t>
        </w:r>
        <w:del w:id="1347" w:author="Gastbenutzer" w:date="2023-10-28T21:46:00Z">
          <w:r w:rsidRPr="00FE1A47">
            <w:rPr>
              <w:szCs w:val="20"/>
              <w:lang w:val="en-GB"/>
            </w:rPr>
            <w:delText>s</w:delText>
          </w:r>
        </w:del>
        <w:r w:rsidRPr="00FE1A47">
          <w:rPr>
            <w:szCs w:val="20"/>
            <w:lang w:val="en-GB"/>
          </w:rPr>
          <w:t xml:space="preserve"> </w:t>
        </w:r>
      </w:ins>
      <w:ins w:id="1348" w:author="Jonathan Leipold - BDAE Gruppe" w:date="2023-10-17T23:05:00Z">
        <w:r w:rsidR="00146C90" w:rsidRPr="00FE1A47">
          <w:rPr>
            <w:szCs w:val="20"/>
            <w:lang w:val="en-GB"/>
          </w:rPr>
          <w:t xml:space="preserve">columns </w:t>
        </w:r>
      </w:ins>
      <w:ins w:id="1349" w:author="Gastbenutzer" w:date="2023-10-28T21:47:00Z">
        <w:r w:rsidR="38A32F5D" w:rsidRPr="38A32F5D">
          <w:rPr>
            <w:szCs w:val="20"/>
            <w:lang w:val="en-GB"/>
          </w:rPr>
          <w:t>have been</w:t>
        </w:r>
      </w:ins>
      <w:ins w:id="1350" w:author="Jonathan Leipold - BDAE Gruppe" w:date="2023-10-17T23:07:00Z">
        <w:del w:id="1351" w:author="Gastbenutzer" w:date="2023-10-28T21:47:00Z">
          <w:r w:rsidR="00C521F3" w:rsidRPr="00FE1A47">
            <w:rPr>
              <w:szCs w:val="20"/>
              <w:lang w:val="en-GB"/>
            </w:rPr>
            <w:delText>were</w:delText>
          </w:r>
        </w:del>
        <w:r w:rsidR="00C521F3" w:rsidRPr="00FE1A47">
          <w:rPr>
            <w:szCs w:val="20"/>
            <w:lang w:val="en-GB"/>
          </w:rPr>
          <w:t xml:space="preserve"> dropped</w:t>
        </w:r>
        <w:r w:rsidR="00B636F6" w:rsidRPr="00FE1A47">
          <w:rPr>
            <w:szCs w:val="20"/>
            <w:lang w:val="en-GB"/>
          </w:rPr>
          <w:t xml:space="preserve">: </w:t>
        </w:r>
      </w:ins>
      <w:ins w:id="1352" w:author="Jonathan Leipold - BDAE Gruppe" w:date="2023-10-18T10:10:00Z">
        <w:r w:rsidR="00992CCF" w:rsidRPr="00992CCF">
          <w:rPr>
            <w:szCs w:val="20"/>
            <w:lang w:val="en-GB"/>
          </w:rPr>
          <w:t>e.g.,</w:t>
        </w:r>
      </w:ins>
      <w:ins w:id="1353" w:author="Jonathan Leipold - BDAE Gruppe" w:date="2023-10-17T23:05:00Z">
        <w:r w:rsidR="00146C90" w:rsidRPr="00FE1A47">
          <w:rPr>
            <w:szCs w:val="20"/>
            <w:lang w:val="en-GB"/>
          </w:rPr>
          <w:t xml:space="preserve"> ‘</w:t>
        </w:r>
        <w:proofErr w:type="spellStart"/>
        <w:r w:rsidR="00146C90" w:rsidRPr="00FE1A47">
          <w:rPr>
            <w:szCs w:val="20"/>
            <w:lang w:val="en-GB"/>
          </w:rPr>
          <w:t>sum_retained</w:t>
        </w:r>
        <w:proofErr w:type="spellEnd"/>
        <w:r w:rsidR="00146C90" w:rsidRPr="00FE1A47">
          <w:rPr>
            <w:szCs w:val="20"/>
            <w:lang w:val="en-GB"/>
          </w:rPr>
          <w:t>’ (</w:t>
        </w:r>
        <w:r w:rsidR="00BC170B" w:rsidRPr="00FE1A47">
          <w:rPr>
            <w:szCs w:val="20"/>
            <w:lang w:val="en-GB"/>
          </w:rPr>
          <w:t xml:space="preserve">= </w:t>
        </w:r>
        <w:proofErr w:type="spellStart"/>
        <w:r w:rsidR="00BC170B" w:rsidRPr="00FE1A47">
          <w:rPr>
            <w:szCs w:val="20"/>
            <w:lang w:val="en-GB"/>
          </w:rPr>
          <w:t>sum_claimed</w:t>
        </w:r>
        <w:proofErr w:type="spellEnd"/>
        <w:r w:rsidR="00BC170B" w:rsidRPr="00FE1A47">
          <w:rPr>
            <w:szCs w:val="20"/>
            <w:lang w:val="en-GB"/>
          </w:rPr>
          <w:t xml:space="preserve"> – </w:t>
        </w:r>
        <w:proofErr w:type="spellStart"/>
        <w:r w:rsidR="00BC170B" w:rsidRPr="00FE1A47">
          <w:rPr>
            <w:szCs w:val="20"/>
            <w:lang w:val="en-GB"/>
          </w:rPr>
          <w:t>payout_sum</w:t>
        </w:r>
        <w:proofErr w:type="spellEnd"/>
        <w:r w:rsidR="00BC170B" w:rsidRPr="00FE1A47">
          <w:rPr>
            <w:szCs w:val="20"/>
            <w:lang w:val="en-GB"/>
          </w:rPr>
          <w:t>)</w:t>
        </w:r>
      </w:ins>
      <w:ins w:id="1354" w:author="Jonathan Leipold - BDAE Gruppe" w:date="2023-10-18T10:21:00Z">
        <w:r w:rsidR="00AE717B">
          <w:rPr>
            <w:szCs w:val="20"/>
            <w:lang w:val="en-GB"/>
          </w:rPr>
          <w:t xml:space="preserve"> &amp;</w:t>
        </w:r>
      </w:ins>
    </w:p>
    <w:p w14:paraId="044DF75B" w14:textId="22D82592" w:rsidR="00C806E0" w:rsidRPr="00FE1A47" w:rsidRDefault="001C5D68">
      <w:pPr>
        <w:pStyle w:val="ListParagraph"/>
        <w:rPr>
          <w:ins w:id="1355" w:author="Jonathan Leipold - BDAE Gruppe" w:date="2023-10-17T23:10:00Z"/>
          <w:szCs w:val="20"/>
          <w:lang w:val="en-GB"/>
        </w:rPr>
        <w:pPrChange w:id="1356" w:author="Jonathan Leipold - BDAE Gruppe" w:date="2023-10-19T21:10:00Z">
          <w:pPr/>
        </w:pPrChange>
      </w:pPr>
      <w:ins w:id="1357" w:author="Jonathan Leipold - BDAE Gruppe" w:date="2023-10-18T10:12:00Z">
        <w:r>
          <w:rPr>
            <w:szCs w:val="20"/>
            <w:lang w:val="en-GB"/>
          </w:rPr>
          <w:t>I</w:t>
        </w:r>
      </w:ins>
      <w:ins w:id="1358" w:author="Jonathan Leipold - BDAE Gruppe" w:date="2023-10-17T23:06:00Z">
        <w:r w:rsidR="00844BE2" w:rsidRPr="00FE1A47">
          <w:rPr>
            <w:szCs w:val="20"/>
            <w:lang w:val="en-GB"/>
          </w:rPr>
          <w:t xml:space="preserve">nstead of </w:t>
        </w:r>
        <w:r w:rsidR="00F057A1" w:rsidRPr="00FE1A47">
          <w:rPr>
            <w:szCs w:val="20"/>
            <w:lang w:val="en-GB"/>
          </w:rPr>
          <w:t>absolute values</w:t>
        </w:r>
      </w:ins>
      <w:ins w:id="1359" w:author="Jonathan Leipold - BDAE Gruppe" w:date="2023-10-18T10:21:00Z">
        <w:r w:rsidR="008B05B4">
          <w:rPr>
            <w:szCs w:val="20"/>
            <w:lang w:val="en-GB"/>
          </w:rPr>
          <w:t>,</w:t>
        </w:r>
      </w:ins>
      <w:ins w:id="1360" w:author="Jonathan Leipold - BDAE Gruppe" w:date="2023-10-17T23:06:00Z">
        <w:r w:rsidR="00F057A1" w:rsidRPr="00FE1A47">
          <w:rPr>
            <w:szCs w:val="20"/>
            <w:lang w:val="en-GB"/>
          </w:rPr>
          <w:t xml:space="preserve"> </w:t>
        </w:r>
      </w:ins>
      <w:ins w:id="1361" w:author="Jonathan Leipold - BDAE Gruppe" w:date="2023-10-18T10:11:00Z">
        <w:r w:rsidR="00261186" w:rsidRPr="009D77BF">
          <w:rPr>
            <w:szCs w:val="20"/>
            <w:lang w:val="en-GB"/>
          </w:rPr>
          <w:t xml:space="preserve">ratios </w:t>
        </w:r>
        <w:r>
          <w:rPr>
            <w:szCs w:val="20"/>
            <w:lang w:val="en-GB"/>
          </w:rPr>
          <w:t xml:space="preserve">of payout to </w:t>
        </w:r>
        <w:r w:rsidR="00261186" w:rsidRPr="009D77BF">
          <w:rPr>
            <w:szCs w:val="20"/>
            <w:lang w:val="en-GB"/>
          </w:rPr>
          <w:t xml:space="preserve">claimed </w:t>
        </w:r>
      </w:ins>
      <w:ins w:id="1362" w:author="Gastbenutzer" w:date="2023-10-28T21:47:00Z">
        <w:r w:rsidR="38A32F5D" w:rsidRPr="38A32F5D">
          <w:rPr>
            <w:szCs w:val="20"/>
            <w:lang w:val="en-GB"/>
          </w:rPr>
          <w:t>amount</w:t>
        </w:r>
      </w:ins>
      <w:ins w:id="1363" w:author="Jonathan Leipold - BDAE Gruppe" w:date="2023-10-18T10:11:00Z">
        <w:del w:id="1364" w:author="Gastbenutzer" w:date="2023-10-28T21:47:00Z">
          <w:r w:rsidRPr="38A32F5D" w:rsidDel="38A32F5D">
            <w:rPr>
              <w:szCs w:val="20"/>
              <w:lang w:val="en-GB"/>
            </w:rPr>
            <w:delText>sum</w:delText>
          </w:r>
        </w:del>
        <w:r w:rsidR="38A32F5D" w:rsidRPr="38A32F5D">
          <w:rPr>
            <w:szCs w:val="20"/>
            <w:lang w:val="en-GB"/>
          </w:rPr>
          <w:t xml:space="preserve"> </w:t>
        </w:r>
      </w:ins>
      <w:ins w:id="1365" w:author="Gastbenutzer" w:date="2023-10-28T21:47:00Z">
        <w:r w:rsidR="38A32F5D" w:rsidRPr="38A32F5D">
          <w:rPr>
            <w:szCs w:val="20"/>
            <w:lang w:val="en-GB"/>
          </w:rPr>
          <w:t>are</w:t>
        </w:r>
      </w:ins>
      <w:ins w:id="1366" w:author="Jonathan Leipold - BDAE Gruppe" w:date="2023-10-18T10:11:00Z">
        <w:del w:id="1367" w:author="Gastbenutzer" w:date="2023-10-28T21:47:00Z">
          <w:r>
            <w:rPr>
              <w:szCs w:val="20"/>
              <w:lang w:val="en-GB"/>
            </w:rPr>
            <w:delText>gets</w:delText>
          </w:r>
        </w:del>
        <w:r>
          <w:rPr>
            <w:szCs w:val="20"/>
            <w:lang w:val="en-GB"/>
          </w:rPr>
          <w:t xml:space="preserve"> calculated </w:t>
        </w:r>
      </w:ins>
      <w:ins w:id="1368" w:author="Jonathan Leipold - BDAE Gruppe" w:date="2023-10-17T23:06:00Z">
        <w:r w:rsidR="00F057A1" w:rsidRPr="00FE1A47">
          <w:rPr>
            <w:szCs w:val="20"/>
            <w:lang w:val="en-GB"/>
          </w:rPr>
          <w:t xml:space="preserve">to avoid </w:t>
        </w:r>
        <w:r w:rsidR="00573AE8" w:rsidRPr="00FE1A47">
          <w:rPr>
            <w:szCs w:val="20"/>
            <w:lang w:val="en-GB"/>
          </w:rPr>
          <w:t xml:space="preserve">high correlation of payout- &amp; claimed </w:t>
        </w:r>
      </w:ins>
      <w:ins w:id="1369" w:author="Jonathan Leipold - BDAE Gruppe" w:date="2023-10-18T10:10:00Z">
        <w:r w:rsidR="00992CCF" w:rsidRPr="00992CCF">
          <w:rPr>
            <w:szCs w:val="20"/>
            <w:lang w:val="en-GB"/>
          </w:rPr>
          <w:t>amount</w:t>
        </w:r>
      </w:ins>
      <w:ins w:id="1370" w:author="Jonathan Leipold - BDAE Gruppe" w:date="2023-10-18T10:21:00Z">
        <w:r w:rsidR="008B05B4">
          <w:rPr>
            <w:szCs w:val="20"/>
            <w:lang w:val="en-GB"/>
          </w:rPr>
          <w:t>:</w:t>
        </w:r>
      </w:ins>
    </w:p>
    <w:p w14:paraId="2DE2A767" w14:textId="135AA30F" w:rsidR="00C172C7" w:rsidRDefault="00C172C7" w:rsidP="00EB7DD6">
      <w:pPr>
        <w:rPr>
          <w:ins w:id="1371" w:author="Jonathan Leipold - BDAE Gruppe" w:date="2023-10-18T10:39:00Z"/>
          <w:szCs w:val="20"/>
          <w:lang w:val="en-GB"/>
        </w:rPr>
      </w:pPr>
      <w:ins w:id="1372" w:author="Jonathan Leipold - BDAE Gruppe" w:date="2023-10-17T23:10:00Z">
        <w:r w:rsidRPr="00FE1A47">
          <w:rPr>
            <w:szCs w:val="20"/>
            <w:lang w:val="en-GB"/>
          </w:rPr>
          <w:t xml:space="preserve">This way </w:t>
        </w:r>
      </w:ins>
      <w:ins w:id="1373" w:author="Jonathan Leipold - BDAE Gruppe" w:date="2023-10-21T15:51:00Z">
        <w:r w:rsidR="001F7A38">
          <w:rPr>
            <w:szCs w:val="20"/>
            <w:lang w:val="en-GB"/>
          </w:rPr>
          <w:t xml:space="preserve">the amount of </w:t>
        </w:r>
      </w:ins>
      <w:ins w:id="1374" w:author="Jonathan Leipold - BDAE Gruppe" w:date="2023-10-17T23:10:00Z">
        <w:r w:rsidR="00C73435" w:rsidRPr="00FE1A47">
          <w:rPr>
            <w:szCs w:val="20"/>
            <w:lang w:val="en-GB"/>
          </w:rPr>
          <w:t>highly correlated column</w:t>
        </w:r>
      </w:ins>
      <w:ins w:id="1375" w:author="Gastbenutzer" w:date="2023-10-28T21:48:00Z">
        <w:r w:rsidR="00C73435" w:rsidRPr="38A32F5D">
          <w:rPr>
            <w:szCs w:val="20"/>
            <w:lang w:val="en-GB"/>
          </w:rPr>
          <w:t xml:space="preserve">s </w:t>
        </w:r>
        <w:r w:rsidR="38A32F5D" w:rsidRPr="38A32F5D">
          <w:rPr>
            <w:szCs w:val="20"/>
            <w:lang w:val="en-GB"/>
          </w:rPr>
          <w:t>may be</w:t>
        </w:r>
      </w:ins>
      <w:ins w:id="1376" w:author="Jonathan Leipold - BDAE Gruppe" w:date="2023-10-17T23:10:00Z">
        <w:del w:id="1377" w:author="Gastbenutzer" w:date="2023-10-28T21:48:00Z">
          <w:r w:rsidRPr="00FE1A47" w:rsidDel="38A32F5D">
            <w:rPr>
              <w:szCs w:val="20"/>
              <w:lang w:val="en-GB"/>
            </w:rPr>
            <w:delText xml:space="preserve">s </w:delText>
          </w:r>
          <w:r w:rsidR="00C73435" w:rsidRPr="00FE1A47">
            <w:rPr>
              <w:szCs w:val="20"/>
              <w:lang w:val="en-GB"/>
            </w:rPr>
            <w:delText>could be</w:delText>
          </w:r>
        </w:del>
        <w:r w:rsidR="00C73435" w:rsidRPr="00FE1A47">
          <w:rPr>
            <w:szCs w:val="20"/>
            <w:lang w:val="en-GB"/>
          </w:rPr>
          <w:t xml:space="preserve"> reduced</w:t>
        </w:r>
      </w:ins>
      <w:ins w:id="1378" w:author="Jonathan Leipold - BDAE Gruppe" w:date="2023-10-21T15:51:00Z">
        <w:r w:rsidR="001F7A38">
          <w:rPr>
            <w:szCs w:val="20"/>
            <w:lang w:val="en-GB"/>
          </w:rPr>
          <w:t>.</w:t>
        </w:r>
      </w:ins>
    </w:p>
    <w:p w14:paraId="058E7598" w14:textId="7A33118C" w:rsidR="002579E9" w:rsidRDefault="002579E9">
      <w:pPr>
        <w:rPr>
          <w:ins w:id="1379" w:author="Jonathan Leipold - BDAE Gruppe" w:date="2023-10-18T18:02:00Z"/>
          <w:szCs w:val="20"/>
          <w:lang w:val="en-GB"/>
        </w:rPr>
      </w:pPr>
    </w:p>
    <w:p w14:paraId="0E0D8FAD" w14:textId="7388E977" w:rsidR="00AA5AD6" w:rsidRPr="009031F0" w:rsidRDefault="00AA5AD6" w:rsidP="00AA5AD6">
      <w:pPr>
        <w:pStyle w:val="Heading3"/>
        <w:rPr>
          <w:ins w:id="1380" w:author="Jonathan Leipold - BDAE Gruppe" w:date="2023-10-18T18:02:00Z"/>
          <w:lang w:val="en-GB"/>
        </w:rPr>
      </w:pPr>
      <w:bookmarkStart w:id="1381" w:name="_Toc148803235"/>
      <w:bookmarkStart w:id="1382" w:name="_Toc149725159"/>
      <w:ins w:id="1383" w:author="Jonathan Leipold - BDAE Gruppe" w:date="2023-10-18T18:02:00Z">
        <w:r w:rsidRPr="009031F0">
          <w:rPr>
            <w:lang w:val="en-GB"/>
          </w:rPr>
          <w:t xml:space="preserve">Correlations </w:t>
        </w:r>
        <w:r>
          <w:rPr>
            <w:lang w:val="en-GB"/>
          </w:rPr>
          <w:t>with target variable</w:t>
        </w:r>
        <w:bookmarkEnd w:id="1382"/>
        <w:del w:id="1384" w:author="Gastbenutzer" w:date="2023-10-28T21:48:00Z">
          <w:r w:rsidRPr="009031F0">
            <w:rPr>
              <w:lang w:val="en-GB"/>
            </w:rPr>
            <w:delText>:</w:delText>
          </w:r>
        </w:del>
        <w:bookmarkEnd w:id="1381"/>
      </w:ins>
    </w:p>
    <w:p w14:paraId="3171113D" w14:textId="7C0FFB61" w:rsidR="00AA5AD6" w:rsidRDefault="005F2671" w:rsidP="00EB7DD6">
      <w:pPr>
        <w:rPr>
          <w:ins w:id="1385" w:author="Jonathan Leipold - BDAE Gruppe" w:date="2023-10-18T18:20:00Z"/>
          <w:szCs w:val="20"/>
          <w:lang w:val="en-GB"/>
        </w:rPr>
      </w:pPr>
      <w:ins w:id="1386" w:author="Jonathan Leipold - BDAE Gruppe" w:date="2023-10-18T18:18:00Z">
        <w:r>
          <w:rPr>
            <w:szCs w:val="20"/>
            <w:lang w:val="en-GB"/>
          </w:rPr>
          <w:t xml:space="preserve">To </w:t>
        </w:r>
        <w:r w:rsidR="005F00CC">
          <w:rPr>
            <w:szCs w:val="20"/>
            <w:lang w:val="en-GB"/>
          </w:rPr>
          <w:t xml:space="preserve">compare all features with the </w:t>
        </w:r>
      </w:ins>
      <w:ins w:id="1387" w:author="Jonathan Leipold - BDAE Gruppe" w:date="2023-10-18T18:19:00Z">
        <w:r w:rsidR="005F00CC">
          <w:rPr>
            <w:szCs w:val="20"/>
            <w:lang w:val="en-GB"/>
          </w:rPr>
          <w:t>target variable</w:t>
        </w:r>
      </w:ins>
      <w:ins w:id="1388" w:author="Gastbenutzer" w:date="2023-10-28T21:49:00Z">
        <w:r w:rsidR="38A32F5D" w:rsidRPr="38A32F5D">
          <w:rPr>
            <w:szCs w:val="20"/>
            <w:lang w:val="en-GB"/>
          </w:rPr>
          <w:t xml:space="preserve">, </w:t>
        </w:r>
      </w:ins>
      <w:ins w:id="1389" w:author="Jonathan Leipold - BDAE Gruppe" w:date="2023-10-18T18:19:00Z">
        <w:del w:id="1390" w:author="Gastbenutzer" w:date="2023-10-28T21:49:00Z">
          <w:r w:rsidR="001E0791">
            <w:rPr>
              <w:szCs w:val="20"/>
              <w:lang w:val="en-GB"/>
            </w:rPr>
            <w:delText xml:space="preserve"> </w:delText>
          </w:r>
        </w:del>
        <w:r w:rsidR="001E0791">
          <w:rPr>
            <w:szCs w:val="20"/>
            <w:lang w:val="en-GB"/>
          </w:rPr>
          <w:t xml:space="preserve">some </w:t>
        </w:r>
        <w:r w:rsidR="001E4524">
          <w:rPr>
            <w:szCs w:val="20"/>
            <w:lang w:val="en-GB"/>
          </w:rPr>
          <w:t xml:space="preserve">modifications </w:t>
        </w:r>
      </w:ins>
      <w:ins w:id="1391" w:author="Gastbenutzer" w:date="2023-10-28T21:49:00Z">
        <w:r w:rsidR="38A32F5D" w:rsidRPr="38A32F5D">
          <w:rPr>
            <w:szCs w:val="20"/>
            <w:lang w:val="en-GB"/>
          </w:rPr>
          <w:t>had to be made to</w:t>
        </w:r>
      </w:ins>
      <w:ins w:id="1392" w:author="Jonathan Leipold - BDAE Gruppe" w:date="2023-10-18T18:19:00Z">
        <w:del w:id="1393" w:author="Gastbenutzer" w:date="2023-10-28T21:49:00Z">
          <w:r w:rsidR="001E4524">
            <w:rPr>
              <w:szCs w:val="20"/>
              <w:lang w:val="en-GB"/>
            </w:rPr>
            <w:delText>o</w:delText>
          </w:r>
        </w:del>
      </w:ins>
      <w:ins w:id="1394" w:author="Jonathan Leipold - BDAE Gruppe" w:date="2023-10-18T18:20:00Z">
        <w:del w:id="1395" w:author="Gastbenutzer" w:date="2023-10-28T21:49:00Z">
          <w:r w:rsidR="001E4524">
            <w:rPr>
              <w:szCs w:val="20"/>
              <w:lang w:val="en-GB"/>
            </w:rPr>
            <w:delText>n</w:delText>
          </w:r>
        </w:del>
        <w:r w:rsidR="001E4524">
          <w:rPr>
            <w:szCs w:val="20"/>
            <w:lang w:val="en-GB"/>
          </w:rPr>
          <w:t xml:space="preserve"> the </w:t>
        </w:r>
        <w:proofErr w:type="spellStart"/>
        <w:r w:rsidR="001E4524">
          <w:rPr>
            <w:szCs w:val="20"/>
            <w:lang w:val="en-GB"/>
          </w:rPr>
          <w:t>df</w:t>
        </w:r>
        <w:proofErr w:type="spellEnd"/>
        <w:del w:id="1396" w:author="Gastbenutzer" w:date="2023-10-28T21:49:00Z">
          <w:r w:rsidR="001E4524">
            <w:rPr>
              <w:szCs w:val="20"/>
              <w:lang w:val="en-GB"/>
            </w:rPr>
            <w:delText xml:space="preserve"> needed to be done</w:delText>
          </w:r>
        </w:del>
        <w:r w:rsidR="001E4524">
          <w:rPr>
            <w:szCs w:val="20"/>
            <w:lang w:val="en-GB"/>
          </w:rPr>
          <w:t>:</w:t>
        </w:r>
      </w:ins>
    </w:p>
    <w:p w14:paraId="2A0F7278" w14:textId="5F1EAF22" w:rsidR="001E4524" w:rsidRDefault="001E4524" w:rsidP="00EB7DD6">
      <w:pPr>
        <w:pStyle w:val="ListParagraph"/>
        <w:numPr>
          <w:ilvl w:val="0"/>
          <w:numId w:val="55"/>
        </w:numPr>
        <w:rPr>
          <w:ins w:id="1397" w:author="Jonathan Leipold - BDAE Gruppe" w:date="2023-10-18T18:20:00Z"/>
          <w:szCs w:val="20"/>
          <w:lang w:val="en-GB"/>
        </w:rPr>
      </w:pPr>
      <w:ins w:id="1398" w:author="Jonathan Leipold - BDAE Gruppe" w:date="2023-10-18T18:20:00Z">
        <w:r>
          <w:rPr>
            <w:szCs w:val="20"/>
            <w:lang w:val="en-GB"/>
          </w:rPr>
          <w:t xml:space="preserve">Encode string/ categorical </w:t>
        </w:r>
        <w:proofErr w:type="gramStart"/>
        <w:r>
          <w:rPr>
            <w:szCs w:val="20"/>
            <w:lang w:val="en-GB"/>
          </w:rPr>
          <w:t>columns</w:t>
        </w:r>
        <w:proofErr w:type="gramEnd"/>
        <w:r>
          <w:rPr>
            <w:szCs w:val="20"/>
            <w:lang w:val="en-GB"/>
          </w:rPr>
          <w:t xml:space="preserve"> </w:t>
        </w:r>
      </w:ins>
    </w:p>
    <w:p w14:paraId="2F5617AD" w14:textId="55AEB3AD" w:rsidR="001E4524" w:rsidRDefault="00DA7BA5" w:rsidP="00EB7DD6">
      <w:pPr>
        <w:pStyle w:val="ListParagraph"/>
        <w:numPr>
          <w:ilvl w:val="0"/>
          <w:numId w:val="55"/>
        </w:numPr>
        <w:rPr>
          <w:ins w:id="1399" w:author="Jonathan Leipold - BDAE Gruppe" w:date="2023-10-18T18:21:00Z"/>
          <w:szCs w:val="20"/>
          <w:lang w:val="en-GB"/>
        </w:rPr>
      </w:pPr>
      <w:ins w:id="1400" w:author="Jonathan Leipold - BDAE Gruppe" w:date="2023-10-18T18:20:00Z">
        <w:r>
          <w:rPr>
            <w:szCs w:val="20"/>
            <w:lang w:val="en-GB"/>
          </w:rPr>
          <w:lastRenderedPageBreak/>
          <w:t xml:space="preserve">Convert datetime columns to int by keeping </w:t>
        </w:r>
      </w:ins>
      <w:ins w:id="1401" w:author="Gastbenutzer" w:date="2023-10-28T21:50:00Z">
        <w:r w:rsidR="38A32F5D" w:rsidRPr="38A32F5D">
          <w:rPr>
            <w:szCs w:val="20"/>
            <w:lang w:val="en-GB"/>
          </w:rPr>
          <w:t xml:space="preserve">only </w:t>
        </w:r>
      </w:ins>
      <w:ins w:id="1402" w:author="Jonathan Leipold - BDAE Gruppe" w:date="2023-10-18T18:20:00Z">
        <w:r>
          <w:rPr>
            <w:szCs w:val="20"/>
            <w:lang w:val="en-GB"/>
          </w:rPr>
          <w:t>the</w:t>
        </w:r>
        <w:del w:id="1403" w:author="Gastbenutzer" w:date="2023-10-28T21:50:00Z">
          <w:r>
            <w:rPr>
              <w:szCs w:val="20"/>
              <w:lang w:val="en-GB"/>
            </w:rPr>
            <w:delText>ir</w:delText>
          </w:r>
        </w:del>
        <w:r>
          <w:rPr>
            <w:szCs w:val="20"/>
            <w:lang w:val="en-GB"/>
          </w:rPr>
          <w:t xml:space="preserve"> year</w:t>
        </w:r>
        <w:del w:id="1404" w:author="Gastbenutzer" w:date="2023-10-28T21:50:00Z">
          <w:r>
            <w:rPr>
              <w:szCs w:val="20"/>
              <w:lang w:val="en-GB"/>
            </w:rPr>
            <w:delText xml:space="preserve"> only</w:delText>
          </w:r>
        </w:del>
      </w:ins>
    </w:p>
    <w:p w14:paraId="5C17753B" w14:textId="7E32D6DB" w:rsidR="00D97C70" w:rsidRDefault="00D97C70" w:rsidP="00EB7DD6">
      <w:pPr>
        <w:rPr>
          <w:ins w:id="1405" w:author="Jonathan Leipold - BDAE Gruppe" w:date="2023-10-18T18:24:00Z"/>
          <w:szCs w:val="20"/>
          <w:lang w:val="en-GB"/>
        </w:rPr>
      </w:pPr>
      <w:ins w:id="1406" w:author="Jonathan Leipold - BDAE Gruppe" w:date="2023-10-18T18:22:00Z">
        <w:r>
          <w:rPr>
            <w:szCs w:val="20"/>
            <w:lang w:val="en-GB"/>
          </w:rPr>
          <w:t>In the end</w:t>
        </w:r>
      </w:ins>
      <w:ins w:id="1407" w:author="Gastbenutzer" w:date="2023-10-28T21:50:00Z">
        <w:r w:rsidR="38A32F5D" w:rsidRPr="38A32F5D">
          <w:rPr>
            <w:szCs w:val="20"/>
            <w:lang w:val="en-GB"/>
          </w:rPr>
          <w:t xml:space="preserve">, </w:t>
        </w:r>
      </w:ins>
      <w:ins w:id="1408" w:author="Jonathan Leipold - BDAE Gruppe" w:date="2023-10-18T18:22:00Z">
        <w:del w:id="1409" w:author="Gastbenutzer" w:date="2023-10-28T21:50:00Z">
          <w:r>
            <w:rPr>
              <w:szCs w:val="20"/>
              <w:lang w:val="en-GB"/>
            </w:rPr>
            <w:delText xml:space="preserve"> </w:delText>
          </w:r>
        </w:del>
        <w:r>
          <w:rPr>
            <w:szCs w:val="20"/>
            <w:lang w:val="en-GB"/>
          </w:rPr>
          <w:t xml:space="preserve">the </w:t>
        </w:r>
      </w:ins>
      <w:ins w:id="1410" w:author="Gastbenutzer" w:date="2023-10-28T21:51:00Z">
        <w:r w:rsidR="38A32F5D" w:rsidRPr="38A32F5D">
          <w:rPr>
            <w:szCs w:val="20"/>
            <w:lang w:val="en-GB"/>
          </w:rPr>
          <w:t>most important</w:t>
        </w:r>
      </w:ins>
      <w:ins w:id="1411" w:author="Jonathan Leipold - BDAE Gruppe" w:date="2023-10-18T18:22:00Z">
        <w:del w:id="1412" w:author="Gastbenutzer" w:date="2023-10-28T21:51:00Z">
          <w:r>
            <w:rPr>
              <w:szCs w:val="20"/>
              <w:lang w:val="en-GB"/>
            </w:rPr>
            <w:delText>main</w:delText>
          </w:r>
        </w:del>
        <w:r>
          <w:rPr>
            <w:szCs w:val="20"/>
            <w:lang w:val="en-GB"/>
          </w:rPr>
          <w:t xml:space="preserve"> correlating features are</w:t>
        </w:r>
      </w:ins>
      <w:ins w:id="1413" w:author="Jonathan Leipold - BDAE Gruppe" w:date="2023-10-18T18:24:00Z">
        <w:r w:rsidR="001624D4">
          <w:rPr>
            <w:szCs w:val="20"/>
            <w:lang w:val="en-GB"/>
          </w:rPr>
          <w:t xml:space="preserve"> t</w:t>
        </w:r>
      </w:ins>
      <w:ins w:id="1414" w:author="Jonathan Leipold - BDAE Gruppe" w:date="2023-10-18T18:23:00Z">
        <w:r w:rsidRPr="00FE1A47">
          <w:rPr>
            <w:szCs w:val="20"/>
            <w:lang w:val="en-GB"/>
          </w:rPr>
          <w:t xml:space="preserve">hose </w:t>
        </w:r>
      </w:ins>
      <w:ins w:id="1415" w:author="Gastbenutzer" w:date="2023-10-28T21:51:00Z">
        <w:r w:rsidR="38A32F5D" w:rsidRPr="38A32F5D">
          <w:rPr>
            <w:szCs w:val="20"/>
            <w:lang w:val="en-GB"/>
          </w:rPr>
          <w:t>that give</w:t>
        </w:r>
      </w:ins>
      <w:ins w:id="1416" w:author="Jonathan Leipold - BDAE Gruppe" w:date="2023-10-18T18:23:00Z">
        <w:del w:id="1417" w:author="Gastbenutzer" w:date="2023-10-28T21:51:00Z">
          <w:r w:rsidRPr="00FE1A47">
            <w:rPr>
              <w:szCs w:val="20"/>
              <w:lang w:val="en-GB"/>
            </w:rPr>
            <w:delText>wo</w:delText>
          </w:r>
        </w:del>
        <w:r w:rsidRPr="00FE1A47">
          <w:rPr>
            <w:szCs w:val="20"/>
            <w:lang w:val="en-GB"/>
          </w:rPr>
          <w:t xml:space="preserve"> </w:t>
        </w:r>
      </w:ins>
      <w:ins w:id="1418" w:author="Jonathan Leipold - BDAE Gruppe" w:date="2023-10-18T18:24:00Z">
        <w:r w:rsidR="001624D4">
          <w:rPr>
            <w:szCs w:val="20"/>
            <w:lang w:val="en-GB"/>
          </w:rPr>
          <w:t>direct</w:t>
        </w:r>
        <w:del w:id="1419" w:author="Gastbenutzer" w:date="2023-10-28T21:51:00Z">
          <w:r w:rsidR="001624D4">
            <w:rPr>
              <w:szCs w:val="20"/>
              <w:lang w:val="en-GB"/>
            </w:rPr>
            <w:delText xml:space="preserve">ly </w:delText>
          </w:r>
        </w:del>
      </w:ins>
      <w:ins w:id="1420" w:author="Jonathan Leipold - BDAE Gruppe" w:date="2023-10-18T18:23:00Z">
        <w:del w:id="1421" w:author="Gastbenutzer" w:date="2023-10-28T21:51:00Z">
          <w:r w:rsidR="00CA4C78" w:rsidRPr="00FE1A47">
            <w:rPr>
              <w:szCs w:val="20"/>
              <w:lang w:val="en-GB"/>
            </w:rPr>
            <w:delText xml:space="preserve">give </w:delText>
          </w:r>
        </w:del>
      </w:ins>
      <w:ins w:id="1422" w:author="Gastbenutzer" w:date="2023-10-28T21:51:00Z">
        <w:r w:rsidR="38A32F5D" w:rsidRPr="38A32F5D">
          <w:rPr>
            <w:szCs w:val="20"/>
            <w:lang w:val="en-GB"/>
          </w:rPr>
          <w:t xml:space="preserve"> </w:t>
        </w:r>
      </w:ins>
      <w:ins w:id="1423" w:author="Jonathan Leipold - BDAE Gruppe" w:date="2023-10-18T18:23:00Z">
        <w:r w:rsidR="00CA4C78" w:rsidRPr="00FE1A47">
          <w:rPr>
            <w:szCs w:val="20"/>
            <w:lang w:val="en-GB"/>
          </w:rPr>
          <w:t xml:space="preserve">information about the </w:t>
        </w:r>
        <w:proofErr w:type="gramStart"/>
        <w:r w:rsidR="00CA4C78" w:rsidRPr="00FE1A47">
          <w:rPr>
            <w:szCs w:val="20"/>
            <w:lang w:val="en-GB"/>
          </w:rPr>
          <w:t xml:space="preserve">current </w:t>
        </w:r>
        <w:r w:rsidR="38A32F5D" w:rsidRPr="00FE1A47">
          <w:rPr>
            <w:szCs w:val="20"/>
            <w:lang w:val="en-GB"/>
          </w:rPr>
          <w:t>stat</w:t>
        </w:r>
      </w:ins>
      <w:ins w:id="1424" w:author="Gastbenutzer" w:date="2023-10-28T21:52:00Z">
        <w:r w:rsidR="38A32F5D" w:rsidRPr="38A32F5D">
          <w:rPr>
            <w:szCs w:val="20"/>
            <w:lang w:val="en-GB"/>
          </w:rPr>
          <w:t>us</w:t>
        </w:r>
      </w:ins>
      <w:proofErr w:type="gramEnd"/>
      <w:ins w:id="1425" w:author="Jonathan Leipold - BDAE Gruppe" w:date="2023-10-18T18:23:00Z">
        <w:del w:id="1426" w:author="Gastbenutzer" w:date="2023-10-28T21:52:00Z">
          <w:r w:rsidRPr="00FE1A47" w:rsidDel="38A32F5D">
            <w:rPr>
              <w:szCs w:val="20"/>
              <w:lang w:val="en-GB"/>
            </w:rPr>
            <w:delText>e</w:delText>
          </w:r>
        </w:del>
        <w:r w:rsidR="00CA4C78" w:rsidRPr="00FE1A47">
          <w:rPr>
            <w:szCs w:val="20"/>
            <w:lang w:val="en-GB"/>
          </w:rPr>
          <w:t xml:space="preserve"> of the contract (active / ended)</w:t>
        </w:r>
      </w:ins>
      <w:ins w:id="1427" w:author="Jonathan Leipold - BDAE Gruppe" w:date="2023-10-18T18:24:00Z">
        <w:r w:rsidR="001624D4">
          <w:rPr>
            <w:szCs w:val="20"/>
            <w:lang w:val="en-GB"/>
          </w:rPr>
          <w:t>:</w:t>
        </w:r>
      </w:ins>
    </w:p>
    <w:p w14:paraId="18D6D911" w14:textId="77777777" w:rsidR="00201371" w:rsidRDefault="001624D4">
      <w:pPr>
        <w:keepNext/>
        <w:rPr>
          <w:ins w:id="1428" w:author="Jonathan Leipold - BDAE Gruppe" w:date="2023-10-19T23:50:00Z"/>
        </w:rPr>
        <w:pPrChange w:id="1429" w:author="Jonathan Leipold - BDAE Gruppe" w:date="2023-10-19T23:50:00Z">
          <w:pPr/>
        </w:pPrChange>
      </w:pPr>
      <w:ins w:id="1430" w:author="Jonathan Leipold - BDAE Gruppe" w:date="2023-10-18T18:24:00Z">
        <w:r>
          <w:rPr>
            <w:noProof/>
          </w:rPr>
          <w:drawing>
            <wp:inline distT="0" distB="0" distL="0" distR="0" wp14:anchorId="3958CE10" wp14:editId="641FD53F">
              <wp:extent cx="5274310" cy="1676400"/>
              <wp:effectExtent l="0" t="0" r="2540" b="0"/>
              <wp:docPr id="337051377" name="Grafik 337051377"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1377" name="Grafik 1" descr="Ein Bild, das Text, Screenshot, Schrift, Reihe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676400"/>
                      </a:xfrm>
                      <a:prstGeom prst="rect">
                        <a:avLst/>
                      </a:prstGeom>
                      <a:noFill/>
                      <a:ln>
                        <a:noFill/>
                      </a:ln>
                    </pic:spPr>
                  </pic:pic>
                </a:graphicData>
              </a:graphic>
            </wp:inline>
          </w:drawing>
        </w:r>
      </w:ins>
    </w:p>
    <w:p w14:paraId="0A66302A" w14:textId="4718ECF8" w:rsidR="00E5248D" w:rsidRPr="00E5248D" w:rsidRDefault="00201371">
      <w:pPr>
        <w:pStyle w:val="Caption"/>
        <w:rPr>
          <w:ins w:id="1431" w:author="Jonathan Leipold - BDAE Gruppe" w:date="2023-10-18T18:24:00Z"/>
          <w:sz w:val="22"/>
          <w:lang w:val="en-GB"/>
          <w:rPrChange w:id="1432" w:author="Jonathan Leipold - BDAE Gruppe" w:date="2023-10-19T23:52:00Z">
            <w:rPr>
              <w:ins w:id="1433" w:author="Jonathan Leipold - BDAE Gruppe" w:date="2023-10-18T18:24:00Z"/>
              <w:szCs w:val="20"/>
              <w:lang w:val="en-GB"/>
            </w:rPr>
          </w:rPrChange>
        </w:rPr>
        <w:pPrChange w:id="1434" w:author="Jonathan Leipold - BDAE Gruppe" w:date="2023-10-19T23:52:00Z">
          <w:pPr/>
        </w:pPrChange>
      </w:pPr>
      <w:ins w:id="1435" w:author="Jonathan Leipold - BDAE Gruppe" w:date="2023-10-19T23:50:00Z">
        <w:r w:rsidRPr="00201371">
          <w:rPr>
            <w:lang w:val="en-GB"/>
            <w:rPrChange w:id="1436" w:author="Jonathan Leipold - BDAE Gruppe" w:date="2023-10-19T23:50:00Z">
              <w:rPr>
                <w:i/>
                <w:iCs/>
              </w:rPr>
            </w:rPrChange>
          </w:rPr>
          <w:t xml:space="preserve">Figure </w:t>
        </w:r>
        <w:r>
          <w:fldChar w:fldCharType="begin"/>
        </w:r>
        <w:r w:rsidRPr="00201371">
          <w:rPr>
            <w:lang w:val="en-GB"/>
            <w:rPrChange w:id="1437" w:author="Jonathan Leipold - BDAE Gruppe" w:date="2023-10-19T23:50:00Z">
              <w:rPr>
                <w:i/>
                <w:iCs/>
              </w:rPr>
            </w:rPrChange>
          </w:rPr>
          <w:instrText xml:space="preserve"> SEQ Figure \* ARABIC </w:instrText>
        </w:r>
      </w:ins>
      <w:r>
        <w:fldChar w:fldCharType="separate"/>
      </w:r>
      <w:ins w:id="1438" w:author="Jonathan Leipold - BDAE Gruppe" w:date="2023-10-22T23:20:00Z">
        <w:r w:rsidR="002B6A51">
          <w:rPr>
            <w:noProof/>
            <w:lang w:val="en-GB"/>
          </w:rPr>
          <w:t>15</w:t>
        </w:r>
      </w:ins>
      <w:ins w:id="1439" w:author="Jonathan Leipold - BDAE Gruppe" w:date="2023-10-19T23:50:00Z">
        <w:r>
          <w:fldChar w:fldCharType="end"/>
        </w:r>
        <w:r w:rsidRPr="00201371">
          <w:rPr>
            <w:lang w:val="en-GB"/>
            <w:rPrChange w:id="1440" w:author="Jonathan Leipold - BDAE Gruppe" w:date="2023-10-19T23:50:00Z">
              <w:rPr>
                <w:i/>
                <w:iCs/>
              </w:rPr>
            </w:rPrChange>
          </w:rPr>
          <w:t>: Top correlations with target variable</w:t>
        </w:r>
      </w:ins>
    </w:p>
    <w:p w14:paraId="739B3E0A" w14:textId="7A808617" w:rsidR="00921A8D" w:rsidRDefault="38A32F5D" w:rsidP="00EB7DD6">
      <w:pPr>
        <w:rPr>
          <w:ins w:id="1441" w:author="Jonathan Leipold - BDAE Gruppe" w:date="2023-10-19T23:49:00Z"/>
          <w:szCs w:val="20"/>
          <w:lang w:val="en-GB"/>
        </w:rPr>
      </w:pPr>
      <w:ins w:id="1442" w:author="Gastbenutzer" w:date="2023-10-28T21:53:00Z">
        <w:r w:rsidRPr="38A32F5D">
          <w:rPr>
            <w:szCs w:val="20"/>
            <w:lang w:val="en-GB"/>
          </w:rPr>
          <w:t>In a</w:t>
        </w:r>
      </w:ins>
      <w:ins w:id="1443" w:author="Jonathan Leipold - BDAE Gruppe" w:date="2023-10-19T23:47:00Z">
        <w:del w:id="1444" w:author="Gastbenutzer" w:date="2023-10-28T21:53:00Z">
          <w:r w:rsidR="00921A8D">
            <w:rPr>
              <w:szCs w:val="20"/>
              <w:lang w:val="en-GB"/>
            </w:rPr>
            <w:delText>A</w:delText>
          </w:r>
        </w:del>
        <w:r w:rsidR="00921A8D">
          <w:rPr>
            <w:szCs w:val="20"/>
            <w:lang w:val="en-GB"/>
          </w:rPr>
          <w:t>ddition</w:t>
        </w:r>
        <w:del w:id="1445" w:author="Gastbenutzer" w:date="2023-10-28T21:53:00Z">
          <w:r w:rsidR="00921A8D">
            <w:rPr>
              <w:szCs w:val="20"/>
              <w:lang w:val="en-GB"/>
            </w:rPr>
            <w:delText>ally</w:delText>
          </w:r>
        </w:del>
        <w:r w:rsidR="00921A8D">
          <w:rPr>
            <w:szCs w:val="20"/>
            <w:lang w:val="en-GB"/>
          </w:rPr>
          <w:t xml:space="preserve">, correlations of the initial and </w:t>
        </w:r>
        <w:r w:rsidRPr="38A32F5D">
          <w:rPr>
            <w:szCs w:val="20"/>
            <w:lang w:val="en-GB"/>
          </w:rPr>
          <w:t>pre</w:t>
        </w:r>
      </w:ins>
      <w:ins w:id="1446" w:author="Gastbenutzer" w:date="2023-10-28T21:53:00Z">
        <w:r w:rsidRPr="38A32F5D">
          <w:rPr>
            <w:szCs w:val="20"/>
            <w:lang w:val="en-GB"/>
          </w:rPr>
          <w:t>-</w:t>
        </w:r>
      </w:ins>
      <w:ins w:id="1447" w:author="Jonathan Leipold - BDAE Gruppe" w:date="2023-10-19T23:47:00Z">
        <w:r w:rsidRPr="38A32F5D">
          <w:rPr>
            <w:szCs w:val="20"/>
            <w:lang w:val="en-GB"/>
          </w:rPr>
          <w:t>processed</w:t>
        </w:r>
        <w:r w:rsidR="00921A8D">
          <w:rPr>
            <w:szCs w:val="20"/>
            <w:lang w:val="en-GB"/>
          </w:rPr>
          <w:t xml:space="preserve"> </w:t>
        </w:r>
        <w:proofErr w:type="spellStart"/>
        <w:r w:rsidR="00921A8D">
          <w:rPr>
            <w:szCs w:val="20"/>
            <w:lang w:val="en-GB"/>
          </w:rPr>
          <w:t>df</w:t>
        </w:r>
        <w:proofErr w:type="spellEnd"/>
        <w:r w:rsidR="00921A8D">
          <w:rPr>
            <w:szCs w:val="20"/>
            <w:lang w:val="en-GB"/>
          </w:rPr>
          <w:t xml:space="preserve"> were compared. </w:t>
        </w:r>
      </w:ins>
      <w:ins w:id="1448" w:author="Gastbenutzer" w:date="2023-10-28T21:53:00Z">
        <w:r w:rsidRPr="38A32F5D">
          <w:rPr>
            <w:szCs w:val="20"/>
            <w:lang w:val="en-GB"/>
          </w:rPr>
          <w:t>Further</w:t>
        </w:r>
      </w:ins>
      <w:ins w:id="1449" w:author="Jonathan Leipold - BDAE Gruppe" w:date="2023-10-19T23:47:00Z">
        <w:del w:id="1450" w:author="Gastbenutzer" w:date="2023-10-28T21:53:00Z">
          <w:r w:rsidR="00921A8D">
            <w:rPr>
              <w:szCs w:val="20"/>
              <w:lang w:val="en-GB"/>
            </w:rPr>
            <w:delText>More</w:delText>
          </w:r>
        </w:del>
        <w:r w:rsidR="00921A8D">
          <w:rPr>
            <w:szCs w:val="20"/>
            <w:lang w:val="en-GB"/>
          </w:rPr>
          <w:t xml:space="preserve"> variations of correlation comparison can be found in the notebook.</w:t>
        </w:r>
      </w:ins>
    </w:p>
    <w:p w14:paraId="616C7812" w14:textId="77777777" w:rsidR="00201371" w:rsidRDefault="00201371" w:rsidP="00201371">
      <w:pPr>
        <w:pStyle w:val="Heading3"/>
        <w:rPr>
          <w:ins w:id="1451" w:author="Jonathan Leipold - BDAE Gruppe" w:date="2023-10-19T23:49:00Z"/>
          <w:lang w:val="en-GB"/>
        </w:rPr>
      </w:pPr>
    </w:p>
    <w:p w14:paraId="0A46F932" w14:textId="0189395B" w:rsidR="00201371" w:rsidRPr="00FE1A47" w:rsidRDefault="00201371">
      <w:pPr>
        <w:pStyle w:val="Heading3"/>
        <w:rPr>
          <w:ins w:id="1452" w:author="Jonathan Leipold - BDAE Gruppe" w:date="2023-10-19T23:47:00Z"/>
          <w:lang w:val="en-GB"/>
        </w:rPr>
        <w:pPrChange w:id="1453" w:author="Jonathan Leipold - BDAE Gruppe" w:date="2023-10-19T23:50:00Z">
          <w:pPr/>
        </w:pPrChange>
      </w:pPr>
      <w:bookmarkStart w:id="1454" w:name="_Toc148803236"/>
      <w:bookmarkStart w:id="1455" w:name="_Toc149725160"/>
      <w:ins w:id="1456" w:author="Jonathan Leipold - BDAE Gruppe" w:date="2023-10-19T23:49:00Z">
        <w:r>
          <w:rPr>
            <w:lang w:val="en-GB"/>
          </w:rPr>
          <w:t>Distributions</w:t>
        </w:r>
      </w:ins>
      <w:bookmarkEnd w:id="1454"/>
      <w:bookmarkEnd w:id="1455"/>
    </w:p>
    <w:p w14:paraId="3BF47897" w14:textId="7679B457" w:rsidR="007051CE" w:rsidRDefault="00201371" w:rsidP="00EB7DD6">
      <w:pPr>
        <w:rPr>
          <w:ins w:id="1457" w:author="Jonathan Leipold - BDAE Gruppe" w:date="2023-10-19T23:19:00Z"/>
          <w:szCs w:val="20"/>
          <w:lang w:val="en-GB"/>
        </w:rPr>
      </w:pPr>
      <w:ins w:id="1458" w:author="Jonathan Leipold - BDAE Gruppe" w:date="2023-10-19T23:49:00Z">
        <w:r>
          <w:rPr>
            <w:szCs w:val="20"/>
            <w:lang w:val="en-GB"/>
          </w:rPr>
          <w:t xml:space="preserve">The high correlations with the target variable can also </w:t>
        </w:r>
      </w:ins>
      <w:ins w:id="1459" w:author="Jonathan Leipold - BDAE Gruppe" w:date="2023-10-19T23:18:00Z">
        <w:r w:rsidR="007051CE">
          <w:rPr>
            <w:szCs w:val="20"/>
            <w:lang w:val="en-GB"/>
          </w:rPr>
          <w:t xml:space="preserve">be </w:t>
        </w:r>
        <w:r w:rsidR="38A32F5D" w:rsidRPr="38A32F5D">
          <w:rPr>
            <w:szCs w:val="20"/>
            <w:lang w:val="en-GB"/>
          </w:rPr>
          <w:t>visuali</w:t>
        </w:r>
      </w:ins>
      <w:ins w:id="1460" w:author="Gastbenutzer" w:date="2023-10-28T21:54:00Z">
        <w:r w:rsidR="38A32F5D" w:rsidRPr="38A32F5D">
          <w:rPr>
            <w:szCs w:val="20"/>
            <w:lang w:val="en-GB"/>
          </w:rPr>
          <w:t>s</w:t>
        </w:r>
      </w:ins>
      <w:ins w:id="1461" w:author="Jonathan Leipold - BDAE Gruppe" w:date="2023-10-19T23:18:00Z">
        <w:del w:id="1462" w:author="Gastbenutzer" w:date="2023-10-28T21:54:00Z">
          <w:r w:rsidRPr="38A32F5D" w:rsidDel="38A32F5D">
            <w:rPr>
              <w:szCs w:val="20"/>
              <w:lang w:val="en-GB"/>
            </w:rPr>
            <w:delText>z</w:delText>
          </w:r>
        </w:del>
        <w:r w:rsidR="38A32F5D" w:rsidRPr="38A32F5D">
          <w:rPr>
            <w:szCs w:val="20"/>
            <w:lang w:val="en-GB"/>
          </w:rPr>
          <w:t xml:space="preserve">ed </w:t>
        </w:r>
      </w:ins>
      <w:ins w:id="1463" w:author="Gastbenutzer" w:date="2023-10-28T21:53:00Z">
        <w:r w:rsidR="38A32F5D" w:rsidRPr="38A32F5D">
          <w:rPr>
            <w:szCs w:val="20"/>
            <w:lang w:val="en-GB"/>
          </w:rPr>
          <w:t>by</w:t>
        </w:r>
      </w:ins>
      <w:ins w:id="1464" w:author="Jonathan Leipold - BDAE Gruppe" w:date="2023-10-19T23:18:00Z">
        <w:del w:id="1465" w:author="Gastbenutzer" w:date="2023-10-28T21:53:00Z">
          <w:r w:rsidR="007051CE">
            <w:rPr>
              <w:szCs w:val="20"/>
              <w:lang w:val="en-GB"/>
            </w:rPr>
            <w:delText>when</w:delText>
          </w:r>
        </w:del>
        <w:r w:rsidR="007051CE">
          <w:rPr>
            <w:szCs w:val="20"/>
            <w:lang w:val="en-GB"/>
          </w:rPr>
          <w:t xml:space="preserve"> looking </w:t>
        </w:r>
      </w:ins>
      <w:ins w:id="1466" w:author="Jonathan Leipold - BDAE Gruppe" w:date="2023-10-19T23:19:00Z">
        <w:r w:rsidR="007051CE">
          <w:rPr>
            <w:szCs w:val="20"/>
            <w:lang w:val="en-GB"/>
          </w:rPr>
          <w:t xml:space="preserve">at the distribution of these values </w:t>
        </w:r>
        <w:r w:rsidR="00E44609">
          <w:rPr>
            <w:szCs w:val="20"/>
            <w:lang w:val="en-GB"/>
          </w:rPr>
          <w:t>with hue=’terminated’:</w:t>
        </w:r>
      </w:ins>
    </w:p>
    <w:p w14:paraId="1EABA1F1" w14:textId="77777777" w:rsidR="00E73705" w:rsidRDefault="00E44609">
      <w:pPr>
        <w:keepNext/>
        <w:rPr>
          <w:ins w:id="1467" w:author="Jonathan Leipold - BDAE Gruppe" w:date="2023-10-19T23:46:00Z"/>
        </w:rPr>
        <w:pPrChange w:id="1468" w:author="Jonathan Leipold - BDAE Gruppe" w:date="2023-10-19T23:46:00Z">
          <w:pPr/>
        </w:pPrChange>
      </w:pPr>
      <w:ins w:id="1469" w:author="Jonathan Leipold - BDAE Gruppe" w:date="2023-10-19T23:19:00Z">
        <w:r>
          <w:rPr>
            <w:noProof/>
          </w:rPr>
          <w:drawing>
            <wp:inline distT="0" distB="0" distL="0" distR="0" wp14:anchorId="76A87995" wp14:editId="1A283295">
              <wp:extent cx="5274310" cy="1548130"/>
              <wp:effectExtent l="0" t="0" r="2540" b="0"/>
              <wp:docPr id="648351960" name="Grafik 648351960" descr="Ein Bild, das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51960" name="Grafik 5" descr="Ein Bild, das Diagramm, Reihe, Screenshot enthält.&#10;&#10;Automatisch generierte Beschreibu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548130"/>
                      </a:xfrm>
                      <a:prstGeom prst="rect">
                        <a:avLst/>
                      </a:prstGeom>
                      <a:noFill/>
                      <a:ln>
                        <a:noFill/>
                      </a:ln>
                    </pic:spPr>
                  </pic:pic>
                </a:graphicData>
              </a:graphic>
            </wp:inline>
          </w:drawing>
        </w:r>
      </w:ins>
    </w:p>
    <w:p w14:paraId="5942629D" w14:textId="080D24AC" w:rsidR="00E44609" w:rsidRDefault="00E73705">
      <w:pPr>
        <w:pStyle w:val="Caption"/>
        <w:rPr>
          <w:ins w:id="1470" w:author="Jonathan Leipold - BDAE Gruppe" w:date="2023-10-19T23:19:00Z"/>
          <w:szCs w:val="20"/>
          <w:lang w:val="en-GB"/>
        </w:rPr>
        <w:pPrChange w:id="1471" w:author="Jonathan Leipold - BDAE Gruppe" w:date="2023-10-19T23:46:00Z">
          <w:pPr/>
        </w:pPrChange>
      </w:pPr>
      <w:ins w:id="1472" w:author="Jonathan Leipold - BDAE Gruppe" w:date="2023-10-19T23:46:00Z">
        <w:r w:rsidRPr="00D03A21">
          <w:rPr>
            <w:lang w:val="en-GB"/>
            <w:rPrChange w:id="1473" w:author="Jonathan Leipold - BDAE Gruppe" w:date="2023-10-20T01:37:00Z">
              <w:rPr/>
            </w:rPrChange>
          </w:rPr>
          <w:t xml:space="preserve">Figure </w:t>
        </w:r>
        <w:r>
          <w:fldChar w:fldCharType="begin"/>
        </w:r>
        <w:r w:rsidRPr="00D03A21">
          <w:rPr>
            <w:lang w:val="en-GB"/>
            <w:rPrChange w:id="1474" w:author="Jonathan Leipold - BDAE Gruppe" w:date="2023-10-20T01:37:00Z">
              <w:rPr/>
            </w:rPrChange>
          </w:rPr>
          <w:instrText xml:space="preserve"> SEQ Figure \* ARABIC </w:instrText>
        </w:r>
      </w:ins>
      <w:r>
        <w:fldChar w:fldCharType="separate"/>
      </w:r>
      <w:ins w:id="1475" w:author="Jonathan Leipold - BDAE Gruppe" w:date="2023-10-22T23:20:00Z">
        <w:r w:rsidR="002B6A51">
          <w:rPr>
            <w:noProof/>
            <w:lang w:val="en-GB"/>
          </w:rPr>
          <w:t>16</w:t>
        </w:r>
      </w:ins>
      <w:ins w:id="1476" w:author="Jonathan Leipold - BDAE Gruppe" w:date="2023-10-19T23:46:00Z">
        <w:r>
          <w:fldChar w:fldCharType="end"/>
        </w:r>
        <w:r w:rsidRPr="00D03A21">
          <w:rPr>
            <w:lang w:val="en-GB"/>
            <w:rPrChange w:id="1477" w:author="Jonathan Leipold - BDAE Gruppe" w:date="2023-10-20T01:37:00Z">
              <w:rPr/>
            </w:rPrChange>
          </w:rPr>
          <w:t xml:space="preserve">: </w:t>
        </w:r>
        <w:proofErr w:type="spellStart"/>
        <w:r w:rsidRPr="00D03A21">
          <w:rPr>
            <w:lang w:val="en-GB"/>
            <w:rPrChange w:id="1478" w:author="Jonathan Leipold - BDAE Gruppe" w:date="2023-10-20T01:37:00Z">
              <w:rPr/>
            </w:rPrChange>
          </w:rPr>
          <w:t>effEndDate</w:t>
        </w:r>
        <w:proofErr w:type="spellEnd"/>
        <w:r w:rsidRPr="00D03A21">
          <w:rPr>
            <w:lang w:val="en-GB"/>
            <w:rPrChange w:id="1479" w:author="Jonathan Leipold - BDAE Gruppe" w:date="2023-10-20T01:37:00Z">
              <w:rPr/>
            </w:rPrChange>
          </w:rPr>
          <w:t xml:space="preserve"> </w:t>
        </w:r>
      </w:ins>
      <w:ins w:id="1480" w:author="Jonathan Leipold - BDAE Gruppe" w:date="2023-10-19T23:47:00Z">
        <w:r w:rsidR="00272813" w:rsidRPr="00D03A21">
          <w:rPr>
            <w:lang w:val="en-GB"/>
            <w:rPrChange w:id="1481" w:author="Jonathan Leipold - BDAE Gruppe" w:date="2023-10-20T01:37:00Z">
              <w:rPr/>
            </w:rPrChange>
          </w:rPr>
          <w:t>d</w:t>
        </w:r>
      </w:ins>
      <w:ins w:id="1482" w:author="Jonathan Leipold - BDAE Gruppe" w:date="2023-10-19T23:46:00Z">
        <w:r w:rsidRPr="00D03A21">
          <w:rPr>
            <w:lang w:val="en-GB"/>
            <w:rPrChange w:id="1483" w:author="Jonathan Leipold - BDAE Gruppe" w:date="2023-10-20T01:37:00Z">
              <w:rPr/>
            </w:rPrChange>
          </w:rPr>
          <w:t>istribution</w:t>
        </w:r>
      </w:ins>
    </w:p>
    <w:p w14:paraId="798F29C1" w14:textId="3DF31DDC" w:rsidR="38A32F5D" w:rsidRDefault="38A32F5D" w:rsidP="00EB7DD6">
      <w:pPr>
        <w:rPr>
          <w:ins w:id="1484" w:author="Jonathan Leipold - BDAE Gruppe" w:date="2023-10-19T23:44:00Z"/>
          <w:szCs w:val="20"/>
          <w:lang w:val="en-GB"/>
        </w:rPr>
      </w:pPr>
      <w:ins w:id="1485" w:author="Jonathan Leipold - BDAE Gruppe" w:date="2023-10-19T23:41:00Z">
        <w:r w:rsidRPr="38A32F5D">
          <w:rPr>
            <w:szCs w:val="20"/>
            <w:lang w:val="en-GB"/>
          </w:rPr>
          <w:t xml:space="preserve">There are </w:t>
        </w:r>
      </w:ins>
      <w:ins w:id="1486" w:author="Gastbenutzer" w:date="2023-10-28T21:55:00Z">
        <w:r w:rsidRPr="38A32F5D">
          <w:rPr>
            <w:szCs w:val="20"/>
            <w:lang w:val="en-GB"/>
          </w:rPr>
          <w:t>many</w:t>
        </w:r>
      </w:ins>
      <w:ins w:id="1487" w:author="Jonathan Leipold - BDAE Gruppe" w:date="2023-10-19T23:41:00Z">
        <w:del w:id="1488" w:author="Gastbenutzer" w:date="2023-10-28T21:55:00Z">
          <w:r w:rsidRPr="38A32F5D" w:rsidDel="38A32F5D">
            <w:rPr>
              <w:szCs w:val="20"/>
              <w:lang w:val="en-GB"/>
            </w:rPr>
            <w:delText>a</w:delText>
          </w:r>
        </w:del>
        <w:del w:id="1489" w:author="Gastbenutzer" w:date="2023-10-28T21:54:00Z">
          <w:r w:rsidRPr="38A32F5D" w:rsidDel="38A32F5D">
            <w:rPr>
              <w:szCs w:val="20"/>
              <w:lang w:val="en-GB"/>
            </w:rPr>
            <w:delText xml:space="preserve"> lot</w:delText>
          </w:r>
        </w:del>
      </w:ins>
      <w:ins w:id="1490" w:author="Gastbenutzer" w:date="2023-10-28T21:55:00Z">
        <w:r w:rsidRPr="38A32F5D">
          <w:rPr>
            <w:szCs w:val="20"/>
            <w:lang w:val="en-GB"/>
          </w:rPr>
          <w:t xml:space="preserve"> </w:t>
        </w:r>
      </w:ins>
      <w:ins w:id="1491" w:author="Jonathan Leipold - BDAE Gruppe" w:date="2023-10-19T23:41:00Z">
        <w:del w:id="1492" w:author="Gastbenutzer" w:date="2023-10-28T21:55:00Z">
          <w:r w:rsidRPr="38A32F5D" w:rsidDel="38A32F5D">
            <w:rPr>
              <w:szCs w:val="20"/>
              <w:lang w:val="en-GB"/>
            </w:rPr>
            <w:delText xml:space="preserve"> of </w:delText>
          </w:r>
        </w:del>
        <w:r w:rsidRPr="38A32F5D">
          <w:rPr>
            <w:szCs w:val="20"/>
            <w:lang w:val="en-GB"/>
          </w:rPr>
          <w:t xml:space="preserve">contracts with </w:t>
        </w:r>
      </w:ins>
      <w:ins w:id="1493" w:author="Gastbenutzer" w:date="2023-10-28T21:55:00Z">
        <w:r w:rsidRPr="38A32F5D">
          <w:rPr>
            <w:szCs w:val="20"/>
            <w:lang w:val="en-GB"/>
          </w:rPr>
          <w:t xml:space="preserve">an </w:t>
        </w:r>
      </w:ins>
      <w:proofErr w:type="spellStart"/>
      <w:ins w:id="1494" w:author="Jonathan Leipold - BDAE Gruppe" w:date="2023-10-19T23:41:00Z">
        <w:r w:rsidRPr="38A32F5D">
          <w:rPr>
            <w:szCs w:val="20"/>
            <w:lang w:val="en-GB"/>
          </w:rPr>
          <w:t>endDate</w:t>
        </w:r>
        <w:proofErr w:type="spellEnd"/>
        <w:r w:rsidRPr="38A32F5D">
          <w:rPr>
            <w:szCs w:val="20"/>
            <w:lang w:val="en-GB"/>
          </w:rPr>
          <w:t xml:space="preserve"> </w:t>
        </w:r>
      </w:ins>
      <w:ins w:id="1495" w:author="Gastbenutzer" w:date="2023-10-28T21:55:00Z">
        <w:r w:rsidRPr="38A32F5D">
          <w:rPr>
            <w:szCs w:val="20"/>
            <w:lang w:val="en-GB"/>
          </w:rPr>
          <w:t>of</w:t>
        </w:r>
      </w:ins>
      <w:ins w:id="1496" w:author="Jonathan Leipold - BDAE Gruppe" w:date="2023-10-19T23:41:00Z">
        <w:del w:id="1497" w:author="Gastbenutzer" w:date="2023-10-28T21:55:00Z">
          <w:r w:rsidRPr="38A32F5D" w:rsidDel="38A32F5D">
            <w:rPr>
              <w:szCs w:val="20"/>
              <w:lang w:val="en-GB"/>
            </w:rPr>
            <w:delText>in</w:delText>
          </w:r>
        </w:del>
        <w:r w:rsidRPr="38A32F5D">
          <w:rPr>
            <w:szCs w:val="20"/>
            <w:lang w:val="en-GB"/>
          </w:rPr>
          <w:t xml:space="preserve"> 2100</w:t>
        </w:r>
      </w:ins>
      <w:ins w:id="1498" w:author="Jonathan Leipold - BDAE Gruppe" w:date="2023-10-19T23:43:00Z">
        <w:r w:rsidRPr="38A32F5D">
          <w:rPr>
            <w:szCs w:val="20"/>
            <w:lang w:val="en-GB"/>
          </w:rPr>
          <w:t xml:space="preserve"> -</w:t>
        </w:r>
      </w:ins>
      <w:ins w:id="1499" w:author="Jonathan Leipold - BDAE Gruppe" w:date="2023-10-19T23:41:00Z">
        <w:r w:rsidRPr="38A32F5D">
          <w:rPr>
            <w:szCs w:val="20"/>
            <w:lang w:val="en-GB"/>
          </w:rPr>
          <w:t xml:space="preserve"> a</w:t>
        </w:r>
      </w:ins>
      <w:ins w:id="1500" w:author="Gastbenutzer" w:date="2023-10-28T21:55:00Z">
        <w:r w:rsidRPr="38A32F5D">
          <w:rPr>
            <w:szCs w:val="20"/>
            <w:lang w:val="en-GB"/>
          </w:rPr>
          <w:t>n</w:t>
        </w:r>
      </w:ins>
      <w:ins w:id="1501" w:author="Jonathan Leipold - BDAE Gruppe" w:date="2023-10-19T23:41:00Z">
        <w:r w:rsidRPr="38A32F5D">
          <w:rPr>
            <w:szCs w:val="20"/>
            <w:lang w:val="en-GB"/>
          </w:rPr>
          <w:t xml:space="preserve"> internal date for “</w:t>
        </w:r>
        <w:proofErr w:type="spellStart"/>
        <w:r w:rsidRPr="38A32F5D">
          <w:rPr>
            <w:szCs w:val="20"/>
            <w:lang w:val="en-GB"/>
          </w:rPr>
          <w:t>infinit</w:t>
        </w:r>
        <w:proofErr w:type="spellEnd"/>
        <w:r w:rsidRPr="38A32F5D">
          <w:rPr>
            <w:szCs w:val="20"/>
            <w:lang w:val="en-GB"/>
          </w:rPr>
          <w:t>”</w:t>
        </w:r>
      </w:ins>
      <w:ins w:id="1502" w:author="Jonathan Leipold - BDAE Gruppe" w:date="2023-10-19T23:43:00Z">
        <w:r w:rsidRPr="38A32F5D">
          <w:rPr>
            <w:szCs w:val="20"/>
            <w:lang w:val="en-GB"/>
          </w:rPr>
          <w:t xml:space="preserve"> -</w:t>
        </w:r>
      </w:ins>
      <w:ins w:id="1503" w:author="Jonathan Leipold - BDAE Gruppe" w:date="2023-10-19T23:41:00Z">
        <w:r w:rsidRPr="38A32F5D">
          <w:rPr>
            <w:szCs w:val="20"/>
            <w:lang w:val="en-GB"/>
          </w:rPr>
          <w:t xml:space="preserve"> </w:t>
        </w:r>
      </w:ins>
      <w:ins w:id="1504" w:author="Gastbenutzer" w:date="2023-10-28T21:55:00Z">
        <w:r w:rsidRPr="38A32F5D">
          <w:rPr>
            <w:szCs w:val="20"/>
            <w:lang w:val="en-GB"/>
          </w:rPr>
          <w:t>that</w:t>
        </w:r>
      </w:ins>
      <w:ins w:id="1505" w:author="Jonathan Leipold - BDAE Gruppe" w:date="2023-10-19T23:41:00Z">
        <w:del w:id="1506" w:author="Gastbenutzer" w:date="2023-10-28T21:55:00Z">
          <w:r w:rsidRPr="38A32F5D" w:rsidDel="38A32F5D">
            <w:rPr>
              <w:szCs w:val="20"/>
              <w:lang w:val="en-GB"/>
            </w:rPr>
            <w:delText>which</w:delText>
          </w:r>
        </w:del>
        <w:r w:rsidRPr="38A32F5D">
          <w:rPr>
            <w:szCs w:val="20"/>
            <w:lang w:val="en-GB"/>
          </w:rPr>
          <w:t xml:space="preserve"> have </w:t>
        </w:r>
      </w:ins>
      <w:ins w:id="1507" w:author="Gastbenutzer" w:date="2023-10-28T21:55:00Z">
        <w:r w:rsidRPr="38A32F5D">
          <w:rPr>
            <w:szCs w:val="20"/>
            <w:lang w:val="en-GB"/>
          </w:rPr>
          <w:t>many</w:t>
        </w:r>
      </w:ins>
      <w:ins w:id="1508" w:author="Jonathan Leipold - BDAE Gruppe" w:date="2023-10-19T23:41:00Z">
        <w:del w:id="1509" w:author="Gastbenutzer" w:date="2023-10-28T21:55:00Z">
          <w:r w:rsidRPr="38A32F5D" w:rsidDel="38A32F5D">
            <w:rPr>
              <w:szCs w:val="20"/>
              <w:lang w:val="en-GB"/>
            </w:rPr>
            <w:delText>a lo</w:delText>
          </w:r>
        </w:del>
      </w:ins>
      <w:ins w:id="1510" w:author="Jonathan Leipold - BDAE Gruppe" w:date="2023-10-19T23:42:00Z">
        <w:del w:id="1511" w:author="Gastbenutzer" w:date="2023-10-28T21:55:00Z">
          <w:r w:rsidRPr="38A32F5D" w:rsidDel="38A32F5D">
            <w:rPr>
              <w:szCs w:val="20"/>
              <w:lang w:val="en-GB"/>
            </w:rPr>
            <w:delText>t of</w:delText>
          </w:r>
        </w:del>
        <w:r w:rsidRPr="38A32F5D">
          <w:rPr>
            <w:szCs w:val="20"/>
            <w:lang w:val="en-GB"/>
          </w:rPr>
          <w:t xml:space="preserve"> </w:t>
        </w:r>
      </w:ins>
      <w:ins w:id="1512" w:author="Jonathan Leipold - BDAE Gruppe" w:date="2023-10-19T23:43:00Z">
        <w:r w:rsidRPr="38A32F5D">
          <w:rPr>
            <w:szCs w:val="20"/>
            <w:lang w:val="en-GB"/>
          </w:rPr>
          <w:t>products</w:t>
        </w:r>
      </w:ins>
      <w:ins w:id="1513" w:author="Jonathan Leipold - BDAE Gruppe" w:date="2023-10-19T23:42:00Z">
        <w:r w:rsidRPr="38A32F5D">
          <w:rPr>
            <w:szCs w:val="20"/>
            <w:lang w:val="en-GB"/>
          </w:rPr>
          <w:t xml:space="preserve">. </w:t>
        </w:r>
      </w:ins>
      <w:ins w:id="1514" w:author="Jonathan Leipold - BDAE Gruppe" w:date="2023-10-19T23:43:00Z">
        <w:del w:id="1515" w:author="Gastbenutzer" w:date="2023-10-28T21:56:00Z">
          <w:r w:rsidRPr="38A32F5D" w:rsidDel="38A32F5D">
            <w:rPr>
              <w:szCs w:val="20"/>
              <w:lang w:val="en-GB"/>
            </w:rPr>
            <w:delText xml:space="preserve">To give the option to reduce these “outliers” </w:delText>
          </w:r>
        </w:del>
      </w:ins>
      <w:ins w:id="1516" w:author="Jonathan Leipold - BDAE Gruppe" w:date="2023-10-19T23:44:00Z">
        <w:del w:id="1517" w:author="Gastbenutzer" w:date="2023-10-28T21:56:00Z">
          <w:r w:rsidRPr="38A32F5D" w:rsidDel="38A32F5D">
            <w:rPr>
              <w:szCs w:val="20"/>
              <w:lang w:val="en-GB"/>
            </w:rPr>
            <w:delText>2 more parameters got included into the preprocessing function to optionally cut the effEndDatea to a certain date.</w:delText>
          </w:r>
        </w:del>
      </w:ins>
      <w:ins w:id="1518" w:author="Gastbenutzer" w:date="2023-10-28T21:56:00Z">
        <w:r w:rsidRPr="38A32F5D">
          <w:rPr>
            <w:szCs w:val="20"/>
            <w:lang w:val="en-GB"/>
          </w:rPr>
          <w:t xml:space="preserve"> </w:t>
        </w:r>
        <w:proofErr w:type="gramStart"/>
        <w:r w:rsidRPr="38A32F5D">
          <w:rPr>
            <w:szCs w:val="20"/>
            <w:lang w:val="en-GB"/>
          </w:rPr>
          <w:t>In order to</w:t>
        </w:r>
        <w:proofErr w:type="gramEnd"/>
        <w:r w:rsidRPr="38A32F5D">
          <w:rPr>
            <w:szCs w:val="20"/>
            <w:lang w:val="en-GB"/>
          </w:rPr>
          <w:t xml:space="preserve"> be able to reduce these "outliers", 2 more parameters have been added to the preprocessing function to optionally cut the </w:t>
        </w:r>
        <w:proofErr w:type="spellStart"/>
        <w:r w:rsidRPr="38A32F5D">
          <w:rPr>
            <w:szCs w:val="20"/>
            <w:lang w:val="en-GB"/>
          </w:rPr>
          <w:t>effEndDate</w:t>
        </w:r>
        <w:proofErr w:type="spellEnd"/>
        <w:r w:rsidRPr="38A32F5D">
          <w:rPr>
            <w:szCs w:val="20"/>
            <w:lang w:val="en-GB"/>
          </w:rPr>
          <w:t xml:space="preserve"> to a specific date.</w:t>
        </w:r>
      </w:ins>
    </w:p>
    <w:p w14:paraId="2ADE818F" w14:textId="7381609D" w:rsidR="00CE2F9E" w:rsidRDefault="00CE2F9E">
      <w:pPr>
        <w:rPr>
          <w:ins w:id="1519" w:author="Jonathan Leipold - BDAE Gruppe" w:date="2023-10-19T23:45:00Z"/>
          <w:szCs w:val="20"/>
          <w:lang w:val="en-GB"/>
        </w:rPr>
      </w:pPr>
      <w:ins w:id="1520" w:author="Jonathan Leipold - BDAE Gruppe" w:date="2023-10-19T23:44:00Z">
        <w:r>
          <w:rPr>
            <w:szCs w:val="20"/>
            <w:lang w:val="en-GB"/>
          </w:rPr>
          <w:t xml:space="preserve">This </w:t>
        </w:r>
        <w:del w:id="1521" w:author="Gastbenutzer" w:date="2023-10-28T21:56:00Z">
          <w:r>
            <w:rPr>
              <w:szCs w:val="20"/>
              <w:lang w:val="en-GB"/>
            </w:rPr>
            <w:delText>way you can</w:delText>
          </w:r>
        </w:del>
      </w:ins>
      <w:ins w:id="1522" w:author="Gastbenutzer" w:date="2023-10-28T21:56:00Z">
        <w:r w:rsidR="38A32F5D" w:rsidRPr="38A32F5D">
          <w:rPr>
            <w:szCs w:val="20"/>
            <w:lang w:val="en-GB"/>
          </w:rPr>
          <w:t>all</w:t>
        </w:r>
      </w:ins>
      <w:ins w:id="1523" w:author="Gastbenutzer" w:date="2023-10-28T21:57:00Z">
        <w:r w:rsidR="38A32F5D" w:rsidRPr="38A32F5D">
          <w:rPr>
            <w:szCs w:val="20"/>
            <w:lang w:val="en-GB"/>
          </w:rPr>
          <w:t>ows</w:t>
        </w:r>
      </w:ins>
      <w:ins w:id="1524" w:author="Jonathan Leipold - BDAE Gruppe" w:date="2023-10-19T23:44:00Z">
        <w:del w:id="1525" w:author="Gastbenutzer" w:date="2023-10-28T21:57:00Z">
          <w:r>
            <w:rPr>
              <w:szCs w:val="20"/>
              <w:lang w:val="en-GB"/>
            </w:rPr>
            <w:delText xml:space="preserve"> have</w:delText>
          </w:r>
        </w:del>
        <w:r>
          <w:rPr>
            <w:szCs w:val="20"/>
            <w:lang w:val="en-GB"/>
          </w:rPr>
          <w:t xml:space="preserve"> a closer look </w:t>
        </w:r>
      </w:ins>
      <w:ins w:id="1526" w:author="Gastbenutzer" w:date="2023-10-28T21:57:00Z">
        <w:r w:rsidR="38A32F5D" w:rsidRPr="38A32F5D">
          <w:rPr>
            <w:szCs w:val="20"/>
            <w:lang w:val="en-GB"/>
          </w:rPr>
          <w:t>at</w:t>
        </w:r>
      </w:ins>
      <w:ins w:id="1527" w:author="Jonathan Leipold - BDAE Gruppe" w:date="2023-10-19T23:44:00Z">
        <w:del w:id="1528" w:author="Gastbenutzer" w:date="2023-10-28T21:57:00Z">
          <w:r>
            <w:rPr>
              <w:szCs w:val="20"/>
              <w:lang w:val="en-GB"/>
            </w:rPr>
            <w:delText>on</w:delText>
          </w:r>
        </w:del>
        <w:r>
          <w:rPr>
            <w:szCs w:val="20"/>
            <w:lang w:val="en-GB"/>
          </w:rPr>
          <w:t xml:space="preserve"> the distribution of the main </w:t>
        </w:r>
      </w:ins>
      <w:ins w:id="1529" w:author="Jonathan Leipold - BDAE Gruppe" w:date="2023-10-19T23:45:00Z">
        <w:r w:rsidR="00F3267B">
          <w:rPr>
            <w:szCs w:val="20"/>
            <w:lang w:val="en-GB"/>
          </w:rPr>
          <w:t>columns</w:t>
        </w:r>
        <w:r w:rsidR="00E73705">
          <w:rPr>
            <w:szCs w:val="20"/>
            <w:lang w:val="en-GB"/>
          </w:rPr>
          <w:t>:</w:t>
        </w:r>
      </w:ins>
    </w:p>
    <w:p w14:paraId="5B9AF90B" w14:textId="77777777" w:rsidR="00E73705" w:rsidRDefault="00E73705">
      <w:pPr>
        <w:keepNext/>
        <w:rPr>
          <w:ins w:id="1530" w:author="Jonathan Leipold - BDAE Gruppe" w:date="2023-10-19T23:45:00Z"/>
        </w:rPr>
        <w:pPrChange w:id="1531" w:author="Jonathan Leipold - BDAE Gruppe" w:date="2023-10-19T23:45:00Z">
          <w:pPr/>
        </w:pPrChange>
      </w:pPr>
      <w:ins w:id="1532" w:author="Jonathan Leipold - BDAE Gruppe" w:date="2023-10-19T23:45:00Z">
        <w:r>
          <w:rPr>
            <w:noProof/>
          </w:rPr>
          <w:lastRenderedPageBreak/>
          <w:drawing>
            <wp:inline distT="0" distB="0" distL="0" distR="0" wp14:anchorId="554324A2" wp14:editId="0D18CB1D">
              <wp:extent cx="5274310" cy="1548130"/>
              <wp:effectExtent l="0" t="0" r="2540" b="0"/>
              <wp:docPr id="1837813579" name="Grafik 1837813579" descr="Ein Bild, das Diagramm, Reihe,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3579" name="Grafik 6" descr="Ein Bild, das Diagramm, Reihe, Screenshot, Design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48130"/>
                      </a:xfrm>
                      <a:prstGeom prst="rect">
                        <a:avLst/>
                      </a:prstGeom>
                      <a:noFill/>
                      <a:ln>
                        <a:noFill/>
                      </a:ln>
                    </pic:spPr>
                  </pic:pic>
                </a:graphicData>
              </a:graphic>
            </wp:inline>
          </w:drawing>
        </w:r>
      </w:ins>
    </w:p>
    <w:p w14:paraId="1EC288B9" w14:textId="7E081CBA" w:rsidR="00E73705" w:rsidRDefault="00E73705" w:rsidP="00EB7DD6">
      <w:pPr>
        <w:pStyle w:val="Caption"/>
        <w:rPr>
          <w:ins w:id="1533" w:author="Jonathan Leipold - BDAE Gruppe" w:date="2023-10-19T23:47:00Z"/>
          <w:szCs w:val="20"/>
          <w:lang w:val="en-GB"/>
        </w:rPr>
      </w:pPr>
      <w:ins w:id="1534" w:author="Jonathan Leipold - BDAE Gruppe" w:date="2023-10-19T23:45:00Z">
        <w:r w:rsidRPr="38A32F5D">
          <w:rPr>
            <w:szCs w:val="20"/>
            <w:lang w:val="en-GB"/>
            <w:rPrChange w:id="1535" w:author="Jonathan Leipold - BDAE Gruppe" w:date="2023-10-19T23:46:00Z">
              <w:rPr/>
            </w:rPrChange>
          </w:rPr>
          <w:t xml:space="preserve">Figure </w:t>
        </w:r>
        <w:r>
          <w:fldChar w:fldCharType="begin"/>
        </w:r>
        <w:r w:rsidRPr="38A32F5D">
          <w:rPr>
            <w:lang w:val="en-GB"/>
          </w:rPr>
          <w:instrText xml:space="preserve"> SEQ Figure \* ARABIC </w:instrText>
        </w:r>
      </w:ins>
      <w:r>
        <w:fldChar w:fldCharType="separate"/>
      </w:r>
      <w:ins w:id="1536" w:author="Jonathan Leipold - BDAE Gruppe" w:date="2023-10-22T23:20:00Z">
        <w:r w:rsidR="002B6A51">
          <w:rPr>
            <w:noProof/>
            <w:lang w:val="en-GB"/>
          </w:rPr>
          <w:t>17</w:t>
        </w:r>
      </w:ins>
      <w:ins w:id="1537" w:author="Jonathan Leipold - BDAE Gruppe" w:date="2023-10-19T23:45:00Z">
        <w:r>
          <w:fldChar w:fldCharType="end"/>
        </w:r>
        <w:r w:rsidRPr="38A32F5D">
          <w:rPr>
            <w:szCs w:val="20"/>
            <w:lang w:val="en-GB"/>
            <w:rPrChange w:id="1538" w:author="Jonathan Leipold - BDAE Gruppe" w:date="2023-10-19T23:46:00Z">
              <w:rPr/>
            </w:rPrChange>
          </w:rPr>
          <w:t xml:space="preserve">: </w:t>
        </w:r>
      </w:ins>
      <w:ins w:id="1539" w:author="Gastbenutzer" w:date="2023-10-28T21:58:00Z">
        <w:r w:rsidR="38A32F5D" w:rsidRPr="38A32F5D">
          <w:rPr>
            <w:szCs w:val="20"/>
            <w:lang w:val="en-GB"/>
          </w:rPr>
          <w:t xml:space="preserve">Distribution of </w:t>
        </w:r>
      </w:ins>
      <w:proofErr w:type="spellStart"/>
      <w:ins w:id="1540" w:author="Jonathan Leipold - BDAE Gruppe" w:date="2023-10-19T23:45:00Z">
        <w:r w:rsidRPr="38A32F5D">
          <w:rPr>
            <w:szCs w:val="20"/>
            <w:lang w:val="en-GB"/>
            <w:rPrChange w:id="1541" w:author="Jonathan Leipold - BDAE Gruppe" w:date="2023-10-19T23:46:00Z">
              <w:rPr/>
            </w:rPrChange>
          </w:rPr>
          <w:t>effEndDate</w:t>
        </w:r>
        <w:proofErr w:type="spellEnd"/>
        <w:r w:rsidRPr="38A32F5D">
          <w:rPr>
            <w:szCs w:val="20"/>
            <w:lang w:val="en-GB"/>
            <w:rPrChange w:id="1542" w:author="Jonathan Leipold - BDAE Gruppe" w:date="2023-10-19T23:46:00Z">
              <w:rPr/>
            </w:rPrChange>
          </w:rPr>
          <w:t xml:space="preserve"> </w:t>
        </w:r>
      </w:ins>
      <w:ins w:id="1543" w:author="Jonathan Leipold - BDAE Gruppe" w:date="2023-10-19T23:47:00Z">
        <w:del w:id="1544" w:author="Gastbenutzer" w:date="2023-10-28T21:58:00Z">
          <w:r w:rsidR="00272813" w:rsidRPr="38A32F5D">
            <w:rPr>
              <w:szCs w:val="20"/>
              <w:lang w:val="en-GB"/>
            </w:rPr>
            <w:delText>d</w:delText>
          </w:r>
        </w:del>
      </w:ins>
      <w:ins w:id="1545" w:author="Jonathan Leipold - BDAE Gruppe" w:date="2023-10-19T23:45:00Z">
        <w:del w:id="1546" w:author="Gastbenutzer" w:date="2023-10-28T21:58:00Z">
          <w:r w:rsidRPr="38A32F5D">
            <w:rPr>
              <w:szCs w:val="20"/>
              <w:lang w:val="en-GB"/>
              <w:rPrChange w:id="1547" w:author="Jonathan Leipold - BDAE Gruppe" w:date="2023-10-19T23:46:00Z">
                <w:rPr/>
              </w:rPrChange>
            </w:rPr>
            <w:delText xml:space="preserve">istribution </w:delText>
          </w:r>
        </w:del>
        <w:r w:rsidRPr="38A32F5D">
          <w:rPr>
            <w:szCs w:val="20"/>
            <w:lang w:val="en-GB"/>
            <w:rPrChange w:id="1548" w:author="Jonathan Leipold - BDAE Gruppe" w:date="2023-10-19T23:46:00Z">
              <w:rPr/>
            </w:rPrChange>
          </w:rPr>
          <w:t>after cutting max to 31-12-2023 (default)</w:t>
        </w:r>
      </w:ins>
    </w:p>
    <w:p w14:paraId="37C585C8" w14:textId="474CA745" w:rsidR="00AA5AD6" w:rsidRDefault="00FB5847" w:rsidP="00EB7DD6">
      <w:pPr>
        <w:rPr>
          <w:ins w:id="1549" w:author="Jonathan Leipold - BDAE Gruppe" w:date="2023-10-20T00:04:00Z"/>
          <w:szCs w:val="20"/>
          <w:lang w:val="en-GB"/>
        </w:rPr>
      </w:pPr>
      <w:ins w:id="1550" w:author="Jonathan Leipold - BDAE Gruppe" w:date="2023-10-19T23:47:00Z">
        <w:r w:rsidRPr="38A32F5D">
          <w:rPr>
            <w:szCs w:val="20"/>
            <w:lang w:val="en-GB"/>
          </w:rPr>
          <w:t xml:space="preserve">It can </w:t>
        </w:r>
      </w:ins>
      <w:ins w:id="1551" w:author="Gastbenutzer" w:date="2023-10-28T21:58:00Z">
        <w:r w:rsidR="38A32F5D" w:rsidRPr="38A32F5D">
          <w:rPr>
            <w:szCs w:val="20"/>
            <w:lang w:val="en-GB"/>
          </w:rPr>
          <w:t xml:space="preserve">clearly </w:t>
        </w:r>
      </w:ins>
      <w:ins w:id="1552" w:author="Jonathan Leipold - BDAE Gruppe" w:date="2023-10-19T23:47:00Z">
        <w:r w:rsidRPr="38A32F5D">
          <w:rPr>
            <w:szCs w:val="20"/>
            <w:lang w:val="en-GB"/>
          </w:rPr>
          <w:t>b</w:t>
        </w:r>
      </w:ins>
      <w:ins w:id="1553" w:author="Jonathan Leipold - BDAE Gruppe" w:date="2023-10-19T23:48:00Z">
        <w:r w:rsidRPr="38A32F5D">
          <w:rPr>
            <w:szCs w:val="20"/>
            <w:lang w:val="en-GB"/>
          </w:rPr>
          <w:t xml:space="preserve">e seen </w:t>
        </w:r>
        <w:del w:id="1554" w:author="Gastbenutzer" w:date="2023-10-28T21:58:00Z">
          <w:r w:rsidRPr="38A32F5D">
            <w:rPr>
              <w:szCs w:val="20"/>
              <w:lang w:val="en-GB"/>
            </w:rPr>
            <w:delText xml:space="preserve">clearly </w:delText>
          </w:r>
        </w:del>
        <w:r w:rsidRPr="38A32F5D">
          <w:rPr>
            <w:szCs w:val="20"/>
            <w:lang w:val="en-GB"/>
          </w:rPr>
          <w:t xml:space="preserve">that the </w:t>
        </w:r>
        <w:proofErr w:type="spellStart"/>
        <w:r w:rsidR="00E563B7" w:rsidRPr="38A32F5D">
          <w:rPr>
            <w:szCs w:val="20"/>
            <w:lang w:val="en-GB"/>
          </w:rPr>
          <w:t>effEndDate</w:t>
        </w:r>
        <w:proofErr w:type="spellEnd"/>
        <w:r w:rsidR="00E563B7" w:rsidRPr="38A32F5D">
          <w:rPr>
            <w:szCs w:val="20"/>
            <w:lang w:val="en-GB"/>
          </w:rPr>
          <w:t xml:space="preserve"> </w:t>
        </w:r>
        <w:r w:rsidR="00E959EB" w:rsidRPr="38A32F5D">
          <w:rPr>
            <w:szCs w:val="20"/>
            <w:lang w:val="en-GB"/>
          </w:rPr>
          <w:t xml:space="preserve">has </w:t>
        </w:r>
      </w:ins>
      <w:ins w:id="1555" w:author="Gastbenutzer" w:date="2023-10-28T21:58:00Z">
        <w:r w:rsidR="38A32F5D" w:rsidRPr="38A32F5D">
          <w:rPr>
            <w:szCs w:val="20"/>
            <w:lang w:val="en-GB"/>
          </w:rPr>
          <w:t xml:space="preserve">a </w:t>
        </w:r>
      </w:ins>
      <w:ins w:id="1556" w:author="Jonathan Leipold - BDAE Gruppe" w:date="2023-10-19T23:48:00Z">
        <w:r w:rsidR="00E959EB" w:rsidRPr="38A32F5D">
          <w:rPr>
            <w:szCs w:val="20"/>
            <w:lang w:val="en-GB"/>
          </w:rPr>
          <w:t xml:space="preserve">high influence on the target variable, </w:t>
        </w:r>
      </w:ins>
      <w:ins w:id="1557" w:author="Gastbenutzer" w:date="2023-10-28T21:58:00Z">
        <w:r w:rsidR="38A32F5D" w:rsidRPr="38A32F5D">
          <w:rPr>
            <w:szCs w:val="20"/>
            <w:lang w:val="en-GB"/>
          </w:rPr>
          <w:t>as</w:t>
        </w:r>
      </w:ins>
      <w:ins w:id="1558" w:author="Jonathan Leipold - BDAE Gruppe" w:date="2023-10-19T23:48:00Z">
        <w:del w:id="1559" w:author="Gastbenutzer" w:date="2023-10-28T21:58:00Z">
          <w:r w:rsidR="00E959EB" w:rsidRPr="38A32F5D">
            <w:rPr>
              <w:szCs w:val="20"/>
              <w:lang w:val="en-GB"/>
            </w:rPr>
            <w:delText>since</w:delText>
          </w:r>
        </w:del>
        <w:r w:rsidR="00E959EB" w:rsidRPr="38A32F5D">
          <w:rPr>
            <w:szCs w:val="20"/>
            <w:lang w:val="en-GB"/>
          </w:rPr>
          <w:t xml:space="preserve"> </w:t>
        </w:r>
      </w:ins>
      <w:ins w:id="1560" w:author="Jonathan Leipold - BDAE Gruppe" w:date="2023-10-19T23:51:00Z">
        <w:r w:rsidR="00F21DD1" w:rsidRPr="38A32F5D">
          <w:rPr>
            <w:szCs w:val="20"/>
            <w:lang w:val="en-GB"/>
          </w:rPr>
          <w:t>(</w:t>
        </w:r>
      </w:ins>
      <w:ins w:id="1561" w:author="Jonathan Leipold - BDAE Gruppe" w:date="2023-10-19T23:48:00Z">
        <w:r w:rsidR="00F671AA" w:rsidRPr="38A32F5D">
          <w:rPr>
            <w:szCs w:val="20"/>
            <w:lang w:val="en-GB"/>
          </w:rPr>
          <w:t>almost</w:t>
        </w:r>
      </w:ins>
      <w:ins w:id="1562" w:author="Jonathan Leipold - BDAE Gruppe" w:date="2023-10-19T23:51:00Z">
        <w:r w:rsidR="00F21DD1" w:rsidRPr="38A32F5D">
          <w:rPr>
            <w:szCs w:val="20"/>
            <w:lang w:val="en-GB"/>
          </w:rPr>
          <w:t>)</w:t>
        </w:r>
      </w:ins>
      <w:ins w:id="1563" w:author="Jonathan Leipold - BDAE Gruppe" w:date="2023-10-19T23:48:00Z">
        <w:r w:rsidR="00F671AA" w:rsidRPr="38A32F5D">
          <w:rPr>
            <w:szCs w:val="20"/>
            <w:lang w:val="en-GB"/>
          </w:rPr>
          <w:t xml:space="preserve"> all terminated contracts have a</w:t>
        </w:r>
        <w:r w:rsidR="0045301A" w:rsidRPr="38A32F5D">
          <w:rPr>
            <w:szCs w:val="20"/>
            <w:lang w:val="en-GB"/>
          </w:rPr>
          <w:t xml:space="preserve">n </w:t>
        </w:r>
        <w:proofErr w:type="spellStart"/>
        <w:r w:rsidR="0045301A" w:rsidRPr="38A32F5D">
          <w:rPr>
            <w:szCs w:val="20"/>
            <w:lang w:val="en-GB"/>
          </w:rPr>
          <w:t>effEndDate</w:t>
        </w:r>
        <w:proofErr w:type="spellEnd"/>
        <w:r w:rsidR="0045301A" w:rsidRPr="38A32F5D">
          <w:rPr>
            <w:szCs w:val="20"/>
            <w:lang w:val="en-GB"/>
          </w:rPr>
          <w:t xml:space="preserve"> in the past.</w:t>
        </w:r>
        <w:r w:rsidR="00FC238D" w:rsidRPr="38A32F5D">
          <w:rPr>
            <w:szCs w:val="20"/>
            <w:lang w:val="en-GB"/>
          </w:rPr>
          <w:t xml:space="preserve"> </w:t>
        </w:r>
      </w:ins>
      <w:ins w:id="1564" w:author="Jonathan Leipold - BDAE Gruppe" w:date="2023-10-20T00:03:00Z">
        <w:r w:rsidR="00C06E1C" w:rsidRPr="38A32F5D">
          <w:rPr>
            <w:szCs w:val="20"/>
            <w:lang w:val="en-GB"/>
          </w:rPr>
          <w:t xml:space="preserve">This </w:t>
        </w:r>
        <w:r w:rsidR="00AE19CB" w:rsidRPr="38A32F5D">
          <w:rPr>
            <w:szCs w:val="20"/>
            <w:lang w:val="en-GB"/>
          </w:rPr>
          <w:t xml:space="preserve">correlation </w:t>
        </w:r>
      </w:ins>
      <w:ins w:id="1565" w:author="Gastbenutzer" w:date="2023-10-28T21:58:00Z">
        <w:r w:rsidR="38A32F5D" w:rsidRPr="38A32F5D">
          <w:rPr>
            <w:szCs w:val="20"/>
            <w:lang w:val="en-GB"/>
          </w:rPr>
          <w:t>is</w:t>
        </w:r>
      </w:ins>
      <w:ins w:id="1566" w:author="Jonathan Leipold - BDAE Gruppe" w:date="2023-10-20T00:03:00Z">
        <w:del w:id="1567" w:author="Gastbenutzer" w:date="2023-10-28T21:59:00Z">
          <w:r w:rsidR="00EB7C2B" w:rsidRPr="38A32F5D">
            <w:rPr>
              <w:szCs w:val="20"/>
              <w:lang w:val="en-GB"/>
            </w:rPr>
            <w:delText>gets</w:delText>
          </w:r>
        </w:del>
        <w:r w:rsidR="00EB7C2B" w:rsidRPr="38A32F5D">
          <w:rPr>
            <w:szCs w:val="20"/>
            <w:lang w:val="en-GB"/>
          </w:rPr>
          <w:t xml:space="preserve"> </w:t>
        </w:r>
        <w:r w:rsidR="009E612A" w:rsidRPr="38A32F5D">
          <w:rPr>
            <w:szCs w:val="20"/>
            <w:lang w:val="en-GB"/>
          </w:rPr>
          <w:t xml:space="preserve">much lower when </w:t>
        </w:r>
        <w:del w:id="1568" w:author="Gastbenutzer" w:date="2023-10-28T21:59:00Z">
          <w:r w:rsidR="009E612A" w:rsidRPr="38A32F5D">
            <w:rPr>
              <w:szCs w:val="20"/>
              <w:lang w:val="en-GB"/>
            </w:rPr>
            <w:delText xml:space="preserve">choosing </w:delText>
          </w:r>
        </w:del>
        <w:r w:rsidR="009E612A" w:rsidRPr="38A32F5D">
          <w:rPr>
            <w:szCs w:val="20"/>
            <w:lang w:val="en-GB"/>
          </w:rPr>
          <w:t xml:space="preserve">the alternative target variable </w:t>
        </w:r>
      </w:ins>
      <w:ins w:id="1569" w:author="Gastbenutzer" w:date="2023-10-28T21:59:00Z">
        <w:r w:rsidR="38A32F5D" w:rsidRPr="38A32F5D">
          <w:rPr>
            <w:szCs w:val="20"/>
            <w:lang w:val="en-GB"/>
          </w:rPr>
          <w:t xml:space="preserve">is chosen </w:t>
        </w:r>
      </w:ins>
      <w:ins w:id="1570" w:author="Jonathan Leipold - BDAE Gruppe" w:date="2023-10-20T00:03:00Z">
        <w:r w:rsidR="009E612A" w:rsidRPr="38A32F5D">
          <w:rPr>
            <w:szCs w:val="20"/>
            <w:lang w:val="en-GB"/>
          </w:rPr>
          <w:t>(see target distribution).</w:t>
        </w:r>
      </w:ins>
    </w:p>
    <w:p w14:paraId="6ABF7D44" w14:textId="2A219BDD" w:rsidR="00D94214" w:rsidRDefault="00BF3EB8" w:rsidP="00EB7DD6">
      <w:pPr>
        <w:rPr>
          <w:ins w:id="1571" w:author="Jonathan Leipold - BDAE Gruppe" w:date="2023-10-20T00:36:00Z"/>
          <w:szCs w:val="20"/>
          <w:lang w:val="en-GB"/>
        </w:rPr>
      </w:pPr>
      <w:ins w:id="1572" w:author="Jonathan Leipold - BDAE Gruppe" w:date="2023-10-20T00:36:00Z">
        <w:r w:rsidRPr="38A32F5D">
          <w:rPr>
            <w:szCs w:val="20"/>
            <w:lang w:val="en-GB"/>
          </w:rPr>
          <w:t xml:space="preserve">Another interesting distribution </w:t>
        </w:r>
      </w:ins>
      <w:ins w:id="1573" w:author="Jonathan Leipold - BDAE Gruppe" w:date="2023-10-20T00:56:00Z">
        <w:r w:rsidR="00DC21B5" w:rsidRPr="38A32F5D">
          <w:rPr>
            <w:szCs w:val="20"/>
            <w:lang w:val="en-GB"/>
          </w:rPr>
          <w:t>is</w:t>
        </w:r>
      </w:ins>
      <w:ins w:id="1574" w:author="Jonathan Leipold - BDAE Gruppe" w:date="2023-10-20T00:36:00Z">
        <w:r w:rsidRPr="38A32F5D">
          <w:rPr>
            <w:szCs w:val="20"/>
            <w:lang w:val="en-GB"/>
          </w:rPr>
          <w:t xml:space="preserve"> the </w:t>
        </w:r>
        <w:proofErr w:type="spellStart"/>
        <w:r w:rsidR="00390831" w:rsidRPr="38A32F5D">
          <w:rPr>
            <w:szCs w:val="20"/>
            <w:lang w:val="en-GB"/>
          </w:rPr>
          <w:t>MainProductCode</w:t>
        </w:r>
        <w:proofErr w:type="spellEnd"/>
        <w:r w:rsidR="00390831" w:rsidRPr="38A32F5D">
          <w:rPr>
            <w:szCs w:val="20"/>
            <w:lang w:val="en-GB"/>
          </w:rPr>
          <w:t>:</w:t>
        </w:r>
      </w:ins>
    </w:p>
    <w:p w14:paraId="595FEDB2" w14:textId="77777777" w:rsidR="00390831" w:rsidRDefault="00390831">
      <w:pPr>
        <w:keepNext/>
        <w:rPr>
          <w:ins w:id="1575" w:author="Jonathan Leipold - BDAE Gruppe" w:date="2023-10-20T00:36:00Z"/>
        </w:rPr>
        <w:pPrChange w:id="1576" w:author="Jonathan Leipold - BDAE Gruppe" w:date="2023-10-20T00:36:00Z">
          <w:pPr/>
        </w:pPrChange>
      </w:pPr>
      <w:ins w:id="1577" w:author="Jonathan Leipold - BDAE Gruppe" w:date="2023-10-20T00:36:00Z">
        <w:r w:rsidRPr="00390831">
          <w:rPr>
            <w:noProof/>
            <w:lang w:val="en-GB"/>
          </w:rPr>
          <w:drawing>
            <wp:inline distT="0" distB="0" distL="0" distR="0" wp14:anchorId="55AE4938" wp14:editId="70FCF044">
              <wp:extent cx="5427849" cy="1666875"/>
              <wp:effectExtent l="0" t="0" r="1905" b="0"/>
              <wp:docPr id="1591415046" name="Grafik 1591415046" descr="Ein Bild, das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5046" name="Grafik 1" descr="Ein Bild, das Diagramm, Screenshot enthält.&#10;&#10;Automatisch generierte Beschreibung"/>
                      <pic:cNvPicPr/>
                    </pic:nvPicPr>
                    <pic:blipFill>
                      <a:blip r:embed="rId45"/>
                      <a:stretch>
                        <a:fillRect/>
                      </a:stretch>
                    </pic:blipFill>
                    <pic:spPr>
                      <a:xfrm>
                        <a:off x="0" y="0"/>
                        <a:ext cx="5435756" cy="1669303"/>
                      </a:xfrm>
                      <a:prstGeom prst="rect">
                        <a:avLst/>
                      </a:prstGeom>
                    </pic:spPr>
                  </pic:pic>
                </a:graphicData>
              </a:graphic>
            </wp:inline>
          </w:drawing>
        </w:r>
      </w:ins>
    </w:p>
    <w:p w14:paraId="5832E178" w14:textId="5A096EC1" w:rsidR="00390831" w:rsidRDefault="00390831">
      <w:pPr>
        <w:pStyle w:val="Caption"/>
        <w:rPr>
          <w:ins w:id="1578" w:author="Jonathan Leipold - BDAE Gruppe" w:date="2023-10-20T00:02:00Z"/>
          <w:lang w:val="en-GB"/>
        </w:rPr>
        <w:pPrChange w:id="1579" w:author="Jonathan Leipold - BDAE Gruppe" w:date="2023-10-20T00:36:00Z">
          <w:pPr/>
        </w:pPrChange>
      </w:pPr>
      <w:ins w:id="1580" w:author="Jonathan Leipold - BDAE Gruppe" w:date="2023-10-20T00:36:00Z">
        <w:r w:rsidRPr="005D282F">
          <w:rPr>
            <w:lang w:val="en-GB"/>
            <w:rPrChange w:id="1581" w:author="Jonathan Leipold - BDAE Gruppe" w:date="2023-10-20T00:56:00Z">
              <w:rPr>
                <w:i/>
                <w:iCs/>
              </w:rPr>
            </w:rPrChange>
          </w:rPr>
          <w:t xml:space="preserve">Figure </w:t>
        </w:r>
        <w:r>
          <w:fldChar w:fldCharType="begin"/>
        </w:r>
        <w:r w:rsidRPr="005D282F">
          <w:rPr>
            <w:lang w:val="en-GB"/>
            <w:rPrChange w:id="1582" w:author="Jonathan Leipold - BDAE Gruppe" w:date="2023-10-20T00:56:00Z">
              <w:rPr>
                <w:i/>
                <w:iCs/>
              </w:rPr>
            </w:rPrChange>
          </w:rPr>
          <w:instrText xml:space="preserve"> SEQ Figure \* ARABIC </w:instrText>
        </w:r>
      </w:ins>
      <w:r>
        <w:fldChar w:fldCharType="separate"/>
      </w:r>
      <w:ins w:id="1583" w:author="Jonathan Leipold - BDAE Gruppe" w:date="2023-10-22T23:20:00Z">
        <w:r w:rsidR="002B6A51">
          <w:rPr>
            <w:noProof/>
            <w:lang w:val="en-GB"/>
          </w:rPr>
          <w:t>18</w:t>
        </w:r>
      </w:ins>
      <w:ins w:id="1584" w:author="Jonathan Leipold - BDAE Gruppe" w:date="2023-10-20T00:36:00Z">
        <w:r>
          <w:fldChar w:fldCharType="end"/>
        </w:r>
        <w:r w:rsidRPr="005D282F">
          <w:rPr>
            <w:lang w:val="en-GB"/>
            <w:rPrChange w:id="1585" w:author="Jonathan Leipold - BDAE Gruppe" w:date="2023-10-20T00:56:00Z">
              <w:rPr>
                <w:i/>
                <w:iCs/>
              </w:rPr>
            </w:rPrChange>
          </w:rPr>
          <w:t xml:space="preserve">: </w:t>
        </w:r>
        <w:proofErr w:type="spellStart"/>
        <w:r w:rsidRPr="005D282F">
          <w:rPr>
            <w:lang w:val="en-GB"/>
            <w:rPrChange w:id="1586" w:author="Jonathan Leipold - BDAE Gruppe" w:date="2023-10-20T00:56:00Z">
              <w:rPr>
                <w:i/>
                <w:iCs/>
              </w:rPr>
            </w:rPrChange>
          </w:rPr>
          <w:t>MainProduct</w:t>
        </w:r>
        <w:proofErr w:type="spellEnd"/>
        <w:r w:rsidRPr="005D282F">
          <w:rPr>
            <w:lang w:val="en-GB"/>
            <w:rPrChange w:id="1587" w:author="Jonathan Leipold - BDAE Gruppe" w:date="2023-10-20T00:56:00Z">
              <w:rPr>
                <w:i/>
                <w:iCs/>
              </w:rPr>
            </w:rPrChange>
          </w:rPr>
          <w:t xml:space="preserve"> distribution</w:t>
        </w:r>
      </w:ins>
    </w:p>
    <w:p w14:paraId="680671ED" w14:textId="3A95ABC9" w:rsidR="005B1E98" w:rsidRDefault="005D282F" w:rsidP="00EB7DD6">
      <w:pPr>
        <w:rPr>
          <w:ins w:id="1588" w:author="Jonathan Leipold - BDAE Gruppe" w:date="2023-10-20T00:59:00Z"/>
          <w:lang w:val="en-GB"/>
        </w:rPr>
      </w:pPr>
      <w:ins w:id="1589" w:author="Jonathan Leipold - BDAE Gruppe" w:date="2023-10-20T00:56:00Z">
        <w:r>
          <w:rPr>
            <w:lang w:val="en-GB"/>
          </w:rPr>
          <w:t xml:space="preserve">While the </w:t>
        </w:r>
        <w:r w:rsidRPr="005D282F">
          <w:rPr>
            <w:lang w:val="en-GB"/>
          </w:rPr>
          <w:t xml:space="preserve">most </w:t>
        </w:r>
      </w:ins>
      <w:ins w:id="1590" w:author="Gastbenutzer" w:date="2023-10-28T22:00:00Z">
        <w:r w:rsidR="38A32F5D" w:rsidRPr="38A32F5D">
          <w:rPr>
            <w:lang w:val="en-GB"/>
          </w:rPr>
          <w:t>common</w:t>
        </w:r>
      </w:ins>
      <w:ins w:id="1591" w:author="Jonathan Leipold - BDAE Gruppe" w:date="2023-10-20T00:56:00Z">
        <w:del w:id="1592" w:author="Gastbenutzer" w:date="2023-10-28T22:00:00Z">
          <w:r w:rsidRPr="005D282F">
            <w:rPr>
              <w:lang w:val="en-GB"/>
            </w:rPr>
            <w:delText>frequent</w:delText>
          </w:r>
        </w:del>
        <w:r w:rsidRPr="005D282F">
          <w:rPr>
            <w:lang w:val="en-GB"/>
          </w:rPr>
          <w:t xml:space="preserve"> </w:t>
        </w:r>
        <w:proofErr w:type="spellStart"/>
        <w:r w:rsidRPr="005D282F">
          <w:rPr>
            <w:lang w:val="en-GB"/>
          </w:rPr>
          <w:t>MainProducts</w:t>
        </w:r>
        <w:proofErr w:type="spellEnd"/>
        <w:r w:rsidRPr="005D282F">
          <w:rPr>
            <w:lang w:val="en-GB"/>
          </w:rPr>
          <w:t xml:space="preserve"> have a balanced distribution of the target variable</w:t>
        </w:r>
        <w:r>
          <w:rPr>
            <w:lang w:val="en-GB"/>
          </w:rPr>
          <w:t xml:space="preserve">, </w:t>
        </w:r>
        <w:r w:rsidRPr="005D282F">
          <w:rPr>
            <w:lang w:val="en-GB"/>
          </w:rPr>
          <w:t xml:space="preserve">there are common </w:t>
        </w:r>
        <w:proofErr w:type="spellStart"/>
        <w:r w:rsidRPr="005D282F">
          <w:rPr>
            <w:lang w:val="en-GB"/>
          </w:rPr>
          <w:t>MainProducts</w:t>
        </w:r>
        <w:proofErr w:type="spellEnd"/>
        <w:r w:rsidRPr="005D282F">
          <w:rPr>
            <w:lang w:val="en-GB"/>
          </w:rPr>
          <w:t xml:space="preserve"> with a </w:t>
        </w:r>
      </w:ins>
      <w:ins w:id="1593" w:author="Jonathan Leipold - BDAE Gruppe" w:date="2023-10-20T00:57:00Z">
        <w:r w:rsidR="005B1E98" w:rsidRPr="005D282F">
          <w:rPr>
            <w:lang w:val="en-GB"/>
          </w:rPr>
          <w:t>positi</w:t>
        </w:r>
        <w:r w:rsidR="005B1E98">
          <w:rPr>
            <w:lang w:val="en-GB"/>
          </w:rPr>
          <w:t>ve</w:t>
        </w:r>
      </w:ins>
      <w:ins w:id="1594" w:author="Jonathan Leipold - BDAE Gruppe" w:date="2023-10-20T00:56:00Z">
        <w:r w:rsidRPr="005D282F">
          <w:rPr>
            <w:lang w:val="en-GB"/>
          </w:rPr>
          <w:t xml:space="preserve"> (G014) or </w:t>
        </w:r>
      </w:ins>
      <w:ins w:id="1595" w:author="Jonathan Leipold - BDAE Gruppe" w:date="2023-10-20T00:57:00Z">
        <w:r w:rsidR="005B1E98" w:rsidRPr="005D282F">
          <w:rPr>
            <w:lang w:val="en-GB"/>
          </w:rPr>
          <w:t>negative</w:t>
        </w:r>
      </w:ins>
      <w:ins w:id="1596" w:author="Jonathan Leipold - BDAE Gruppe" w:date="2023-10-20T00:56:00Z">
        <w:r w:rsidRPr="005D282F">
          <w:rPr>
            <w:lang w:val="en-GB"/>
          </w:rPr>
          <w:t xml:space="preserve"> (G004) impact on the termination status. </w:t>
        </w:r>
      </w:ins>
    </w:p>
    <w:p w14:paraId="56CB0D75" w14:textId="77777777" w:rsidR="00590078" w:rsidRDefault="00590078" w:rsidP="00590078">
      <w:pPr>
        <w:pStyle w:val="Heading3"/>
        <w:rPr>
          <w:ins w:id="1597" w:author="Jonathan Leipold - BDAE Gruppe" w:date="2023-10-20T01:36:00Z"/>
          <w:lang w:val="en-GB"/>
        </w:rPr>
      </w:pPr>
    </w:p>
    <w:p w14:paraId="0762725F" w14:textId="63BFF947" w:rsidR="00590078" w:rsidRDefault="00590078" w:rsidP="00590078">
      <w:pPr>
        <w:pStyle w:val="Heading3"/>
        <w:rPr>
          <w:ins w:id="1598" w:author="Jonathan Leipold - BDAE Gruppe" w:date="2023-10-20T00:59:00Z"/>
          <w:lang w:val="en-GB"/>
        </w:rPr>
      </w:pPr>
      <w:bookmarkStart w:id="1599" w:name="_Toc148803238"/>
      <w:bookmarkStart w:id="1600" w:name="_Toc149725161"/>
      <w:ins w:id="1601" w:author="Jonathan Leipold - BDAE Gruppe" w:date="2023-10-20T00:59:00Z">
        <w:r>
          <w:rPr>
            <w:lang w:val="en-GB"/>
          </w:rPr>
          <w:t>Encoding</w:t>
        </w:r>
        <w:bookmarkEnd w:id="1599"/>
        <w:bookmarkEnd w:id="1600"/>
      </w:ins>
    </w:p>
    <w:p w14:paraId="341AC559" w14:textId="77777777" w:rsidR="00282264" w:rsidRDefault="00590078">
      <w:pPr>
        <w:rPr>
          <w:ins w:id="1602" w:author="Jonathan Leipold - BDAE Gruppe" w:date="2023-10-20T01:00:00Z"/>
          <w:szCs w:val="20"/>
          <w:lang w:val="en-GB"/>
        </w:rPr>
        <w:pPrChange w:id="1603" w:author="Jonathan Leipold - BDAE Gruppe" w:date="2023-10-20T01:14:00Z">
          <w:pPr>
            <w:pStyle w:val="Heading3"/>
          </w:pPr>
        </w:pPrChange>
      </w:pPr>
      <w:ins w:id="1604" w:author="Jonathan Leipold - BDAE Gruppe" w:date="2023-10-20T00:59:00Z">
        <w:r w:rsidRPr="38A32F5D">
          <w:rPr>
            <w:szCs w:val="20"/>
            <w:lang w:val="en-GB"/>
          </w:rPr>
          <w:t xml:space="preserve">To create </w:t>
        </w:r>
      </w:ins>
      <w:ins w:id="1605" w:author="Jonathan Leipold - BDAE Gruppe" w:date="2023-10-20T01:00:00Z">
        <w:r w:rsidR="00572DBF" w:rsidRPr="38A32F5D">
          <w:rPr>
            <w:szCs w:val="20"/>
            <w:lang w:val="en-GB"/>
          </w:rPr>
          <w:t>numerical data for the use of ML Models the data can be encoded with the help of pre</w:t>
        </w:r>
        <w:r w:rsidR="00282264" w:rsidRPr="38A32F5D">
          <w:rPr>
            <w:szCs w:val="20"/>
            <w:lang w:val="en-GB"/>
          </w:rPr>
          <w:t>defined functions.</w:t>
        </w:r>
      </w:ins>
    </w:p>
    <w:p w14:paraId="0B1D0E9D" w14:textId="77777777" w:rsidR="00282264" w:rsidRDefault="00282264">
      <w:pPr>
        <w:rPr>
          <w:ins w:id="1606" w:author="Jonathan Leipold - BDAE Gruppe" w:date="2023-10-20T01:01:00Z"/>
          <w:szCs w:val="20"/>
          <w:lang w:val="en-GB"/>
        </w:rPr>
        <w:pPrChange w:id="1607" w:author="Jonathan Leipold - BDAE Gruppe" w:date="2023-10-20T01:14:00Z">
          <w:pPr>
            <w:pStyle w:val="Heading3"/>
          </w:pPr>
        </w:pPrChange>
      </w:pPr>
      <w:ins w:id="1608" w:author="Jonathan Leipold - BDAE Gruppe" w:date="2023-10-20T01:00:00Z">
        <w:r w:rsidRPr="38A32F5D">
          <w:rPr>
            <w:szCs w:val="20"/>
            <w:lang w:val="en-GB"/>
          </w:rPr>
          <w:t>2 Encode</w:t>
        </w:r>
      </w:ins>
      <w:ins w:id="1609" w:author="Jonathan Leipold - BDAE Gruppe" w:date="2023-10-20T01:01:00Z">
        <w:r w:rsidRPr="38A32F5D">
          <w:rPr>
            <w:szCs w:val="20"/>
            <w:lang w:val="en-GB"/>
          </w:rPr>
          <w:t>r were chosen:</w:t>
        </w:r>
      </w:ins>
    </w:p>
    <w:p w14:paraId="3073A61D" w14:textId="698A84F1" w:rsidR="000E49CB" w:rsidRPr="005E0372" w:rsidRDefault="000E49CB">
      <w:pPr>
        <w:pStyle w:val="ListParagraph"/>
        <w:numPr>
          <w:ilvl w:val="0"/>
          <w:numId w:val="63"/>
        </w:numPr>
        <w:rPr>
          <w:ins w:id="1610" w:author="Jonathan Leipold - BDAE Gruppe" w:date="2023-10-20T01:01:00Z"/>
          <w:szCs w:val="20"/>
          <w:lang w:val="en-GB"/>
        </w:rPr>
        <w:pPrChange w:id="1611" w:author="Jonathan Leipold - BDAE Gruppe" w:date="2023-10-20T01:14:00Z">
          <w:pPr>
            <w:pStyle w:val="Heading3"/>
            <w:numPr>
              <w:numId w:val="61"/>
            </w:numPr>
            <w:ind w:left="720" w:hanging="360"/>
          </w:pPr>
        </w:pPrChange>
      </w:pPr>
      <w:proofErr w:type="spellStart"/>
      <w:ins w:id="1612" w:author="Jonathan Leipold - BDAE Gruppe" w:date="2023-10-20T01:01:00Z">
        <w:r w:rsidRPr="38A32F5D">
          <w:rPr>
            <w:szCs w:val="20"/>
            <w:lang w:val="en-GB"/>
          </w:rPr>
          <w:t>CountFrequency</w:t>
        </w:r>
        <w:proofErr w:type="spellEnd"/>
        <w:r w:rsidRPr="38A32F5D">
          <w:rPr>
            <w:szCs w:val="20"/>
            <w:lang w:val="en-GB"/>
          </w:rPr>
          <w:t>:</w:t>
        </w:r>
      </w:ins>
    </w:p>
    <w:p w14:paraId="1FD76F19" w14:textId="748C3FD5" w:rsidR="00481507" w:rsidRDefault="00653D2D" w:rsidP="00EB7DD6">
      <w:pPr>
        <w:rPr>
          <w:ins w:id="1613" w:author="Jonathan Leipold - BDAE Gruppe" w:date="2023-10-20T01:07:00Z"/>
          <w:szCs w:val="20"/>
          <w:lang w:val="en-GB"/>
        </w:rPr>
      </w:pPr>
      <w:ins w:id="1614" w:author="Jonathan Leipold - BDAE Gruppe" w:date="2023-10-20T01:02:00Z">
        <w:r w:rsidRPr="38A32F5D">
          <w:rPr>
            <w:szCs w:val="20"/>
            <w:lang w:val="en-GB"/>
          </w:rPr>
          <w:t xml:space="preserve">This encoder </w:t>
        </w:r>
      </w:ins>
      <w:ins w:id="1615" w:author="Gastbenutzer" w:date="2023-10-28T22:03:00Z">
        <w:r w:rsidR="38A32F5D" w:rsidRPr="38A32F5D">
          <w:rPr>
            <w:szCs w:val="20"/>
            <w:lang w:val="en-GB"/>
          </w:rPr>
          <w:t>has been</w:t>
        </w:r>
      </w:ins>
      <w:ins w:id="1616" w:author="Jonathan Leipold - BDAE Gruppe" w:date="2023-10-20T01:02:00Z">
        <w:del w:id="1617" w:author="Gastbenutzer" w:date="2023-10-28T22:03:00Z">
          <w:r w:rsidRPr="38A32F5D">
            <w:rPr>
              <w:szCs w:val="20"/>
              <w:lang w:val="en-GB"/>
            </w:rPr>
            <w:delText>was</w:delText>
          </w:r>
        </w:del>
        <w:r w:rsidRPr="38A32F5D">
          <w:rPr>
            <w:szCs w:val="20"/>
            <w:lang w:val="en-GB"/>
          </w:rPr>
          <w:t xml:space="preserve"> chosen to reduce the feature amount.</w:t>
        </w:r>
      </w:ins>
      <w:ins w:id="1618" w:author="Jonathan Leipold - BDAE Gruppe" w:date="2023-10-20T01:04:00Z">
        <w:r w:rsidR="00E20E92" w:rsidRPr="38A32F5D">
          <w:rPr>
            <w:szCs w:val="20"/>
            <w:lang w:val="en-GB"/>
          </w:rPr>
          <w:t xml:space="preserve"> To </w:t>
        </w:r>
        <w:r w:rsidR="00220865" w:rsidRPr="38A32F5D">
          <w:rPr>
            <w:szCs w:val="20"/>
            <w:lang w:val="en-GB"/>
          </w:rPr>
          <w:t xml:space="preserve">avoid </w:t>
        </w:r>
      </w:ins>
      <w:ins w:id="1619" w:author="Jonathan Leipold - BDAE Gruppe" w:date="2023-10-20T01:06:00Z">
        <w:r w:rsidR="00DF23AA" w:rsidRPr="38A32F5D">
          <w:rPr>
            <w:szCs w:val="20"/>
            <w:lang w:val="en-GB"/>
          </w:rPr>
          <w:t>data leakage</w:t>
        </w:r>
      </w:ins>
      <w:ins w:id="1620" w:author="Gastbenutzer" w:date="2023-10-28T22:03:00Z">
        <w:r w:rsidR="38A32F5D" w:rsidRPr="38A32F5D">
          <w:rPr>
            <w:szCs w:val="20"/>
            <w:lang w:val="en-GB"/>
          </w:rPr>
          <w:t>,</w:t>
        </w:r>
      </w:ins>
      <w:ins w:id="1621" w:author="Jonathan Leipold - BDAE Gruppe" w:date="2023-10-20T01:06:00Z">
        <w:r w:rsidR="00DF23AA" w:rsidRPr="38A32F5D">
          <w:rPr>
            <w:szCs w:val="20"/>
            <w:lang w:val="en-GB"/>
          </w:rPr>
          <w:t xml:space="preserve"> this encoder will </w:t>
        </w:r>
      </w:ins>
      <w:ins w:id="1622" w:author="Gastbenutzer" w:date="2023-10-28T22:03:00Z">
        <w:r w:rsidR="38A32F5D" w:rsidRPr="38A32F5D">
          <w:rPr>
            <w:szCs w:val="20"/>
            <w:lang w:val="en-GB"/>
          </w:rPr>
          <w:t>be used</w:t>
        </w:r>
      </w:ins>
      <w:ins w:id="1623" w:author="Jonathan Leipold - BDAE Gruppe" w:date="2023-10-20T01:06:00Z">
        <w:del w:id="1624" w:author="Gastbenutzer" w:date="2023-10-28T22:03:00Z">
          <w:r w:rsidR="00B75E18" w:rsidRPr="38A32F5D">
            <w:rPr>
              <w:szCs w:val="20"/>
              <w:lang w:val="en-GB"/>
            </w:rPr>
            <w:delText>take place</w:delText>
          </w:r>
        </w:del>
        <w:r w:rsidR="00B75E18" w:rsidRPr="38A32F5D">
          <w:rPr>
            <w:szCs w:val="20"/>
            <w:lang w:val="en-GB"/>
          </w:rPr>
          <w:t xml:space="preserve"> in the process / after train</w:t>
        </w:r>
      </w:ins>
      <w:ins w:id="1625" w:author="Jonathan Leipold - BDAE Gruppe" w:date="2023-10-20T01:07:00Z">
        <w:r w:rsidR="00B75E18" w:rsidRPr="38A32F5D">
          <w:rPr>
            <w:szCs w:val="20"/>
            <w:lang w:val="en-GB"/>
          </w:rPr>
          <w:t xml:space="preserve">-test-split. To </w:t>
        </w:r>
      </w:ins>
      <w:ins w:id="1626" w:author="Jonathan Leipold - BDAE Gruppe" w:date="2023-10-20T01:04:00Z">
        <w:r w:rsidR="00220865" w:rsidRPr="38A32F5D">
          <w:rPr>
            <w:szCs w:val="20"/>
            <w:lang w:val="en-GB"/>
          </w:rPr>
          <w:t xml:space="preserve">re-transform </w:t>
        </w:r>
      </w:ins>
      <w:ins w:id="1627" w:author="Jonathan Leipold - BDAE Gruppe" w:date="2023-10-20T01:07:00Z">
        <w:r w:rsidR="00B75E18" w:rsidRPr="38A32F5D">
          <w:rPr>
            <w:szCs w:val="20"/>
            <w:lang w:val="en-GB"/>
          </w:rPr>
          <w:t xml:space="preserve">the </w:t>
        </w:r>
      </w:ins>
      <w:ins w:id="1628" w:author="Jonathan Leipold - BDAE Gruppe" w:date="2023-10-20T01:04:00Z">
        <w:r w:rsidR="00220865" w:rsidRPr="38A32F5D">
          <w:rPr>
            <w:szCs w:val="20"/>
            <w:lang w:val="en-GB"/>
          </w:rPr>
          <w:t>encoded data</w:t>
        </w:r>
      </w:ins>
      <w:ins w:id="1629" w:author="Gastbenutzer" w:date="2023-10-28T22:04:00Z">
        <w:r w:rsidR="38A32F5D" w:rsidRPr="38A32F5D">
          <w:rPr>
            <w:szCs w:val="20"/>
            <w:lang w:val="en-GB"/>
          </w:rPr>
          <w:t>,</w:t>
        </w:r>
      </w:ins>
      <w:ins w:id="1630" w:author="Jonathan Leipold - BDAE Gruppe" w:date="2023-10-20T01:07:00Z">
        <w:r w:rsidR="00B75E18" w:rsidRPr="38A32F5D">
          <w:rPr>
            <w:szCs w:val="20"/>
            <w:lang w:val="en-GB"/>
          </w:rPr>
          <w:t xml:space="preserve"> an encoder </w:t>
        </w:r>
      </w:ins>
      <w:ins w:id="1631" w:author="Gastbenutzer" w:date="2023-10-28T22:04:00Z">
        <w:r w:rsidR="38A32F5D" w:rsidRPr="38A32F5D">
          <w:rPr>
            <w:szCs w:val="20"/>
            <w:lang w:val="en-GB"/>
          </w:rPr>
          <w:t>is</w:t>
        </w:r>
      </w:ins>
      <w:ins w:id="1632" w:author="Jonathan Leipold - BDAE Gruppe" w:date="2023-10-20T01:07:00Z">
        <w:del w:id="1633" w:author="Gastbenutzer" w:date="2023-10-28T22:04:00Z">
          <w:r w:rsidR="00B75E18" w:rsidRPr="38A32F5D">
            <w:rPr>
              <w:szCs w:val="20"/>
              <w:lang w:val="en-GB"/>
            </w:rPr>
            <w:delText>will be</w:delText>
          </w:r>
        </w:del>
        <w:r w:rsidR="00B75E18" w:rsidRPr="38A32F5D">
          <w:rPr>
            <w:szCs w:val="20"/>
            <w:lang w:val="en-GB"/>
          </w:rPr>
          <w:t xml:space="preserve"> returned by the</w:t>
        </w:r>
        <w:r w:rsidR="00A13A89" w:rsidRPr="38A32F5D">
          <w:rPr>
            <w:szCs w:val="20"/>
            <w:lang w:val="en-GB"/>
          </w:rPr>
          <w:t xml:space="preserve"> </w:t>
        </w:r>
        <w:proofErr w:type="spellStart"/>
        <w:r w:rsidR="00A13A89" w:rsidRPr="38A32F5D">
          <w:rPr>
            <w:szCs w:val="20"/>
            <w:lang w:val="en-GB"/>
          </w:rPr>
          <w:t>create_train_test</w:t>
        </w:r>
        <w:proofErr w:type="spellEnd"/>
        <w:r w:rsidR="00A13A89" w:rsidRPr="38A32F5D">
          <w:rPr>
            <w:szCs w:val="20"/>
            <w:lang w:val="en-GB"/>
          </w:rPr>
          <w:t xml:space="preserve"> function.</w:t>
        </w:r>
        <w:r w:rsidR="00481507" w:rsidRPr="38A32F5D">
          <w:rPr>
            <w:szCs w:val="20"/>
            <w:lang w:val="en-GB"/>
          </w:rPr>
          <w:t xml:space="preserve"> </w:t>
        </w:r>
      </w:ins>
    </w:p>
    <w:p w14:paraId="38061238" w14:textId="1F68EE03" w:rsidR="00653D2D" w:rsidRPr="00653D2D" w:rsidRDefault="38A32F5D">
      <w:pPr>
        <w:rPr>
          <w:ins w:id="1634" w:author="Jonathan Leipold - BDAE Gruppe" w:date="2023-10-20T01:01:00Z"/>
          <w:szCs w:val="20"/>
          <w:lang w:val="en-GB"/>
        </w:rPr>
        <w:pPrChange w:id="1635" w:author="Jonathan Leipold - BDAE Gruppe" w:date="2023-10-20T01:01:00Z">
          <w:pPr>
            <w:pStyle w:val="Heading3"/>
            <w:numPr>
              <w:numId w:val="61"/>
            </w:numPr>
            <w:ind w:left="720" w:hanging="360"/>
          </w:pPr>
        </w:pPrChange>
      </w:pPr>
      <w:ins w:id="1636" w:author="Gastbenutzer" w:date="2023-10-28T22:04:00Z">
        <w:r w:rsidRPr="38A32F5D">
          <w:rPr>
            <w:szCs w:val="20"/>
            <w:lang w:val="en-GB"/>
          </w:rPr>
          <w:t>The d</w:t>
        </w:r>
      </w:ins>
      <w:ins w:id="1637" w:author="Jonathan Leipold - BDAE Gruppe" w:date="2023-10-20T01:02:00Z">
        <w:del w:id="1638" w:author="Gastbenutzer" w:date="2023-10-28T22:04:00Z">
          <w:r w:rsidR="00FA2D89" w:rsidRPr="38A32F5D">
            <w:rPr>
              <w:szCs w:val="20"/>
              <w:lang w:val="en-GB"/>
            </w:rPr>
            <w:delText>D</w:delText>
          </w:r>
        </w:del>
        <w:r w:rsidR="00FA2D89" w:rsidRPr="38A32F5D">
          <w:rPr>
            <w:szCs w:val="20"/>
            <w:lang w:val="en-GB"/>
          </w:rPr>
          <w:t xml:space="preserve">isadvantage of this encoder is, that it can give </w:t>
        </w:r>
      </w:ins>
      <w:ins w:id="1639" w:author="Gastbenutzer" w:date="2023-10-28T22:04:00Z">
        <w:r w:rsidRPr="38A32F5D">
          <w:rPr>
            <w:szCs w:val="20"/>
            <w:lang w:val="en-GB"/>
          </w:rPr>
          <w:t xml:space="preserve">a </w:t>
        </w:r>
      </w:ins>
      <w:ins w:id="1640" w:author="Jonathan Leipold - BDAE Gruppe" w:date="2023-10-20T01:02:00Z">
        <w:r w:rsidR="00FA2D89" w:rsidRPr="38A32F5D">
          <w:rPr>
            <w:szCs w:val="20"/>
            <w:lang w:val="en-GB"/>
          </w:rPr>
          <w:t xml:space="preserve">false impression because </w:t>
        </w:r>
      </w:ins>
      <w:ins w:id="1641" w:author="Jonathan Leipold - BDAE Gruppe" w:date="2023-10-20T01:03:00Z">
        <w:r w:rsidR="004E6D1C" w:rsidRPr="38A32F5D">
          <w:rPr>
            <w:szCs w:val="20"/>
            <w:lang w:val="en-GB"/>
          </w:rPr>
          <w:t xml:space="preserve">nominal data </w:t>
        </w:r>
      </w:ins>
      <w:proofErr w:type="spellStart"/>
      <w:ins w:id="1642" w:author="Gastbenutzer" w:date="2023-10-28T22:04:00Z">
        <w:r w:rsidRPr="38A32F5D">
          <w:rPr>
            <w:szCs w:val="20"/>
            <w:lang w:val="en-GB"/>
          </w:rPr>
          <w:t>is</w:t>
        </w:r>
      </w:ins>
      <w:ins w:id="1643" w:author="Jonathan Leipold - BDAE Gruppe" w:date="2023-10-20T01:03:00Z">
        <w:del w:id="1644" w:author="Gastbenutzer" w:date="2023-10-28T22:04:00Z">
          <w:r w:rsidR="004E6D1C" w:rsidRPr="38A32F5D">
            <w:rPr>
              <w:szCs w:val="20"/>
              <w:lang w:val="en-GB"/>
            </w:rPr>
            <w:delText xml:space="preserve">will be </w:delText>
          </w:r>
        </w:del>
        <w:r w:rsidR="004E6D1C" w:rsidRPr="38A32F5D">
          <w:rPr>
            <w:szCs w:val="20"/>
            <w:lang w:val="en-GB"/>
          </w:rPr>
          <w:t>interpreted</w:t>
        </w:r>
        <w:proofErr w:type="spellEnd"/>
        <w:r w:rsidR="004E6D1C" w:rsidRPr="38A32F5D">
          <w:rPr>
            <w:szCs w:val="20"/>
            <w:lang w:val="en-GB"/>
          </w:rPr>
          <w:t xml:space="preserve"> as </w:t>
        </w:r>
        <w:r w:rsidR="00E20E92" w:rsidRPr="38A32F5D">
          <w:rPr>
            <w:szCs w:val="20"/>
            <w:lang w:val="en-GB"/>
          </w:rPr>
          <w:t xml:space="preserve">ordinal data. </w:t>
        </w:r>
        <w:r w:rsidRPr="38A32F5D">
          <w:rPr>
            <w:szCs w:val="20"/>
            <w:lang w:val="en-GB"/>
          </w:rPr>
          <w:t>That</w:t>
        </w:r>
      </w:ins>
      <w:ins w:id="1645" w:author="Gastbenutzer" w:date="2023-10-28T22:05:00Z">
        <w:r w:rsidRPr="38A32F5D">
          <w:rPr>
            <w:szCs w:val="20"/>
            <w:lang w:val="en-GB"/>
          </w:rPr>
          <w:t xml:space="preserve"> i</w:t>
        </w:r>
      </w:ins>
      <w:ins w:id="1646" w:author="Jonathan Leipold - BDAE Gruppe" w:date="2023-10-20T01:03:00Z">
        <w:del w:id="1647" w:author="Gastbenutzer" w:date="2023-10-28T22:05:00Z">
          <w:r w:rsidR="00FA2D89" w:rsidRPr="38A32F5D" w:rsidDel="38A32F5D">
            <w:rPr>
              <w:szCs w:val="20"/>
              <w:lang w:val="en-GB"/>
            </w:rPr>
            <w:delText>’</w:delText>
          </w:r>
        </w:del>
        <w:r w:rsidRPr="38A32F5D">
          <w:rPr>
            <w:szCs w:val="20"/>
            <w:lang w:val="en-GB"/>
          </w:rPr>
          <w:t>s w</w:t>
        </w:r>
      </w:ins>
      <w:ins w:id="1648" w:author="Gastbenutzer" w:date="2023-10-28T22:05:00Z">
        <w:r w:rsidRPr="38A32F5D">
          <w:rPr>
            <w:szCs w:val="20"/>
            <w:lang w:val="en-GB"/>
          </w:rPr>
          <w:t>h</w:t>
        </w:r>
      </w:ins>
      <w:ins w:id="1649" w:author="Jonathan Leipold - BDAE Gruppe" w:date="2023-10-20T01:03:00Z">
        <w:del w:id="1650" w:author="Gastbenutzer" w:date="2023-10-28T22:05:00Z">
          <w:r w:rsidR="00FA2D89" w:rsidRPr="38A32F5D" w:rsidDel="38A32F5D">
            <w:rPr>
              <w:szCs w:val="20"/>
              <w:lang w:val="en-GB"/>
            </w:rPr>
            <w:delText>a</w:delText>
          </w:r>
        </w:del>
        <w:r w:rsidRPr="38A32F5D">
          <w:rPr>
            <w:szCs w:val="20"/>
            <w:lang w:val="en-GB"/>
          </w:rPr>
          <w:t>y</w:t>
        </w:r>
        <w:r w:rsidR="00E20E92" w:rsidRPr="38A32F5D">
          <w:rPr>
            <w:szCs w:val="20"/>
            <w:lang w:val="en-GB"/>
          </w:rPr>
          <w:t xml:space="preserve"> </w:t>
        </w:r>
      </w:ins>
      <w:ins w:id="1651" w:author="Jonathan Leipold - BDAE Gruppe" w:date="2023-10-20T01:04:00Z">
        <w:r w:rsidR="00E20E92" w:rsidRPr="38A32F5D">
          <w:rPr>
            <w:szCs w:val="20"/>
            <w:lang w:val="en-GB"/>
          </w:rPr>
          <w:t>another semi-</w:t>
        </w:r>
        <w:r w:rsidRPr="38A32F5D">
          <w:rPr>
            <w:szCs w:val="20"/>
            <w:lang w:val="en-GB"/>
          </w:rPr>
          <w:t>manu</w:t>
        </w:r>
      </w:ins>
      <w:ins w:id="1652" w:author="Gastbenutzer" w:date="2023-10-28T22:05:00Z">
        <w:r w:rsidRPr="38A32F5D">
          <w:rPr>
            <w:szCs w:val="20"/>
            <w:lang w:val="en-GB"/>
          </w:rPr>
          <w:t>a</w:t>
        </w:r>
      </w:ins>
      <w:ins w:id="1653" w:author="Jonathan Leipold - BDAE Gruppe" w:date="2023-10-20T01:04:00Z">
        <w:del w:id="1654" w:author="Gastbenutzer" w:date="2023-10-28T22:05:00Z">
          <w:r w:rsidR="00FA2D89" w:rsidRPr="38A32F5D" w:rsidDel="38A32F5D">
            <w:rPr>
              <w:szCs w:val="20"/>
              <w:lang w:val="en-GB"/>
            </w:rPr>
            <w:delText>a</w:delText>
          </w:r>
        </w:del>
        <w:r w:rsidRPr="38A32F5D">
          <w:rPr>
            <w:szCs w:val="20"/>
            <w:lang w:val="en-GB"/>
          </w:rPr>
          <w:t>l</w:t>
        </w:r>
        <w:r w:rsidR="00E20E92" w:rsidRPr="38A32F5D">
          <w:rPr>
            <w:szCs w:val="20"/>
            <w:lang w:val="en-GB"/>
          </w:rPr>
          <w:t xml:space="preserve"> encoding </w:t>
        </w:r>
      </w:ins>
      <w:ins w:id="1655" w:author="Gastbenutzer" w:date="2023-10-28T22:05:00Z">
        <w:r w:rsidRPr="38A32F5D">
          <w:rPr>
            <w:szCs w:val="20"/>
            <w:lang w:val="en-GB"/>
          </w:rPr>
          <w:t>has been</w:t>
        </w:r>
      </w:ins>
      <w:ins w:id="1656" w:author="Jonathan Leipold - BDAE Gruppe" w:date="2023-10-20T01:08:00Z">
        <w:del w:id="1657" w:author="Gastbenutzer" w:date="2023-10-28T22:05:00Z">
          <w:r w:rsidR="00481507" w:rsidRPr="38A32F5D">
            <w:rPr>
              <w:szCs w:val="20"/>
              <w:lang w:val="en-GB"/>
            </w:rPr>
            <w:delText>was</w:delText>
          </w:r>
        </w:del>
        <w:r w:rsidR="00481507" w:rsidRPr="38A32F5D">
          <w:rPr>
            <w:szCs w:val="20"/>
            <w:lang w:val="en-GB"/>
          </w:rPr>
          <w:t xml:space="preserve"> created:</w:t>
        </w:r>
      </w:ins>
    </w:p>
    <w:p w14:paraId="437B039A" w14:textId="515E71EE" w:rsidR="00481507" w:rsidRPr="005E0372" w:rsidRDefault="00653D2D">
      <w:pPr>
        <w:pStyle w:val="ListParagraph"/>
        <w:numPr>
          <w:ilvl w:val="0"/>
          <w:numId w:val="63"/>
        </w:numPr>
        <w:rPr>
          <w:ins w:id="1658" w:author="Jonathan Leipold - BDAE Gruppe" w:date="2023-10-20T01:08:00Z"/>
          <w:color w:val="007789" w:themeColor="accent1" w:themeShade="BF"/>
          <w:szCs w:val="20"/>
          <w:lang w:val="en-GB"/>
          <w:rPrChange w:id="1659" w:author="Jonathan Leipold - BDAE Gruppe" w:date="2023-10-20T01:14:00Z">
            <w:rPr>
              <w:ins w:id="1660" w:author="Jonathan Leipold - BDAE Gruppe" w:date="2023-10-20T01:08:00Z"/>
              <w:lang w:val="en-GB"/>
            </w:rPr>
          </w:rPrChange>
        </w:rPr>
        <w:pPrChange w:id="1661" w:author="Jonathan Leipold - BDAE Gruppe" w:date="2023-10-20T01:14:00Z">
          <w:pPr>
            <w:pStyle w:val="Heading3"/>
            <w:numPr>
              <w:numId w:val="61"/>
            </w:numPr>
            <w:ind w:left="720" w:hanging="360"/>
          </w:pPr>
        </w:pPrChange>
      </w:pPr>
      <w:ins w:id="1662" w:author="Jonathan Leipold - BDAE Gruppe" w:date="2023-10-20T01:01:00Z">
        <w:r w:rsidRPr="38A32F5D">
          <w:rPr>
            <w:szCs w:val="20"/>
            <w:lang w:val="en-GB"/>
          </w:rPr>
          <w:t>Dummy Encoding</w:t>
        </w:r>
      </w:ins>
    </w:p>
    <w:p w14:paraId="5A4FA455" w14:textId="50BA2F4F" w:rsidR="00945275" w:rsidRDefault="00481507">
      <w:pPr>
        <w:rPr>
          <w:ins w:id="1663" w:author="Jonathan Leipold - BDAE Gruppe" w:date="2023-10-20T01:10:00Z"/>
          <w:szCs w:val="20"/>
          <w:lang w:val="en-GB"/>
        </w:rPr>
        <w:pPrChange w:id="1664" w:author="Jonathan Leipold - BDAE Gruppe" w:date="2023-10-20T01:15:00Z">
          <w:pPr>
            <w:pStyle w:val="Heading3"/>
          </w:pPr>
        </w:pPrChange>
      </w:pPr>
      <w:ins w:id="1665" w:author="Jonathan Leipold - BDAE Gruppe" w:date="2023-10-20T01:08:00Z">
        <w:r w:rsidRPr="38A32F5D">
          <w:rPr>
            <w:szCs w:val="20"/>
            <w:lang w:val="en-GB"/>
          </w:rPr>
          <w:lastRenderedPageBreak/>
          <w:t xml:space="preserve">This </w:t>
        </w:r>
      </w:ins>
      <w:ins w:id="1666" w:author="Gastbenutzer" w:date="2023-10-28T22:06:00Z">
        <w:r w:rsidR="38A32F5D" w:rsidRPr="38A32F5D">
          <w:rPr>
            <w:szCs w:val="20"/>
            <w:lang w:val="en-GB"/>
          </w:rPr>
          <w:t>e</w:t>
        </w:r>
      </w:ins>
      <w:ins w:id="1667" w:author="Jonathan Leipold - BDAE Gruppe" w:date="2023-10-20T01:08:00Z">
        <w:del w:id="1668" w:author="Gastbenutzer" w:date="2023-10-28T22:06:00Z">
          <w:r w:rsidRPr="38A32F5D">
            <w:rPr>
              <w:szCs w:val="20"/>
              <w:lang w:val="en-GB"/>
            </w:rPr>
            <w:delText>E</w:delText>
          </w:r>
        </w:del>
        <w:r w:rsidRPr="38A32F5D">
          <w:rPr>
            <w:szCs w:val="20"/>
            <w:lang w:val="en-GB"/>
          </w:rPr>
          <w:t xml:space="preserve">ncoder can also be used </w:t>
        </w:r>
      </w:ins>
      <w:ins w:id="1669" w:author="Gastbenutzer" w:date="2023-10-28T22:06:00Z">
        <w:r w:rsidR="38A32F5D" w:rsidRPr="38A32F5D">
          <w:rPr>
            <w:szCs w:val="20"/>
            <w:lang w:val="en-GB"/>
          </w:rPr>
          <w:t>prior to generating</w:t>
        </w:r>
      </w:ins>
      <w:ins w:id="1670" w:author="Jonathan Leipold - BDAE Gruppe" w:date="2023-10-20T01:08:00Z">
        <w:del w:id="1671" w:author="Gastbenutzer" w:date="2023-10-28T22:06:00Z">
          <w:r w:rsidRPr="38A32F5D">
            <w:rPr>
              <w:szCs w:val="20"/>
              <w:lang w:val="en-GB"/>
            </w:rPr>
            <w:delText xml:space="preserve">before </w:delText>
          </w:r>
          <w:r w:rsidR="004377D1" w:rsidRPr="38A32F5D">
            <w:rPr>
              <w:szCs w:val="20"/>
              <w:lang w:val="en-GB"/>
            </w:rPr>
            <w:delText>the creation of</w:delText>
          </w:r>
        </w:del>
        <w:r w:rsidR="004377D1" w:rsidRPr="38A32F5D">
          <w:rPr>
            <w:szCs w:val="20"/>
            <w:lang w:val="en-GB"/>
          </w:rPr>
          <w:t xml:space="preserve"> train and test data</w:t>
        </w:r>
      </w:ins>
      <w:ins w:id="1672" w:author="Gastbenutzer" w:date="2023-10-28T22:07:00Z">
        <w:r w:rsidR="38A32F5D" w:rsidRPr="38A32F5D">
          <w:rPr>
            <w:szCs w:val="20"/>
            <w:lang w:val="en-GB"/>
          </w:rPr>
          <w:t xml:space="preserve">,  </w:t>
        </w:r>
      </w:ins>
      <w:ins w:id="1673" w:author="Jonathan Leipold - BDAE Gruppe" w:date="2023-10-20T01:10:00Z">
        <w:del w:id="1674" w:author="Gastbenutzer" w:date="2023-10-28T22:07:00Z">
          <w:r w:rsidR="004956F0" w:rsidRPr="38A32F5D">
            <w:rPr>
              <w:szCs w:val="20"/>
              <w:lang w:val="en-GB"/>
            </w:rPr>
            <w:delText xml:space="preserve"> and </w:delText>
          </w:r>
        </w:del>
        <w:r w:rsidR="38A32F5D" w:rsidRPr="38A32F5D">
          <w:rPr>
            <w:szCs w:val="20"/>
            <w:lang w:val="en-GB"/>
          </w:rPr>
          <w:t>avoid</w:t>
        </w:r>
      </w:ins>
      <w:ins w:id="1675" w:author="Gastbenutzer" w:date="2023-10-28T22:07:00Z">
        <w:r w:rsidR="38A32F5D" w:rsidRPr="38A32F5D">
          <w:rPr>
            <w:szCs w:val="20"/>
            <w:lang w:val="en-GB"/>
          </w:rPr>
          <w:t>ing</w:t>
        </w:r>
      </w:ins>
      <w:ins w:id="1676" w:author="Jonathan Leipold - BDAE Gruppe" w:date="2023-10-20T01:10:00Z">
        <w:del w:id="1677" w:author="Gastbenutzer" w:date="2023-10-28T22:07:00Z">
          <w:r w:rsidRPr="38A32F5D" w:rsidDel="38A32F5D">
            <w:rPr>
              <w:szCs w:val="20"/>
              <w:lang w:val="en-GB"/>
            </w:rPr>
            <w:delText>s</w:delText>
          </w:r>
        </w:del>
        <w:r w:rsidR="004956F0" w:rsidRPr="38A32F5D">
          <w:rPr>
            <w:szCs w:val="20"/>
            <w:lang w:val="en-GB"/>
          </w:rPr>
          <w:t xml:space="preserve"> data leakage </w:t>
        </w:r>
        <w:r w:rsidR="00945275" w:rsidRPr="38A32F5D">
          <w:rPr>
            <w:szCs w:val="20"/>
            <w:lang w:val="en-GB"/>
          </w:rPr>
          <w:t xml:space="preserve">and </w:t>
        </w:r>
      </w:ins>
      <w:ins w:id="1678" w:author="Gastbenutzer" w:date="2023-10-28T22:07:00Z">
        <w:r w:rsidR="38A32F5D" w:rsidRPr="38A32F5D">
          <w:rPr>
            <w:szCs w:val="20"/>
            <w:lang w:val="en-GB"/>
          </w:rPr>
          <w:t>maintaining</w:t>
        </w:r>
      </w:ins>
      <w:ins w:id="1679" w:author="Jonathan Leipold - BDAE Gruppe" w:date="2023-10-20T01:10:00Z">
        <w:del w:id="1680" w:author="Gastbenutzer" w:date="2023-10-28T22:07:00Z">
          <w:r w:rsidR="00945275" w:rsidRPr="38A32F5D">
            <w:rPr>
              <w:szCs w:val="20"/>
              <w:lang w:val="en-GB"/>
            </w:rPr>
            <w:delText>keeps</w:delText>
          </w:r>
        </w:del>
        <w:r w:rsidR="00945275" w:rsidRPr="38A32F5D">
          <w:rPr>
            <w:szCs w:val="20"/>
            <w:lang w:val="en-GB"/>
          </w:rPr>
          <w:t xml:space="preserve"> nominal data</w:t>
        </w:r>
      </w:ins>
      <w:ins w:id="1681" w:author="Jonathan Leipold - BDAE Gruppe" w:date="2023-10-20T01:08:00Z">
        <w:r w:rsidR="004377D1" w:rsidRPr="38A32F5D">
          <w:rPr>
            <w:szCs w:val="20"/>
            <w:lang w:val="en-GB"/>
          </w:rPr>
          <w:t>.</w:t>
        </w:r>
      </w:ins>
      <w:ins w:id="1682" w:author="Jonathan Leipold - BDAE Gruppe" w:date="2023-10-20T01:09:00Z">
        <w:r w:rsidR="004377D1" w:rsidRPr="38A32F5D">
          <w:rPr>
            <w:szCs w:val="20"/>
            <w:lang w:val="en-GB"/>
          </w:rPr>
          <w:t xml:space="preserve"> </w:t>
        </w:r>
      </w:ins>
      <w:ins w:id="1683" w:author="Jonathan Leipold - BDAE Gruppe" w:date="2023-10-21T18:13:00Z">
        <w:r w:rsidR="00B75694">
          <w:rPr>
            <w:rStyle w:val="FootnoteReference"/>
            <w:lang w:val="en-GB"/>
          </w:rPr>
          <w:footnoteReference w:id="4"/>
        </w:r>
      </w:ins>
    </w:p>
    <w:p w14:paraId="6772BC3D" w14:textId="44D08CA7" w:rsidR="00D73D19" w:rsidRDefault="38A32F5D">
      <w:pPr>
        <w:rPr>
          <w:ins w:id="1691" w:author="Jonathan Leipold - BDAE Gruppe" w:date="2023-10-20T01:11:00Z"/>
          <w:szCs w:val="20"/>
          <w:lang w:val="en-GB"/>
        </w:rPr>
        <w:pPrChange w:id="1692" w:author="Jonathan Leipold - BDAE Gruppe" w:date="2023-10-20T01:15:00Z">
          <w:pPr>
            <w:pStyle w:val="Heading3"/>
          </w:pPr>
        </w:pPrChange>
      </w:pPr>
      <w:ins w:id="1693" w:author="Gastbenutzer" w:date="2023-10-28T22:07:00Z">
        <w:r w:rsidRPr="38A32F5D">
          <w:rPr>
            <w:szCs w:val="20"/>
            <w:lang w:val="en-GB"/>
          </w:rPr>
          <w:t>The d</w:t>
        </w:r>
      </w:ins>
      <w:ins w:id="1694" w:author="Jonathan Leipold - BDAE Gruppe" w:date="2023-10-20T01:10:00Z">
        <w:del w:id="1695" w:author="Gastbenutzer" w:date="2023-10-28T22:07:00Z">
          <w:r w:rsidR="00945275" w:rsidRPr="38A32F5D">
            <w:rPr>
              <w:szCs w:val="20"/>
              <w:lang w:val="en-GB"/>
            </w:rPr>
            <w:delText>D</w:delText>
          </w:r>
        </w:del>
        <w:r w:rsidR="00945275" w:rsidRPr="38A32F5D">
          <w:rPr>
            <w:szCs w:val="20"/>
            <w:lang w:val="en-GB"/>
          </w:rPr>
          <w:t xml:space="preserve">isadvantage is the </w:t>
        </w:r>
        <w:del w:id="1696" w:author="Gastbenutzer" w:date="2023-10-28T22:07:00Z">
          <w:r w:rsidR="00945275" w:rsidRPr="38A32F5D">
            <w:rPr>
              <w:szCs w:val="20"/>
              <w:lang w:val="en-GB"/>
            </w:rPr>
            <w:delText xml:space="preserve">creation of a </w:delText>
          </w:r>
        </w:del>
        <w:r w:rsidR="00945275" w:rsidRPr="38A32F5D">
          <w:rPr>
            <w:szCs w:val="20"/>
            <w:lang w:val="en-GB"/>
          </w:rPr>
          <w:t xml:space="preserve">large </w:t>
        </w:r>
      </w:ins>
      <w:ins w:id="1697" w:author="Gastbenutzer" w:date="2023-10-28T22:07:00Z">
        <w:r w:rsidRPr="38A32F5D">
          <w:rPr>
            <w:szCs w:val="20"/>
            <w:lang w:val="en-GB"/>
          </w:rPr>
          <w:t>nu</w:t>
        </w:r>
      </w:ins>
      <w:ins w:id="1698" w:author="Gastbenutzer" w:date="2023-10-28T22:08:00Z">
        <w:r w:rsidRPr="38A32F5D">
          <w:rPr>
            <w:szCs w:val="20"/>
            <w:lang w:val="en-GB"/>
          </w:rPr>
          <w:t>mber</w:t>
        </w:r>
      </w:ins>
      <w:ins w:id="1699" w:author="Jonathan Leipold - BDAE Gruppe" w:date="2023-10-20T01:10:00Z">
        <w:del w:id="1700" w:author="Gastbenutzer" w:date="2023-10-28T22:08:00Z">
          <w:r w:rsidR="00945275" w:rsidRPr="38A32F5D">
            <w:rPr>
              <w:szCs w:val="20"/>
              <w:lang w:val="en-GB"/>
            </w:rPr>
            <w:delText>amount</w:delText>
          </w:r>
        </w:del>
        <w:r w:rsidR="00945275" w:rsidRPr="38A32F5D">
          <w:rPr>
            <w:szCs w:val="20"/>
            <w:lang w:val="en-GB"/>
          </w:rPr>
          <w:t xml:space="preserve"> of features</w:t>
        </w:r>
      </w:ins>
      <w:ins w:id="1701" w:author="Gastbenutzer" w:date="2023-10-28T22:08:00Z">
        <w:r w:rsidRPr="38A32F5D">
          <w:rPr>
            <w:szCs w:val="20"/>
            <w:lang w:val="en-GB"/>
          </w:rPr>
          <w:t xml:space="preserve"> to be created</w:t>
        </w:r>
      </w:ins>
      <w:ins w:id="1702" w:author="Jonathan Leipold - BDAE Gruppe" w:date="2023-10-20T01:10:00Z">
        <w:r w:rsidRPr="38A32F5D">
          <w:rPr>
            <w:szCs w:val="20"/>
            <w:lang w:val="en-GB"/>
          </w:rPr>
          <w:t>.</w:t>
        </w:r>
        <w:r w:rsidR="00945275" w:rsidRPr="38A32F5D">
          <w:rPr>
            <w:szCs w:val="20"/>
            <w:lang w:val="en-GB"/>
          </w:rPr>
          <w:t xml:space="preserve"> </w:t>
        </w:r>
      </w:ins>
      <w:ins w:id="1703" w:author="Jonathan Leipold - BDAE Gruppe" w:date="2023-10-20T01:09:00Z">
        <w:del w:id="1704" w:author="Gastbenutzer" w:date="2023-10-28T22:08:00Z">
          <w:r w:rsidR="004377D1" w:rsidRPr="38A32F5D">
            <w:rPr>
              <w:szCs w:val="20"/>
              <w:lang w:val="en-GB"/>
            </w:rPr>
            <w:delText xml:space="preserve">To </w:delText>
          </w:r>
        </w:del>
      </w:ins>
      <w:ins w:id="1705" w:author="Jonathan Leipold - BDAE Gruppe" w:date="2023-10-20T01:11:00Z">
        <w:del w:id="1706" w:author="Gastbenutzer" w:date="2023-10-28T22:08:00Z">
          <w:r w:rsidR="004C07D1" w:rsidRPr="38A32F5D">
            <w:rPr>
              <w:szCs w:val="20"/>
              <w:lang w:val="en-GB"/>
            </w:rPr>
            <w:delText xml:space="preserve">reduce this some additional things were </w:delText>
          </w:r>
          <w:r w:rsidR="00D73D19" w:rsidRPr="38A32F5D">
            <w:rPr>
              <w:szCs w:val="20"/>
              <w:lang w:val="en-GB"/>
            </w:rPr>
            <w:delText>done:</w:delText>
          </w:r>
        </w:del>
      </w:ins>
      <w:ins w:id="1707" w:author="Gastbenutzer" w:date="2023-10-28T22:08:00Z">
        <w:r w:rsidRPr="38A32F5D">
          <w:rPr>
            <w:szCs w:val="20"/>
            <w:lang w:val="en-GB"/>
          </w:rPr>
          <w:t xml:space="preserve"> Some additional things have been done to reduce this:</w:t>
        </w:r>
      </w:ins>
    </w:p>
    <w:p w14:paraId="6A28567A" w14:textId="456A2DB3" w:rsidR="00D73D19" w:rsidRPr="005E0372" w:rsidRDefault="00D73D19">
      <w:pPr>
        <w:pStyle w:val="ListParagraph"/>
        <w:numPr>
          <w:ilvl w:val="0"/>
          <w:numId w:val="64"/>
        </w:numPr>
        <w:rPr>
          <w:ins w:id="1708" w:author="Jonathan Leipold - BDAE Gruppe" w:date="2023-10-20T01:12:00Z"/>
          <w:color w:val="007789" w:themeColor="accent1" w:themeShade="BF"/>
          <w:szCs w:val="20"/>
          <w:lang w:val="en-GB"/>
          <w:rPrChange w:id="1709" w:author="Jonathan Leipold - BDAE Gruppe" w:date="2023-10-20T01:15:00Z">
            <w:rPr>
              <w:ins w:id="1710" w:author="Jonathan Leipold - BDAE Gruppe" w:date="2023-10-20T01:12:00Z"/>
              <w:lang w:val="en-GB"/>
            </w:rPr>
          </w:rPrChange>
        </w:rPr>
        <w:pPrChange w:id="1711" w:author="Jonathan Leipold - BDAE Gruppe" w:date="2023-10-20T01:15:00Z">
          <w:pPr>
            <w:pStyle w:val="Heading3"/>
            <w:numPr>
              <w:numId w:val="62"/>
            </w:numPr>
            <w:ind w:left="720" w:hanging="360"/>
          </w:pPr>
        </w:pPrChange>
      </w:pPr>
      <w:ins w:id="1712" w:author="Jonathan Leipold - BDAE Gruppe" w:date="2023-10-20T01:12:00Z">
        <w:r w:rsidRPr="38A32F5D">
          <w:rPr>
            <w:szCs w:val="20"/>
            <w:lang w:val="en-GB"/>
          </w:rPr>
          <w:t>Values of categorical columns with only</w:t>
        </w:r>
      </w:ins>
      <w:ins w:id="1713" w:author="Gastbenutzer" w:date="2023-10-28T22:09:00Z">
        <w:r w:rsidRPr="38A32F5D">
          <w:rPr>
            <w:szCs w:val="20"/>
            <w:lang w:val="en-GB"/>
          </w:rPr>
          <w:t xml:space="preserve"> </w:t>
        </w:r>
        <w:r w:rsidR="38A32F5D" w:rsidRPr="38A32F5D">
          <w:rPr>
            <w:szCs w:val="20"/>
            <w:lang w:val="en-GB"/>
          </w:rPr>
          <w:t>a small number</w:t>
        </w:r>
      </w:ins>
      <w:ins w:id="1714" w:author="Jonathan Leipold - BDAE Gruppe" w:date="2023-10-20T01:12:00Z">
        <w:del w:id="1715" w:author="Gastbenutzer" w:date="2023-10-28T22:09:00Z">
          <w:r w:rsidRPr="38A32F5D" w:rsidDel="38A32F5D">
            <w:rPr>
              <w:szCs w:val="20"/>
              <w:lang w:val="en-GB"/>
            </w:rPr>
            <w:delText xml:space="preserve"> </w:delText>
          </w:r>
          <w:r w:rsidRPr="38A32F5D">
            <w:rPr>
              <w:szCs w:val="20"/>
              <w:lang w:val="en-GB"/>
            </w:rPr>
            <w:delText>little amount</w:delText>
          </w:r>
        </w:del>
        <w:r w:rsidRPr="38A32F5D">
          <w:rPr>
            <w:szCs w:val="20"/>
            <w:lang w:val="en-GB"/>
          </w:rPr>
          <w:t xml:space="preserve"> of rows </w:t>
        </w:r>
      </w:ins>
      <w:ins w:id="1716" w:author="Gastbenutzer" w:date="2023-10-28T22:09:00Z">
        <w:r w:rsidR="38A32F5D" w:rsidRPr="38A32F5D">
          <w:rPr>
            <w:szCs w:val="20"/>
            <w:lang w:val="en-GB"/>
          </w:rPr>
          <w:t>are</w:t>
        </w:r>
      </w:ins>
      <w:ins w:id="1717" w:author="Jonathan Leipold - BDAE Gruppe" w:date="2023-10-20T01:12:00Z">
        <w:del w:id="1718" w:author="Gastbenutzer" w:date="2023-10-28T22:09:00Z">
          <w:r w:rsidRPr="38A32F5D">
            <w:rPr>
              <w:szCs w:val="20"/>
              <w:lang w:val="en-GB"/>
            </w:rPr>
            <w:delText>get</w:delText>
          </w:r>
        </w:del>
        <w:r w:rsidRPr="38A32F5D">
          <w:rPr>
            <w:szCs w:val="20"/>
            <w:lang w:val="en-GB"/>
          </w:rPr>
          <w:t xml:space="preserve"> dropped (</w:t>
        </w:r>
        <w:proofErr w:type="gramStart"/>
        <w:r w:rsidRPr="38A32F5D">
          <w:rPr>
            <w:szCs w:val="20"/>
            <w:lang w:val="en-GB"/>
          </w:rPr>
          <w:t>e.g.</w:t>
        </w:r>
        <w:proofErr w:type="gramEnd"/>
        <w:r w:rsidRPr="38A32F5D">
          <w:rPr>
            <w:szCs w:val="20"/>
            <w:lang w:val="en-GB"/>
          </w:rPr>
          <w:t xml:space="preserve"> </w:t>
        </w:r>
        <w:proofErr w:type="spellStart"/>
        <w:r w:rsidRPr="38A32F5D">
          <w:rPr>
            <w:szCs w:val="20"/>
            <w:lang w:val="en-GB"/>
          </w:rPr>
          <w:t>MainProducts</w:t>
        </w:r>
        <w:proofErr w:type="spellEnd"/>
        <w:r w:rsidRPr="38A32F5D">
          <w:rPr>
            <w:szCs w:val="20"/>
            <w:lang w:val="en-GB"/>
          </w:rPr>
          <w:t xml:space="preserve"> with less than 5 contracts).</w:t>
        </w:r>
      </w:ins>
    </w:p>
    <w:p w14:paraId="3A6838A0" w14:textId="6279D19C" w:rsidR="00E828F5" w:rsidRPr="00E828F5" w:rsidRDefault="00D73D19" w:rsidP="00EB7DD6">
      <w:pPr>
        <w:pStyle w:val="ListParagraph"/>
        <w:numPr>
          <w:ilvl w:val="0"/>
          <w:numId w:val="64"/>
        </w:numPr>
        <w:rPr>
          <w:ins w:id="1719" w:author="Jonathan Leipold - BDAE Gruppe" w:date="2023-10-20T01:16:00Z"/>
          <w:color w:val="007789" w:themeColor="accent1" w:themeShade="BF"/>
          <w:szCs w:val="20"/>
          <w:lang w:val="en-GB"/>
          <w:rPrChange w:id="1720" w:author="Jonathan Leipold - BDAE Gruppe" w:date="2023-10-20T01:16:00Z">
            <w:rPr>
              <w:ins w:id="1721" w:author="Jonathan Leipold - BDAE Gruppe" w:date="2023-10-20T01:16:00Z"/>
              <w:lang w:val="en-GB"/>
            </w:rPr>
          </w:rPrChange>
        </w:rPr>
      </w:pPr>
      <w:ins w:id="1722" w:author="Jonathan Leipold - BDAE Gruppe" w:date="2023-10-20T01:12:00Z">
        <w:r w:rsidRPr="38A32F5D">
          <w:rPr>
            <w:szCs w:val="20"/>
            <w:lang w:val="en-GB"/>
          </w:rPr>
          <w:t xml:space="preserve">Countries and </w:t>
        </w:r>
      </w:ins>
      <w:ins w:id="1723" w:author="Gastbenutzer" w:date="2023-10-28T22:11:00Z">
        <w:r w:rsidR="38A32F5D" w:rsidRPr="38A32F5D">
          <w:rPr>
            <w:szCs w:val="20"/>
            <w:lang w:val="en-GB"/>
          </w:rPr>
          <w:t>n</w:t>
        </w:r>
      </w:ins>
      <w:ins w:id="1724" w:author="Jonathan Leipold - BDAE Gruppe" w:date="2023-10-20T01:12:00Z">
        <w:del w:id="1725" w:author="Gastbenutzer" w:date="2023-10-28T22:11:00Z">
          <w:r w:rsidRPr="38A32F5D">
            <w:rPr>
              <w:szCs w:val="20"/>
              <w:lang w:val="en-GB"/>
            </w:rPr>
            <w:delText>N</w:delText>
          </w:r>
        </w:del>
        <w:r w:rsidRPr="38A32F5D">
          <w:rPr>
            <w:szCs w:val="20"/>
            <w:lang w:val="en-GB"/>
          </w:rPr>
          <w:t xml:space="preserve">ationalities </w:t>
        </w:r>
        <w:r w:rsidR="00A16B9D" w:rsidRPr="38A32F5D">
          <w:rPr>
            <w:szCs w:val="20"/>
            <w:lang w:val="en-GB"/>
          </w:rPr>
          <w:t xml:space="preserve">are grouped </w:t>
        </w:r>
      </w:ins>
      <w:ins w:id="1726" w:author="Jonathan Leipold - BDAE Gruppe" w:date="2023-10-20T01:13:00Z">
        <w:r w:rsidR="00A16B9D" w:rsidRPr="38A32F5D">
          <w:rPr>
            <w:szCs w:val="20"/>
            <w:lang w:val="en-GB"/>
          </w:rPr>
          <w:t xml:space="preserve">by their regions </w:t>
        </w:r>
      </w:ins>
      <w:ins w:id="1727" w:author="Gastbenutzer" w:date="2023-10-28T22:11:00Z">
        <w:r w:rsidR="38A32F5D" w:rsidRPr="38A32F5D">
          <w:rPr>
            <w:szCs w:val="20"/>
            <w:lang w:val="en-GB"/>
          </w:rPr>
          <w:t>using</w:t>
        </w:r>
      </w:ins>
      <w:ins w:id="1728" w:author="Jonathan Leipold - BDAE Gruppe" w:date="2023-10-20T01:13:00Z">
        <w:del w:id="1729" w:author="Gastbenutzer" w:date="2023-10-28T22:11:00Z">
          <w:r w:rsidR="00A16B9D" w:rsidRPr="38A32F5D">
            <w:rPr>
              <w:szCs w:val="20"/>
              <w:lang w:val="en-GB"/>
            </w:rPr>
            <w:delText>with the help of</w:delText>
          </w:r>
        </w:del>
      </w:ins>
      <w:ins w:id="1730" w:author="Gastbenutzer" w:date="2023-10-28T22:11:00Z">
        <w:r w:rsidRPr="006F5D4E">
          <w:rPr>
            <w:lang w:val="en-GB"/>
            <w:rPrChange w:id="1731" w:author="Jonathan Leipold - BDAE Gruppe" w:date="2023-10-29T08:52:00Z">
              <w:rPr/>
            </w:rPrChange>
          </w:rPr>
          <w:tab/>
        </w:r>
      </w:ins>
      <w:ins w:id="1732" w:author="Jonathan Leipold - BDAE Gruppe" w:date="2023-10-20T01:13:00Z">
        <w:r w:rsidR="00A16B9D" w:rsidRPr="38A32F5D">
          <w:rPr>
            <w:szCs w:val="20"/>
            <w:lang w:val="en-GB"/>
          </w:rPr>
          <w:t xml:space="preserve"> a </w:t>
        </w:r>
        <w:r w:rsidR="00B35E18" w:rsidRPr="38A32F5D">
          <w:rPr>
            <w:szCs w:val="20"/>
            <w:lang w:val="en-GB"/>
          </w:rPr>
          <w:t xml:space="preserve">REST </w:t>
        </w:r>
      </w:ins>
      <w:ins w:id="1733" w:author="Gastbenutzer" w:date="2023-10-28T22:11:00Z">
        <w:r w:rsidR="38A32F5D" w:rsidRPr="38A32F5D">
          <w:rPr>
            <w:szCs w:val="20"/>
            <w:lang w:val="en-GB"/>
          </w:rPr>
          <w:t>c</w:t>
        </w:r>
      </w:ins>
      <w:ins w:id="1734" w:author="Jonathan Leipold - BDAE Gruppe" w:date="2023-10-20T01:13:00Z">
        <w:del w:id="1735" w:author="Gastbenutzer" w:date="2023-10-28T22:11:00Z">
          <w:r w:rsidR="00B35E18" w:rsidRPr="38A32F5D">
            <w:rPr>
              <w:szCs w:val="20"/>
              <w:lang w:val="en-GB"/>
            </w:rPr>
            <w:delText>C</w:delText>
          </w:r>
        </w:del>
        <w:r w:rsidR="00B35E18" w:rsidRPr="38A32F5D">
          <w:rPr>
            <w:szCs w:val="20"/>
            <w:lang w:val="en-GB"/>
          </w:rPr>
          <w:t xml:space="preserve">ountries API </w:t>
        </w:r>
      </w:ins>
      <w:ins w:id="1736" w:author="Gastbenutzer" w:date="2023-10-28T22:11:00Z">
        <w:r w:rsidR="38A32F5D" w:rsidRPr="38A32F5D">
          <w:rPr>
            <w:szCs w:val="20"/>
            <w:lang w:val="en-GB"/>
          </w:rPr>
          <w:t>within</w:t>
        </w:r>
      </w:ins>
      <w:ins w:id="1737" w:author="Jonathan Leipold - BDAE Gruppe" w:date="2023-10-20T01:13:00Z">
        <w:del w:id="1738" w:author="Gastbenutzer" w:date="2023-10-28T22:11:00Z">
          <w:r w:rsidR="00B35E18" w:rsidRPr="38A32F5D">
            <w:rPr>
              <w:szCs w:val="20"/>
              <w:lang w:val="en-GB"/>
            </w:rPr>
            <w:delText>inside of</w:delText>
          </w:r>
        </w:del>
        <w:r w:rsidR="00B35E18" w:rsidRPr="38A32F5D">
          <w:rPr>
            <w:szCs w:val="20"/>
            <w:lang w:val="en-GB"/>
          </w:rPr>
          <w:t xml:space="preserve"> the </w:t>
        </w:r>
        <w:proofErr w:type="spellStart"/>
        <w:r w:rsidR="00B35E18" w:rsidRPr="38A32F5D">
          <w:rPr>
            <w:szCs w:val="20"/>
            <w:lang w:val="en-GB"/>
          </w:rPr>
          <w:t>country_to_region_mapping</w:t>
        </w:r>
        <w:proofErr w:type="spellEnd"/>
        <w:r w:rsidR="00B35E18" w:rsidRPr="38A32F5D">
          <w:rPr>
            <w:szCs w:val="20"/>
            <w:lang w:val="en-GB"/>
          </w:rPr>
          <w:t xml:space="preserve"> function.</w:t>
        </w:r>
      </w:ins>
    </w:p>
    <w:p w14:paraId="1556E15B" w14:textId="77777777" w:rsidR="00B43FA1" w:rsidRDefault="00B43FA1" w:rsidP="00EB7DD6">
      <w:pPr>
        <w:pStyle w:val="Heading3"/>
        <w:rPr>
          <w:ins w:id="1739" w:author="Jonathan Leipold - BDAE Gruppe" w:date="2023-10-20T01:21:00Z"/>
          <w:sz w:val="20"/>
          <w:szCs w:val="20"/>
          <w:lang w:val="en-GB"/>
        </w:rPr>
      </w:pPr>
    </w:p>
    <w:p w14:paraId="3A997748" w14:textId="44EB638D" w:rsidR="002209BC" w:rsidRDefault="00B43FA1" w:rsidP="00EB7DD6">
      <w:pPr>
        <w:pStyle w:val="Heading3"/>
        <w:rPr>
          <w:ins w:id="1740" w:author="Jonathan Leipold - BDAE Gruppe" w:date="2023-10-20T01:16:00Z"/>
          <w:sz w:val="20"/>
          <w:szCs w:val="20"/>
          <w:lang w:val="en-GB"/>
        </w:rPr>
      </w:pPr>
      <w:bookmarkStart w:id="1741" w:name="_Toc148803239"/>
      <w:bookmarkStart w:id="1742" w:name="_Toc149725162"/>
      <w:ins w:id="1743" w:author="Jonathan Leipold - BDAE Gruppe" w:date="2023-10-20T01:21:00Z">
        <w:r w:rsidRPr="38A32F5D">
          <w:rPr>
            <w:sz w:val="20"/>
            <w:szCs w:val="20"/>
            <w:lang w:val="en-GB"/>
          </w:rPr>
          <w:t>Scaling</w:t>
        </w:r>
      </w:ins>
      <w:bookmarkEnd w:id="1741"/>
      <w:bookmarkEnd w:id="1742"/>
    </w:p>
    <w:p w14:paraId="6F3D6AA3" w14:textId="046E6D05" w:rsidR="00B43FA1" w:rsidRDefault="002209BC" w:rsidP="00EB7DD6">
      <w:pPr>
        <w:rPr>
          <w:ins w:id="1744" w:author="Jonathan Leipold - BDAE Gruppe" w:date="2023-10-20T01:20:00Z"/>
          <w:szCs w:val="20"/>
          <w:lang w:val="en-GB"/>
        </w:rPr>
      </w:pPr>
      <w:ins w:id="1745" w:author="Jonathan Leipold - BDAE Gruppe" w:date="2023-10-20T01:16:00Z">
        <w:r w:rsidRPr="38A32F5D">
          <w:rPr>
            <w:szCs w:val="20"/>
            <w:lang w:val="en-GB"/>
          </w:rPr>
          <w:t xml:space="preserve">Due to </w:t>
        </w:r>
      </w:ins>
      <w:ins w:id="1746" w:author="Gastbenutzer" w:date="2023-10-28T22:12:00Z">
        <w:r w:rsidR="38A32F5D" w:rsidRPr="38A32F5D">
          <w:rPr>
            <w:szCs w:val="20"/>
            <w:lang w:val="en-GB"/>
          </w:rPr>
          <w:t xml:space="preserve">large </w:t>
        </w:r>
      </w:ins>
      <w:ins w:id="1747" w:author="Jonathan Leipold - BDAE Gruppe" w:date="2023-10-20T01:17:00Z">
        <w:del w:id="1748" w:author="Gastbenutzer" w:date="2023-10-28T22:12:00Z">
          <w:r w:rsidR="00AA37A7" w:rsidRPr="38A32F5D">
            <w:rPr>
              <w:szCs w:val="20"/>
              <w:lang w:val="en-GB"/>
            </w:rPr>
            <w:delText xml:space="preserve">big </w:delText>
          </w:r>
        </w:del>
        <w:r w:rsidR="00AA37A7" w:rsidRPr="38A32F5D">
          <w:rPr>
            <w:szCs w:val="20"/>
            <w:lang w:val="en-GB"/>
          </w:rPr>
          <w:t xml:space="preserve">differences in </w:t>
        </w:r>
        <w:del w:id="1749" w:author="Gastbenutzer" w:date="2023-10-28T22:12:00Z">
          <w:r w:rsidR="00AA37A7" w:rsidRPr="38A32F5D">
            <w:rPr>
              <w:szCs w:val="20"/>
              <w:lang w:val="en-GB"/>
            </w:rPr>
            <w:delText xml:space="preserve">the </w:delText>
          </w:r>
        </w:del>
        <w:r w:rsidR="00AA37A7" w:rsidRPr="38A32F5D">
          <w:rPr>
            <w:szCs w:val="20"/>
            <w:lang w:val="en-GB"/>
          </w:rPr>
          <w:t>features distributions</w:t>
        </w:r>
      </w:ins>
      <w:ins w:id="1750" w:author="Gastbenutzer" w:date="2023-10-28T22:12:00Z">
        <w:r w:rsidR="38A32F5D" w:rsidRPr="38A32F5D">
          <w:rPr>
            <w:szCs w:val="20"/>
            <w:lang w:val="en-GB"/>
          </w:rPr>
          <w:t>,</w:t>
        </w:r>
      </w:ins>
      <w:ins w:id="1751" w:author="Jonathan Leipold - BDAE Gruppe" w:date="2023-10-20T01:17:00Z">
        <w:r w:rsidR="00AA37A7" w:rsidRPr="38A32F5D">
          <w:rPr>
            <w:szCs w:val="20"/>
            <w:lang w:val="en-GB"/>
          </w:rPr>
          <w:t xml:space="preserve"> the data </w:t>
        </w:r>
      </w:ins>
      <w:ins w:id="1752" w:author="Gastbenutzer" w:date="2023-10-28T22:12:00Z">
        <w:r w:rsidR="38A32F5D" w:rsidRPr="38A32F5D">
          <w:rPr>
            <w:szCs w:val="20"/>
            <w:lang w:val="en-GB"/>
          </w:rPr>
          <w:t>is scaled</w:t>
        </w:r>
      </w:ins>
      <w:ins w:id="1753" w:author="Jonathan Leipold - BDAE Gruppe" w:date="2023-10-20T01:17:00Z">
        <w:del w:id="1754" w:author="Gastbenutzer" w:date="2023-10-28T22:12:00Z">
          <w:r w:rsidR="00AA37A7" w:rsidRPr="38A32F5D">
            <w:rPr>
              <w:szCs w:val="20"/>
              <w:lang w:val="en-GB"/>
            </w:rPr>
            <w:delText xml:space="preserve">gets </w:delText>
          </w:r>
        </w:del>
      </w:ins>
      <w:ins w:id="1755" w:author="Jonathan Leipold - BDAE Gruppe" w:date="2023-10-20T01:20:00Z">
        <w:del w:id="1756" w:author="Gastbenutzer" w:date="2023-10-28T22:12:00Z">
          <w:r w:rsidR="00B43FA1" w:rsidRPr="38A32F5D">
            <w:rPr>
              <w:szCs w:val="20"/>
              <w:lang w:val="en-GB"/>
            </w:rPr>
            <w:delText>adjusted</w:delText>
          </w:r>
        </w:del>
      </w:ins>
      <w:ins w:id="1757" w:author="Jonathan Leipold - BDAE Gruppe" w:date="2023-10-20T01:17:00Z">
        <w:r w:rsidR="00AA37A7" w:rsidRPr="38A32F5D">
          <w:rPr>
            <w:szCs w:val="20"/>
            <w:lang w:val="en-GB"/>
          </w:rPr>
          <w:t xml:space="preserve">. </w:t>
        </w:r>
      </w:ins>
    </w:p>
    <w:p w14:paraId="13F443CE" w14:textId="2E34322D" w:rsidR="00F17750" w:rsidRDefault="00F65EA8" w:rsidP="00EB7DD6">
      <w:pPr>
        <w:rPr>
          <w:ins w:id="1758" w:author="Jonathan Leipold - BDAE Gruppe" w:date="2023-10-21T12:14:00Z"/>
          <w:szCs w:val="20"/>
          <w:lang w:val="en-GB"/>
        </w:rPr>
      </w:pPr>
      <w:ins w:id="1759" w:author="Jonathan Leipold - BDAE Gruppe" w:date="2023-10-20T01:24:00Z">
        <w:del w:id="1760" w:author="Gastbenutzer" w:date="2023-10-28T22:13:00Z">
          <w:r w:rsidRPr="38A32F5D">
            <w:rPr>
              <w:szCs w:val="20"/>
              <w:lang w:val="en-GB"/>
            </w:rPr>
            <w:delText xml:space="preserve">As </w:delText>
          </w:r>
        </w:del>
      </w:ins>
      <w:ins w:id="1761" w:author="Jonathan Leipold - BDAE Gruppe" w:date="2023-10-20T01:25:00Z">
        <w:del w:id="1762" w:author="Gastbenutzer" w:date="2023-10-28T22:13:00Z">
          <w:r w:rsidRPr="38A32F5D">
            <w:rPr>
              <w:szCs w:val="20"/>
              <w:lang w:val="en-GB"/>
            </w:rPr>
            <w:delText>sc</w:delText>
          </w:r>
          <w:r w:rsidR="000B3716" w:rsidRPr="38A32F5D">
            <w:rPr>
              <w:szCs w:val="20"/>
              <w:lang w:val="en-GB"/>
            </w:rPr>
            <w:delText>a</w:delText>
          </w:r>
          <w:r w:rsidRPr="38A32F5D">
            <w:rPr>
              <w:szCs w:val="20"/>
              <w:lang w:val="en-GB"/>
            </w:rPr>
            <w:delText xml:space="preserve">laer </w:delText>
          </w:r>
        </w:del>
      </w:ins>
      <w:proofErr w:type="spellStart"/>
      <w:ins w:id="1763" w:author="Jonathan Leipold - BDAE Gruppe" w:date="2023-10-20T01:17:00Z">
        <w:r w:rsidR="00AA37A7" w:rsidRPr="38A32F5D">
          <w:rPr>
            <w:b/>
            <w:szCs w:val="20"/>
            <w:lang w:val="en-GB"/>
            <w:rPrChange w:id="1764" w:author="Jonathan Leipold - BDAE Gruppe" w:date="2023-10-20T01:25:00Z">
              <w:rPr>
                <w:lang w:val="en-GB"/>
              </w:rPr>
            </w:rPrChange>
          </w:rPr>
          <w:t>MinMaxScaler</w:t>
        </w:r>
        <w:proofErr w:type="spellEnd"/>
        <w:r w:rsidR="00AA37A7" w:rsidRPr="38A32F5D">
          <w:rPr>
            <w:szCs w:val="20"/>
            <w:lang w:val="en-GB"/>
          </w:rPr>
          <w:t xml:space="preserve"> </w:t>
        </w:r>
      </w:ins>
      <w:ins w:id="1765" w:author="Jonathan Leipold - BDAE Gruppe" w:date="2023-10-20T01:21:00Z">
        <w:r w:rsidR="00F17750" w:rsidRPr="38A32F5D">
          <w:rPr>
            <w:szCs w:val="20"/>
            <w:lang w:val="en-GB"/>
          </w:rPr>
          <w:t xml:space="preserve">was chosen as </w:t>
        </w:r>
      </w:ins>
      <w:ins w:id="1766" w:author="Gastbenutzer" w:date="2023-10-28T22:14:00Z">
        <w:r w:rsidR="38A32F5D" w:rsidRPr="38A32F5D">
          <w:rPr>
            <w:szCs w:val="20"/>
            <w:lang w:val="en-GB"/>
          </w:rPr>
          <w:t xml:space="preserve">the scaler as it is </w:t>
        </w:r>
      </w:ins>
      <w:ins w:id="1767" w:author="Jonathan Leipold - BDAE Gruppe" w:date="2023-10-20T01:21:00Z">
        <w:r w:rsidR="00F17750" w:rsidRPr="38A32F5D">
          <w:rPr>
            <w:szCs w:val="20"/>
            <w:lang w:val="en-GB"/>
          </w:rPr>
          <w:t>an easy to use and understand</w:t>
        </w:r>
        <w:del w:id="1768" w:author="Gastbenutzer" w:date="2023-10-28T22:14:00Z">
          <w:r w:rsidR="00F17750" w:rsidRPr="38A32F5D">
            <w:rPr>
              <w:szCs w:val="20"/>
              <w:lang w:val="en-GB"/>
            </w:rPr>
            <w:delText>able</w:delText>
          </w:r>
        </w:del>
        <w:r w:rsidR="00F17750" w:rsidRPr="38A32F5D">
          <w:rPr>
            <w:szCs w:val="20"/>
            <w:lang w:val="en-GB"/>
          </w:rPr>
          <w:t xml:space="preserve"> </w:t>
        </w:r>
      </w:ins>
      <w:ins w:id="1769" w:author="Gastbenutzer" w:date="2023-10-28T22:14:00Z">
        <w:r w:rsidR="38A32F5D" w:rsidRPr="38A32F5D">
          <w:rPr>
            <w:szCs w:val="20"/>
            <w:lang w:val="en-GB"/>
          </w:rPr>
          <w:t>s</w:t>
        </w:r>
      </w:ins>
      <w:ins w:id="1770" w:author="Jonathan Leipold - BDAE Gruppe" w:date="2023-10-20T01:21:00Z">
        <w:del w:id="1771" w:author="Gastbenutzer" w:date="2023-10-28T22:14:00Z">
          <w:r w:rsidR="00F17750" w:rsidRPr="38A32F5D">
            <w:rPr>
              <w:szCs w:val="20"/>
              <w:lang w:val="en-GB"/>
            </w:rPr>
            <w:delText>S</w:delText>
          </w:r>
        </w:del>
        <w:r w:rsidR="00F17750" w:rsidRPr="38A32F5D">
          <w:rPr>
            <w:szCs w:val="20"/>
            <w:lang w:val="en-GB"/>
          </w:rPr>
          <w:t xml:space="preserve">caling function that </w:t>
        </w:r>
      </w:ins>
      <w:ins w:id="1772" w:author="Gastbenutzer" w:date="2023-10-28T22:14:00Z">
        <w:r w:rsidR="38A32F5D" w:rsidRPr="38A32F5D">
          <w:rPr>
            <w:szCs w:val="20"/>
            <w:lang w:val="en-GB"/>
          </w:rPr>
          <w:t xml:space="preserve">maintains </w:t>
        </w:r>
      </w:ins>
      <w:ins w:id="1773" w:author="Jonathan Leipold - BDAE Gruppe" w:date="2023-10-20T01:21:00Z">
        <w:del w:id="1774" w:author="Gastbenutzer" w:date="2023-10-28T22:14:00Z">
          <w:r w:rsidR="00F17750" w:rsidRPr="38A32F5D">
            <w:rPr>
              <w:szCs w:val="20"/>
              <w:lang w:val="en-GB"/>
            </w:rPr>
            <w:delText xml:space="preserve">keeps </w:delText>
          </w:r>
        </w:del>
        <w:r w:rsidR="00F17750" w:rsidRPr="38A32F5D">
          <w:rPr>
            <w:szCs w:val="20"/>
            <w:lang w:val="en-GB"/>
          </w:rPr>
          <w:t xml:space="preserve">the </w:t>
        </w:r>
      </w:ins>
      <w:ins w:id="1775" w:author="Jonathan Leipold - BDAE Gruppe" w:date="2023-10-20T01:22:00Z">
        <w:r w:rsidR="00DE75DC" w:rsidRPr="38A32F5D">
          <w:rPr>
            <w:szCs w:val="20"/>
            <w:lang w:val="en-GB"/>
          </w:rPr>
          <w:t xml:space="preserve">ratios and should work well </w:t>
        </w:r>
      </w:ins>
      <w:ins w:id="1776" w:author="Jonathan Leipold - BDAE Gruppe" w:date="2023-10-20T01:23:00Z">
        <w:r w:rsidR="009C1C5E" w:rsidRPr="38A32F5D">
          <w:rPr>
            <w:szCs w:val="20"/>
            <w:lang w:val="en-GB"/>
          </w:rPr>
          <w:t xml:space="preserve">in </w:t>
        </w:r>
        <w:del w:id="1777" w:author="Gastbenutzer" w:date="2023-10-28T22:14:00Z">
          <w:r w:rsidR="009C1C5E" w:rsidRPr="38A32F5D">
            <w:rPr>
              <w:szCs w:val="20"/>
              <w:lang w:val="en-GB"/>
            </w:rPr>
            <w:delText>al</w:delText>
          </w:r>
        </w:del>
        <w:r w:rsidR="009C1C5E" w:rsidRPr="38A32F5D">
          <w:rPr>
            <w:szCs w:val="20"/>
            <w:lang w:val="en-GB"/>
          </w:rPr>
          <w:t xml:space="preserve">most </w:t>
        </w:r>
        <w:del w:id="1778" w:author="Gastbenutzer" w:date="2023-10-28T22:15:00Z">
          <w:r w:rsidR="009C1C5E" w:rsidRPr="38A32F5D">
            <w:rPr>
              <w:szCs w:val="20"/>
              <w:lang w:val="en-GB"/>
            </w:rPr>
            <w:delText>all c</w:delText>
          </w:r>
        </w:del>
        <w:proofErr w:type="spellStart"/>
        <w:r w:rsidR="009C1C5E" w:rsidRPr="38A32F5D">
          <w:rPr>
            <w:szCs w:val="20"/>
            <w:lang w:val="en-GB"/>
          </w:rPr>
          <w:t>ases</w:t>
        </w:r>
        <w:proofErr w:type="spellEnd"/>
        <w:r w:rsidR="009C1C5E" w:rsidRPr="38A32F5D">
          <w:rPr>
            <w:szCs w:val="20"/>
            <w:lang w:val="en-GB"/>
          </w:rPr>
          <w:t>.</w:t>
        </w:r>
      </w:ins>
      <w:ins w:id="1779" w:author="Jonathan Leipold - BDAE Gruppe" w:date="2023-10-20T01:25:00Z">
        <w:r w:rsidR="000B3716" w:rsidRPr="38A32F5D">
          <w:rPr>
            <w:szCs w:val="20"/>
            <w:lang w:val="en-GB"/>
          </w:rPr>
          <w:t xml:space="preserve"> Since </w:t>
        </w:r>
        <w:r w:rsidR="00AC0983" w:rsidRPr="38A32F5D">
          <w:rPr>
            <w:szCs w:val="20"/>
            <w:lang w:val="en-GB"/>
          </w:rPr>
          <w:t>t</w:t>
        </w:r>
      </w:ins>
      <w:ins w:id="1780" w:author="Jonathan Leipold - BDAE Gruppe" w:date="2023-10-20T01:26:00Z">
        <w:r w:rsidR="00AC0983" w:rsidRPr="38A32F5D">
          <w:rPr>
            <w:szCs w:val="20"/>
            <w:lang w:val="en-GB"/>
          </w:rPr>
          <w:t xml:space="preserve">he distributions above </w:t>
        </w:r>
      </w:ins>
      <w:ins w:id="1781" w:author="Gastbenutzer" w:date="2023-10-28T22:15:00Z">
        <w:r w:rsidR="38A32F5D" w:rsidRPr="38A32F5D">
          <w:rPr>
            <w:szCs w:val="20"/>
            <w:lang w:val="en-GB"/>
          </w:rPr>
          <w:t>showed</w:t>
        </w:r>
      </w:ins>
      <w:ins w:id="1782" w:author="Jonathan Leipold - BDAE Gruppe" w:date="2023-10-20T01:26:00Z">
        <w:del w:id="1783" w:author="Gastbenutzer" w:date="2023-10-28T22:15:00Z">
          <w:r w:rsidR="000C56E4" w:rsidRPr="38A32F5D">
            <w:rPr>
              <w:szCs w:val="20"/>
              <w:lang w:val="en-GB"/>
            </w:rPr>
            <w:delText>did show</w:delText>
          </w:r>
        </w:del>
        <w:r w:rsidR="000C56E4" w:rsidRPr="38A32F5D">
          <w:rPr>
            <w:szCs w:val="20"/>
            <w:lang w:val="en-GB"/>
          </w:rPr>
          <w:t xml:space="preserve"> enough examples </w:t>
        </w:r>
        <w:r w:rsidR="007A2CB3" w:rsidRPr="38A32F5D">
          <w:rPr>
            <w:szCs w:val="20"/>
            <w:lang w:val="en-GB"/>
          </w:rPr>
          <w:t>without Gaussian distribution (</w:t>
        </w:r>
        <w:proofErr w:type="gramStart"/>
        <w:r w:rsidR="0051264D" w:rsidRPr="38A32F5D">
          <w:rPr>
            <w:szCs w:val="20"/>
            <w:lang w:val="en-GB"/>
          </w:rPr>
          <w:t>e.g.</w:t>
        </w:r>
        <w:proofErr w:type="gramEnd"/>
        <w:r w:rsidR="0051264D" w:rsidRPr="38A32F5D">
          <w:rPr>
            <w:szCs w:val="20"/>
            <w:lang w:val="en-GB"/>
          </w:rPr>
          <w:t xml:space="preserve"> </w:t>
        </w:r>
        <w:proofErr w:type="spellStart"/>
        <w:r w:rsidR="0051264D" w:rsidRPr="38A32F5D">
          <w:rPr>
            <w:szCs w:val="20"/>
            <w:lang w:val="en-GB"/>
          </w:rPr>
          <w:t>policy_effEndDate</w:t>
        </w:r>
        <w:proofErr w:type="spellEnd"/>
        <w:r w:rsidR="0051264D" w:rsidRPr="38A32F5D">
          <w:rPr>
            <w:szCs w:val="20"/>
            <w:lang w:val="en-GB"/>
          </w:rPr>
          <w:t xml:space="preserve">, </w:t>
        </w:r>
        <w:proofErr w:type="spellStart"/>
        <w:r w:rsidR="0051264D" w:rsidRPr="38A32F5D">
          <w:rPr>
            <w:szCs w:val="20"/>
            <w:lang w:val="en-GB"/>
          </w:rPr>
          <w:t>MainProductCode</w:t>
        </w:r>
        <w:proofErr w:type="spellEnd"/>
        <w:r w:rsidR="0051264D" w:rsidRPr="38A32F5D">
          <w:rPr>
            <w:szCs w:val="20"/>
            <w:lang w:val="en-GB"/>
          </w:rPr>
          <w:t>)</w:t>
        </w:r>
      </w:ins>
      <w:ins w:id="1784" w:author="Jonathan Leipold - BDAE Gruppe" w:date="2023-10-20T01:27:00Z">
        <w:r w:rsidR="0051264D" w:rsidRPr="38A32F5D">
          <w:rPr>
            <w:szCs w:val="20"/>
            <w:lang w:val="en-GB"/>
          </w:rPr>
          <w:t xml:space="preserve"> </w:t>
        </w:r>
        <w:r w:rsidR="00E006E0" w:rsidRPr="38A32F5D">
          <w:rPr>
            <w:szCs w:val="20"/>
            <w:lang w:val="en-GB"/>
          </w:rPr>
          <w:t xml:space="preserve">the use of the </w:t>
        </w:r>
      </w:ins>
      <w:ins w:id="1785" w:author="Gastbenutzer" w:date="2023-10-28T22:16:00Z">
        <w:r w:rsidR="38A32F5D" w:rsidRPr="38A32F5D">
          <w:rPr>
            <w:szCs w:val="20"/>
            <w:lang w:val="en-GB"/>
          </w:rPr>
          <w:t>s</w:t>
        </w:r>
      </w:ins>
      <w:ins w:id="1786" w:author="Jonathan Leipold - BDAE Gruppe" w:date="2023-10-20T01:27:00Z">
        <w:del w:id="1787" w:author="Gastbenutzer" w:date="2023-10-28T22:16:00Z">
          <w:r w:rsidR="00E006E0" w:rsidRPr="38A32F5D">
            <w:rPr>
              <w:szCs w:val="20"/>
              <w:lang w:val="en-GB"/>
            </w:rPr>
            <w:delText>S</w:delText>
          </w:r>
        </w:del>
        <w:r w:rsidR="00E006E0" w:rsidRPr="38A32F5D">
          <w:rPr>
            <w:szCs w:val="20"/>
            <w:lang w:val="en-GB"/>
          </w:rPr>
          <w:t xml:space="preserve">tandardization is </w:t>
        </w:r>
      </w:ins>
      <w:ins w:id="1788" w:author="Gastbenutzer" w:date="2023-10-28T22:16:00Z">
        <w:r w:rsidR="38A32F5D" w:rsidRPr="38A32F5D">
          <w:rPr>
            <w:szCs w:val="20"/>
            <w:lang w:val="en-GB"/>
          </w:rPr>
          <w:t>omitted</w:t>
        </w:r>
      </w:ins>
      <w:ins w:id="1789" w:author="Jonathan Leipold - BDAE Gruppe" w:date="2023-10-20T01:27:00Z">
        <w:del w:id="1790" w:author="Gastbenutzer" w:date="2023-10-28T22:16:00Z">
          <w:r w:rsidRPr="38A32F5D" w:rsidDel="38A32F5D">
            <w:rPr>
              <w:szCs w:val="20"/>
              <w:lang w:val="en-GB"/>
            </w:rPr>
            <w:delText>waived.</w:delText>
          </w:r>
        </w:del>
      </w:ins>
      <w:ins w:id="1791" w:author="Gastbenutzer" w:date="2023-10-28T22:16:00Z">
        <w:r w:rsidR="38A32F5D" w:rsidRPr="38A32F5D">
          <w:rPr>
            <w:szCs w:val="20"/>
            <w:lang w:val="en-GB"/>
          </w:rPr>
          <w:t>.</w:t>
        </w:r>
      </w:ins>
      <w:ins w:id="1792" w:author="Jonathan Leipold - BDAE Gruppe" w:date="2023-10-21T18:12:00Z">
        <w:r w:rsidR="001304F2">
          <w:rPr>
            <w:rStyle w:val="FootnoteReference"/>
            <w:lang w:val="en-GB"/>
          </w:rPr>
          <w:footnoteReference w:id="5"/>
        </w:r>
      </w:ins>
    </w:p>
    <w:p w14:paraId="35D57E0C" w14:textId="77777777" w:rsidR="008B783B" w:rsidRDefault="008B783B" w:rsidP="00EB7DD6">
      <w:pPr>
        <w:rPr>
          <w:ins w:id="1803" w:author="Jonathan Leipold - BDAE Gruppe" w:date="2023-10-21T12:14:00Z"/>
          <w:szCs w:val="20"/>
          <w:lang w:val="en-GB"/>
        </w:rPr>
      </w:pPr>
    </w:p>
    <w:p w14:paraId="5F3BBADC" w14:textId="6F217DCB" w:rsidR="008B783B" w:rsidRDefault="008B783B">
      <w:pPr>
        <w:pStyle w:val="Heading3"/>
        <w:rPr>
          <w:ins w:id="1804" w:author="Jonathan Leipold - BDAE Gruppe" w:date="2023-10-21T12:15:00Z"/>
          <w:lang w:val="en-GB"/>
        </w:rPr>
        <w:pPrChange w:id="1805" w:author="Jonathan Leipold - BDAE Gruppe" w:date="2023-10-29T10:07:00Z">
          <w:pPr>
            <w:pStyle w:val="Heading2"/>
          </w:pPr>
        </w:pPrChange>
      </w:pPr>
      <w:bookmarkStart w:id="1806" w:name="_Toc148803240"/>
      <w:bookmarkStart w:id="1807" w:name="_Toc149725163"/>
      <w:ins w:id="1808" w:author="Jonathan Leipold - BDAE Gruppe" w:date="2023-10-21T12:14:00Z">
        <w:r>
          <w:rPr>
            <w:lang w:val="en-GB"/>
          </w:rPr>
          <w:t>Final preprocessing parameters</w:t>
        </w:r>
      </w:ins>
      <w:bookmarkEnd w:id="1806"/>
      <w:bookmarkEnd w:id="1807"/>
    </w:p>
    <w:p w14:paraId="12C5CC4A" w14:textId="5A8043EE" w:rsidR="009704F5" w:rsidRDefault="003E1964" w:rsidP="000F07CF">
      <w:pPr>
        <w:rPr>
          <w:ins w:id="1809" w:author="Jonathan Leipold - BDAE Gruppe" w:date="2023-10-21T12:18:00Z"/>
          <w:lang w:val="en-GB"/>
        </w:rPr>
      </w:pPr>
      <w:ins w:id="1810" w:author="Jonathan Leipold - BDAE Gruppe" w:date="2023-10-21T12:17:00Z">
        <w:r>
          <w:rPr>
            <w:lang w:val="en-GB"/>
          </w:rPr>
          <w:t>Finally,</w:t>
        </w:r>
      </w:ins>
      <w:ins w:id="1811" w:author="Jonathan Leipold - BDAE Gruppe" w:date="2023-10-21T12:15:00Z">
        <w:r w:rsidR="005A76BA">
          <w:rPr>
            <w:lang w:val="en-GB"/>
          </w:rPr>
          <w:t xml:space="preserve"> some </w:t>
        </w:r>
        <w:r w:rsidR="38A32F5D" w:rsidRPr="38A32F5D">
          <w:rPr>
            <w:lang w:val="en-GB"/>
          </w:rPr>
          <w:t>pre</w:t>
        </w:r>
      </w:ins>
      <w:ins w:id="1812" w:author="Gastbenutzer" w:date="2023-10-28T22:17:00Z">
        <w:r w:rsidR="38A32F5D" w:rsidRPr="38A32F5D">
          <w:rPr>
            <w:lang w:val="en-GB"/>
          </w:rPr>
          <w:t>-</w:t>
        </w:r>
      </w:ins>
      <w:ins w:id="1813" w:author="Jonathan Leipold - BDAE Gruppe" w:date="2023-10-21T12:15:00Z">
        <w:r w:rsidR="38A32F5D" w:rsidRPr="38A32F5D">
          <w:rPr>
            <w:lang w:val="en-GB"/>
          </w:rPr>
          <w:t>processing</w:t>
        </w:r>
        <w:r w:rsidR="001E2752">
          <w:rPr>
            <w:lang w:val="en-GB"/>
          </w:rPr>
          <w:t xml:space="preserve"> parameters </w:t>
        </w:r>
      </w:ins>
      <w:ins w:id="1814" w:author="Gastbenutzer" w:date="2023-10-28T22:17:00Z">
        <w:r w:rsidR="38A32F5D" w:rsidRPr="38A32F5D">
          <w:rPr>
            <w:lang w:val="en-GB"/>
          </w:rPr>
          <w:t xml:space="preserve">have been </w:t>
        </w:r>
      </w:ins>
      <w:ins w:id="1815" w:author="Jonathan Leipold - BDAE Gruppe" w:date="2023-10-21T12:15:00Z">
        <w:del w:id="1816" w:author="Gastbenutzer" w:date="2023-10-28T22:17:00Z">
          <w:r w:rsidR="001E2752">
            <w:rPr>
              <w:lang w:val="en-GB"/>
            </w:rPr>
            <w:delText xml:space="preserve">got </w:delText>
          </w:r>
        </w:del>
      </w:ins>
      <w:ins w:id="1817" w:author="Jonathan Leipold - BDAE Gruppe" w:date="2023-10-21T12:17:00Z">
        <w:r w:rsidR="00F50D06">
          <w:rPr>
            <w:lang w:val="en-GB"/>
          </w:rPr>
          <w:t>defined</w:t>
        </w:r>
      </w:ins>
      <w:ins w:id="1818" w:author="Jonathan Leipold - BDAE Gruppe" w:date="2023-10-21T12:16:00Z">
        <w:r w:rsidR="001E2752">
          <w:rPr>
            <w:lang w:val="en-GB"/>
          </w:rPr>
          <w:t xml:space="preserve">. </w:t>
        </w:r>
        <w:r w:rsidR="009704F5">
          <w:rPr>
            <w:lang w:val="en-GB"/>
          </w:rPr>
          <w:t>Depending on the values of these parameters the predefined functions</w:t>
        </w:r>
        <w:r w:rsidR="002D2597">
          <w:rPr>
            <w:lang w:val="en-GB"/>
          </w:rPr>
          <w:t xml:space="preserve"> </w:t>
        </w:r>
      </w:ins>
      <w:ins w:id="1819" w:author="Jonathan Leipold - BDAE Gruppe" w:date="2023-10-21T12:17:00Z">
        <w:r w:rsidR="00EA2132">
          <w:rPr>
            <w:lang w:val="en-GB"/>
          </w:rPr>
          <w:t xml:space="preserve">are </w:t>
        </w:r>
      </w:ins>
      <w:ins w:id="1820" w:author="Gastbenutzer" w:date="2023-10-28T22:17:00Z">
        <w:r w:rsidR="38A32F5D" w:rsidRPr="38A32F5D">
          <w:rPr>
            <w:lang w:val="en-GB"/>
          </w:rPr>
          <w:t>switched</w:t>
        </w:r>
      </w:ins>
      <w:ins w:id="1821" w:author="Jonathan Leipold - BDAE Gruppe" w:date="2023-10-21T12:17:00Z">
        <w:del w:id="1822" w:author="Gastbenutzer" w:date="2023-10-28T22:17:00Z">
          <w:r w:rsidR="00EA2132">
            <w:rPr>
              <w:lang w:val="en-GB"/>
            </w:rPr>
            <w:delText>opted</w:delText>
          </w:r>
        </w:del>
        <w:r w:rsidR="00EA2132">
          <w:rPr>
            <w:lang w:val="en-GB"/>
          </w:rPr>
          <w:t xml:space="preserve"> in/out and </w:t>
        </w:r>
        <w:r w:rsidR="00410E96">
          <w:rPr>
            <w:lang w:val="en-GB"/>
          </w:rPr>
          <w:t xml:space="preserve">filled with </w:t>
        </w:r>
        <w:r w:rsidR="009F545D">
          <w:rPr>
            <w:lang w:val="en-GB"/>
          </w:rPr>
          <w:t xml:space="preserve">input </w:t>
        </w:r>
        <w:r w:rsidR="00283F82">
          <w:rPr>
            <w:lang w:val="en-GB"/>
          </w:rPr>
          <w:t>paramete</w:t>
        </w:r>
      </w:ins>
      <w:ins w:id="1823" w:author="Jonathan Leipold - BDAE Gruppe" w:date="2023-10-21T12:18:00Z">
        <w:r w:rsidR="00283F82">
          <w:rPr>
            <w:lang w:val="en-GB"/>
          </w:rPr>
          <w:t>rs:</w:t>
        </w:r>
      </w:ins>
    </w:p>
    <w:p w14:paraId="0BBF27D2" w14:textId="10BF6746" w:rsidR="000F07CF" w:rsidRDefault="000F07CF" w:rsidP="00283F82">
      <w:pPr>
        <w:pStyle w:val="ListParagraph"/>
        <w:numPr>
          <w:ilvl w:val="0"/>
          <w:numId w:val="67"/>
        </w:numPr>
        <w:rPr>
          <w:ins w:id="1824" w:author="Jonathan Leipold - BDAE Gruppe" w:date="2023-10-21T12:23:00Z"/>
          <w:lang w:val="en-GB"/>
        </w:rPr>
      </w:pPr>
      <w:proofErr w:type="spellStart"/>
      <w:ins w:id="1825" w:author="Jonathan Leipold - BDAE Gruppe" w:date="2023-10-21T12:14:00Z">
        <w:r w:rsidRPr="00283F82">
          <w:rPr>
            <w:lang w:val="en-GB"/>
          </w:rPr>
          <w:t>year_only</w:t>
        </w:r>
      </w:ins>
      <w:proofErr w:type="spellEnd"/>
      <w:ins w:id="1826" w:author="Jonathan Leipold - BDAE Gruppe" w:date="2023-10-21T12:23:00Z">
        <w:r w:rsidR="008D7166">
          <w:rPr>
            <w:lang w:val="en-GB"/>
          </w:rPr>
          <w:t>:</w:t>
        </w:r>
        <w:r w:rsidR="008D7166" w:rsidRPr="008D7166">
          <w:rPr>
            <w:lang w:val="en-GB"/>
          </w:rPr>
          <w:t xml:space="preserve"> </w:t>
        </w:r>
        <w:r w:rsidR="008D7166">
          <w:rPr>
            <w:lang w:val="en-GB"/>
          </w:rPr>
          <w:t>bool, default=False</w:t>
        </w:r>
      </w:ins>
    </w:p>
    <w:p w14:paraId="37E9D8C2" w14:textId="06FC0474" w:rsidR="008D7166" w:rsidRPr="00283F82" w:rsidRDefault="00745F0B">
      <w:pPr>
        <w:pStyle w:val="ListParagraph"/>
        <w:numPr>
          <w:ilvl w:val="1"/>
          <w:numId w:val="67"/>
        </w:numPr>
        <w:rPr>
          <w:ins w:id="1827" w:author="Jonathan Leipold - BDAE Gruppe" w:date="2023-10-21T12:14:00Z"/>
          <w:lang w:val="en-GB"/>
        </w:rPr>
        <w:pPrChange w:id="1828" w:author="Jonathan Leipold - BDAE Gruppe" w:date="2023-10-21T12:23:00Z">
          <w:pPr/>
        </w:pPrChange>
      </w:pPr>
      <w:ins w:id="1829" w:author="Jonathan Leipold - BDAE Gruppe" w:date="2023-10-21T12:23:00Z">
        <w:r>
          <w:rPr>
            <w:lang w:val="en-GB"/>
          </w:rPr>
          <w:t>Set to True to keep only</w:t>
        </w:r>
      </w:ins>
      <w:ins w:id="1830" w:author="Gastbenutzer" w:date="2023-10-28T22:17:00Z">
        <w:r>
          <w:rPr>
            <w:lang w:val="en-GB"/>
          </w:rPr>
          <w:t xml:space="preserve"> </w:t>
        </w:r>
        <w:r w:rsidR="38A32F5D" w:rsidRPr="38A32F5D">
          <w:rPr>
            <w:lang w:val="en-GB"/>
          </w:rPr>
          <w:t>the</w:t>
        </w:r>
      </w:ins>
      <w:ins w:id="1831" w:author="Jonathan Leipold - BDAE Gruppe" w:date="2023-10-21T12:23:00Z">
        <w:r w:rsidR="38A32F5D" w:rsidRPr="38A32F5D">
          <w:rPr>
            <w:lang w:val="en-GB"/>
          </w:rPr>
          <w:t xml:space="preserve"> </w:t>
        </w:r>
        <w:r w:rsidR="000943E5">
          <w:rPr>
            <w:lang w:val="en-GB"/>
          </w:rPr>
          <w:t>yea</w:t>
        </w:r>
      </w:ins>
      <w:ins w:id="1832" w:author="Jonathan Leipold - BDAE Gruppe" w:date="2023-10-21T12:24:00Z">
        <w:r w:rsidR="000943E5">
          <w:rPr>
            <w:lang w:val="en-GB"/>
          </w:rPr>
          <w:t xml:space="preserve">r of all datetime </w:t>
        </w:r>
        <w:r w:rsidR="00A0550C">
          <w:rPr>
            <w:lang w:val="en-GB"/>
          </w:rPr>
          <w:t xml:space="preserve">features and convert them to int. </w:t>
        </w:r>
      </w:ins>
      <w:ins w:id="1833" w:author="Jonathan Leipold - BDAE Gruppe" w:date="2023-10-21T19:57:00Z">
        <w:r w:rsidR="00106229">
          <w:rPr>
            <w:lang w:val="en-GB"/>
          </w:rPr>
          <w:t xml:space="preserve">Otherwise year and month </w:t>
        </w:r>
      </w:ins>
      <w:ins w:id="1834" w:author="Gastbenutzer" w:date="2023-10-28T22:18:00Z">
        <w:r w:rsidR="38A32F5D" w:rsidRPr="38A32F5D">
          <w:rPr>
            <w:lang w:val="en-GB"/>
          </w:rPr>
          <w:t>are</w:t>
        </w:r>
      </w:ins>
      <w:ins w:id="1835" w:author="Jonathan Leipold - BDAE Gruppe" w:date="2023-10-21T19:57:00Z">
        <w:del w:id="1836" w:author="Gastbenutzer" w:date="2023-10-28T22:18:00Z">
          <w:r w:rsidR="00106229">
            <w:rPr>
              <w:lang w:val="en-GB"/>
            </w:rPr>
            <w:delText>will be</w:delText>
          </w:r>
        </w:del>
        <w:r w:rsidR="00106229">
          <w:rPr>
            <w:lang w:val="en-GB"/>
          </w:rPr>
          <w:t xml:space="preserve"> separated and kept.</w:t>
        </w:r>
      </w:ins>
    </w:p>
    <w:p w14:paraId="3F67569E" w14:textId="4C669593" w:rsidR="000F07CF" w:rsidRDefault="004D719A" w:rsidP="00283F82">
      <w:pPr>
        <w:pStyle w:val="ListParagraph"/>
        <w:numPr>
          <w:ilvl w:val="0"/>
          <w:numId w:val="67"/>
        </w:numPr>
        <w:rPr>
          <w:ins w:id="1837" w:author="Jonathan Leipold - BDAE Gruppe" w:date="2023-10-21T12:26:00Z"/>
          <w:lang w:val="en-GB"/>
        </w:rPr>
      </w:pPr>
      <w:proofErr w:type="spellStart"/>
      <w:ins w:id="1838" w:author="Jonathan Leipold - BDAE Gruppe" w:date="2023-10-21T12:14:00Z">
        <w:r w:rsidRPr="00283F82">
          <w:rPr>
            <w:lang w:val="en-GB"/>
          </w:rPr>
          <w:t>D</w:t>
        </w:r>
        <w:r w:rsidR="000F07CF" w:rsidRPr="00283F82">
          <w:rPr>
            <w:lang w:val="en-GB"/>
          </w:rPr>
          <w:t>rop_cols</w:t>
        </w:r>
      </w:ins>
      <w:proofErr w:type="spellEnd"/>
      <w:ins w:id="1839" w:author="Jonathan Leipold - BDAE Gruppe" w:date="2023-10-21T12:26:00Z">
        <w:r w:rsidR="0056696E">
          <w:rPr>
            <w:lang w:val="en-GB"/>
          </w:rPr>
          <w:t>: list of strings, default =</w:t>
        </w:r>
        <w:r w:rsidR="0056696E" w:rsidRPr="00283F82">
          <w:rPr>
            <w:lang w:val="en-GB"/>
          </w:rPr>
          <w:t xml:space="preserve"> []</w:t>
        </w:r>
      </w:ins>
    </w:p>
    <w:p w14:paraId="42EF05AA" w14:textId="7AA18E90" w:rsidR="004D719A" w:rsidRPr="00283F82" w:rsidRDefault="38A32F5D">
      <w:pPr>
        <w:pStyle w:val="ListParagraph"/>
        <w:numPr>
          <w:ilvl w:val="1"/>
          <w:numId w:val="67"/>
        </w:numPr>
        <w:rPr>
          <w:ins w:id="1840" w:author="Jonathan Leipold - BDAE Gruppe" w:date="2023-10-21T12:14:00Z"/>
          <w:lang w:val="en-GB"/>
        </w:rPr>
        <w:pPrChange w:id="1841" w:author="Jonathan Leipold - BDAE Gruppe" w:date="2023-10-21T12:26:00Z">
          <w:pPr/>
        </w:pPrChange>
      </w:pPr>
      <w:ins w:id="1842" w:author="Gastbenutzer" w:date="2023-10-28T22:18:00Z">
        <w:r w:rsidRPr="38A32F5D">
          <w:rPr>
            <w:lang w:val="en-GB"/>
          </w:rPr>
          <w:t xml:space="preserve">Try to drop </w:t>
        </w:r>
      </w:ins>
      <w:ins w:id="1843" w:author="Jonathan Leipold - BDAE Gruppe" w:date="2023-10-21T12:38:00Z">
        <w:del w:id="1844" w:author="Gastbenutzer" w:date="2023-10-28T22:18:00Z">
          <w:r w:rsidR="009E6B40" w:rsidRPr="38A32F5D" w:rsidDel="38A32F5D">
            <w:rPr>
              <w:lang w:val="en-GB"/>
            </w:rPr>
            <w:delText>I</w:delText>
          </w:r>
        </w:del>
      </w:ins>
      <w:ins w:id="1845" w:author="Gastbenutzer" w:date="2023-10-28T22:18:00Z">
        <w:r w:rsidRPr="38A32F5D">
          <w:rPr>
            <w:lang w:val="en-GB"/>
          </w:rPr>
          <w:t>i</w:t>
        </w:r>
      </w:ins>
      <w:ins w:id="1846" w:author="Jonathan Leipold - BDAE Gruppe" w:date="2023-10-21T12:38:00Z">
        <w:r w:rsidRPr="38A32F5D">
          <w:rPr>
            <w:lang w:val="en-GB"/>
          </w:rPr>
          <w:t>nserted</w:t>
        </w:r>
        <w:r w:rsidR="009E6B40">
          <w:rPr>
            <w:lang w:val="en-GB"/>
          </w:rPr>
          <w:t xml:space="preserve"> </w:t>
        </w:r>
      </w:ins>
      <w:ins w:id="1847" w:author="Jonathan Leipold - BDAE Gruppe" w:date="2023-10-21T12:39:00Z">
        <w:r w:rsidR="00DF4D05">
          <w:rPr>
            <w:lang w:val="en-GB"/>
          </w:rPr>
          <w:t>strings</w:t>
        </w:r>
        <w:del w:id="1848" w:author="Gastbenutzer" w:date="2023-10-28T22:18:00Z">
          <w:r w:rsidR="00DF4D05">
            <w:rPr>
              <w:lang w:val="en-GB"/>
            </w:rPr>
            <w:delText xml:space="preserve"> will be tried </w:delText>
          </w:r>
          <w:r w:rsidR="00A25278">
            <w:rPr>
              <w:lang w:val="en-GB"/>
            </w:rPr>
            <w:delText>to be dropped</w:delText>
          </w:r>
        </w:del>
        <w:r w:rsidR="00A25278">
          <w:rPr>
            <w:lang w:val="en-GB"/>
          </w:rPr>
          <w:t xml:space="preserve">. If col name </w:t>
        </w:r>
        <w:r w:rsidRPr="38A32F5D">
          <w:rPr>
            <w:lang w:val="en-GB"/>
          </w:rPr>
          <w:t>does</w:t>
        </w:r>
      </w:ins>
      <w:ins w:id="1849" w:author="Gastbenutzer" w:date="2023-10-28T22:19:00Z">
        <w:r w:rsidRPr="38A32F5D">
          <w:rPr>
            <w:lang w:val="en-GB"/>
          </w:rPr>
          <w:t xml:space="preserve"> </w:t>
        </w:r>
      </w:ins>
      <w:ins w:id="1850" w:author="Jonathan Leipold - BDAE Gruppe" w:date="2023-10-21T12:39:00Z">
        <w:r w:rsidRPr="38A32F5D">
          <w:rPr>
            <w:lang w:val="en-GB"/>
          </w:rPr>
          <w:t>n</w:t>
        </w:r>
      </w:ins>
      <w:ins w:id="1851" w:author="Gastbenutzer" w:date="2023-10-28T22:19:00Z">
        <w:r w:rsidRPr="38A32F5D">
          <w:rPr>
            <w:lang w:val="en-GB"/>
          </w:rPr>
          <w:t>o</w:t>
        </w:r>
      </w:ins>
      <w:ins w:id="1852" w:author="Jonathan Leipold - BDAE Gruppe" w:date="2023-10-21T12:39:00Z">
        <w:del w:id="1853" w:author="Gastbenutzer" w:date="2023-10-28T22:19:00Z">
          <w:r w:rsidR="009E6B40" w:rsidRPr="38A32F5D" w:rsidDel="38A32F5D">
            <w:rPr>
              <w:lang w:val="en-GB"/>
            </w:rPr>
            <w:delText>’</w:delText>
          </w:r>
        </w:del>
        <w:r w:rsidRPr="38A32F5D">
          <w:rPr>
            <w:lang w:val="en-GB"/>
          </w:rPr>
          <w:t>t</w:t>
        </w:r>
        <w:r w:rsidR="00A25278">
          <w:rPr>
            <w:lang w:val="en-GB"/>
          </w:rPr>
          <w:t xml:space="preserve"> exist or </w:t>
        </w:r>
      </w:ins>
      <w:ins w:id="1854" w:author="Gastbenutzer" w:date="2023-10-28T22:19:00Z">
        <w:r w:rsidRPr="38A32F5D">
          <w:rPr>
            <w:lang w:val="en-GB"/>
          </w:rPr>
          <w:t xml:space="preserve">has </w:t>
        </w:r>
      </w:ins>
      <w:ins w:id="1855" w:author="Jonathan Leipold - BDAE Gruppe" w:date="2023-10-21T12:39:00Z">
        <w:r w:rsidR="00A25278">
          <w:rPr>
            <w:lang w:val="en-GB"/>
          </w:rPr>
          <w:t xml:space="preserve">already </w:t>
        </w:r>
      </w:ins>
      <w:ins w:id="1856" w:author="Gastbenutzer" w:date="2023-10-28T22:19:00Z">
        <w:r w:rsidRPr="38A32F5D">
          <w:rPr>
            <w:lang w:val="en-GB"/>
          </w:rPr>
          <w:t>been</w:t>
        </w:r>
      </w:ins>
      <w:ins w:id="1857" w:author="Jonathan Leipold - BDAE Gruppe" w:date="2023-10-21T12:39:00Z">
        <w:del w:id="1858" w:author="Gastbenutzer" w:date="2023-10-28T22:19:00Z">
          <w:r w:rsidR="00A25278">
            <w:rPr>
              <w:lang w:val="en-GB"/>
            </w:rPr>
            <w:delText>got</w:delText>
          </w:r>
        </w:del>
        <w:r w:rsidR="00A25278">
          <w:rPr>
            <w:lang w:val="en-GB"/>
          </w:rPr>
          <w:t xml:space="preserve"> dropped </w:t>
        </w:r>
      </w:ins>
      <w:ins w:id="1859" w:author="Gastbenutzer" w:date="2023-10-28T22:19:00Z">
        <w:r w:rsidRPr="38A32F5D">
          <w:rPr>
            <w:lang w:val="en-GB"/>
          </w:rPr>
          <w:t>during</w:t>
        </w:r>
      </w:ins>
      <w:ins w:id="1860" w:author="Jonathan Leipold - BDAE Gruppe" w:date="2023-10-21T12:39:00Z">
        <w:del w:id="1861" w:author="Gastbenutzer" w:date="2023-10-28T22:19:00Z">
          <w:r w:rsidR="00A25278">
            <w:rPr>
              <w:lang w:val="en-GB"/>
            </w:rPr>
            <w:delText>within the</w:delText>
          </w:r>
        </w:del>
        <w:r w:rsidR="00A25278">
          <w:rPr>
            <w:lang w:val="en-GB"/>
          </w:rPr>
          <w:t xml:space="preserve"> regular preprocessing process</w:t>
        </w:r>
      </w:ins>
      <w:ins w:id="1862" w:author="Gastbenutzer" w:date="2023-10-28T22:19:00Z">
        <w:r w:rsidRPr="38A32F5D">
          <w:rPr>
            <w:lang w:val="en-GB"/>
          </w:rPr>
          <w:t>,</w:t>
        </w:r>
      </w:ins>
      <w:ins w:id="1863" w:author="Jonathan Leipold - BDAE Gruppe" w:date="2023-10-21T12:39:00Z">
        <w:r w:rsidR="00A25278">
          <w:rPr>
            <w:lang w:val="en-GB"/>
          </w:rPr>
          <w:t xml:space="preserve"> </w:t>
        </w:r>
      </w:ins>
      <w:ins w:id="1864" w:author="Jonathan Leipold - BDAE Gruppe" w:date="2023-10-21T12:40:00Z">
        <w:r w:rsidR="00735E2F" w:rsidRPr="00735E2F">
          <w:rPr>
            <w:lang w:val="en-GB"/>
          </w:rPr>
          <w:t xml:space="preserve">a corresponding message </w:t>
        </w:r>
      </w:ins>
      <w:ins w:id="1865" w:author="Gastbenutzer" w:date="2023-10-28T22:19:00Z">
        <w:r w:rsidRPr="38A32F5D">
          <w:rPr>
            <w:lang w:val="en-GB"/>
          </w:rPr>
          <w:t>is</w:t>
        </w:r>
      </w:ins>
      <w:ins w:id="1866" w:author="Jonathan Leipold - BDAE Gruppe" w:date="2023-10-21T12:40:00Z">
        <w:del w:id="1867" w:author="Gastbenutzer" w:date="2023-10-28T22:19:00Z">
          <w:r w:rsidR="00735E2F" w:rsidRPr="00735E2F">
            <w:rPr>
              <w:lang w:val="en-GB"/>
            </w:rPr>
            <w:delText>wi</w:delText>
          </w:r>
        </w:del>
        <w:del w:id="1868" w:author="Gastbenutzer" w:date="2023-10-28T22:20:00Z">
          <w:r w:rsidR="00735E2F" w:rsidRPr="00735E2F">
            <w:rPr>
              <w:lang w:val="en-GB"/>
            </w:rPr>
            <w:delText>ll be</w:delText>
          </w:r>
        </w:del>
        <w:r w:rsidR="00735E2F">
          <w:rPr>
            <w:lang w:val="en-GB"/>
          </w:rPr>
          <w:t xml:space="preserve"> printed.</w:t>
        </w:r>
      </w:ins>
    </w:p>
    <w:p w14:paraId="7A72AF21" w14:textId="5E54C38C" w:rsidR="000F07CF" w:rsidRDefault="000F07CF" w:rsidP="00283F82">
      <w:pPr>
        <w:pStyle w:val="ListParagraph"/>
        <w:numPr>
          <w:ilvl w:val="0"/>
          <w:numId w:val="67"/>
        </w:numPr>
        <w:rPr>
          <w:ins w:id="1869" w:author="Jonathan Leipold - BDAE Gruppe" w:date="2023-10-21T12:40:00Z"/>
          <w:lang w:val="en-GB"/>
        </w:rPr>
      </w:pPr>
      <w:proofErr w:type="spellStart"/>
      <w:ins w:id="1870" w:author="Jonathan Leipold - BDAE Gruppe" w:date="2023-10-21T12:14:00Z">
        <w:r w:rsidRPr="00283F82">
          <w:rPr>
            <w:lang w:val="en-GB"/>
          </w:rPr>
          <w:t>claim_ratios</w:t>
        </w:r>
      </w:ins>
      <w:proofErr w:type="spellEnd"/>
      <w:ins w:id="1871" w:author="Jonathan Leipold - BDAE Gruppe" w:date="2023-10-21T12:40:00Z">
        <w:r w:rsidR="00093A94">
          <w:rPr>
            <w:lang w:val="en-GB"/>
          </w:rPr>
          <w:t>:</w:t>
        </w:r>
        <w:r w:rsidR="00093A94" w:rsidRPr="00093A94">
          <w:rPr>
            <w:lang w:val="en-GB"/>
          </w:rPr>
          <w:t xml:space="preserve"> </w:t>
        </w:r>
        <w:r w:rsidR="00093A94">
          <w:rPr>
            <w:lang w:val="en-GB"/>
          </w:rPr>
          <w:t>bool, default=True</w:t>
        </w:r>
      </w:ins>
    </w:p>
    <w:p w14:paraId="191B4C49" w14:textId="2DB0F143" w:rsidR="00093A94" w:rsidRPr="00283F82" w:rsidRDefault="003F6EB1">
      <w:pPr>
        <w:pStyle w:val="ListParagraph"/>
        <w:numPr>
          <w:ilvl w:val="1"/>
          <w:numId w:val="67"/>
        </w:numPr>
        <w:rPr>
          <w:ins w:id="1872" w:author="Jonathan Leipold - BDAE Gruppe" w:date="2023-10-21T12:14:00Z"/>
          <w:lang w:val="en-GB"/>
        </w:rPr>
        <w:pPrChange w:id="1873" w:author="Jonathan Leipold - BDAE Gruppe" w:date="2023-10-21T12:40:00Z">
          <w:pPr/>
        </w:pPrChange>
      </w:pPr>
      <w:ins w:id="1874" w:author="Jonathan Leipold - BDAE Gruppe" w:date="2023-10-21T12:40:00Z">
        <w:r>
          <w:rPr>
            <w:lang w:val="en-GB"/>
          </w:rPr>
          <w:t>If set to True</w:t>
        </w:r>
      </w:ins>
      <w:ins w:id="1875" w:author="Jonathan Leipold - BDAE Gruppe" w:date="2023-10-21T12:41:00Z">
        <w:r w:rsidR="001A0A77">
          <w:rPr>
            <w:lang w:val="en-GB"/>
          </w:rPr>
          <w:t>,</w:t>
        </w:r>
      </w:ins>
      <w:ins w:id="1876" w:author="Jonathan Leipold - BDAE Gruppe" w:date="2023-10-21T12:40:00Z">
        <w:r>
          <w:rPr>
            <w:lang w:val="en-GB"/>
          </w:rPr>
          <w:t xml:space="preserve"> </w:t>
        </w:r>
      </w:ins>
      <w:ins w:id="1877" w:author="Jonathan Leipold - BDAE Gruppe" w:date="2023-10-21T12:41:00Z">
        <w:r w:rsidR="00B11E7A">
          <w:rPr>
            <w:lang w:val="en-GB"/>
          </w:rPr>
          <w:t xml:space="preserve">some </w:t>
        </w:r>
      </w:ins>
      <w:ins w:id="1878" w:author="Jonathan Leipold - BDAE Gruppe" w:date="2023-10-21T12:40:00Z">
        <w:r w:rsidR="38A32F5D" w:rsidRPr="38A32F5D">
          <w:rPr>
            <w:lang w:val="en-GB"/>
          </w:rPr>
          <w:t>claim</w:t>
        </w:r>
      </w:ins>
      <w:ins w:id="1879" w:author="Gastbenutzer" w:date="2023-10-28T22:20:00Z">
        <w:r w:rsidR="38A32F5D" w:rsidRPr="38A32F5D">
          <w:rPr>
            <w:lang w:val="en-GB"/>
          </w:rPr>
          <w:t>-</w:t>
        </w:r>
      </w:ins>
      <w:ins w:id="1880" w:author="Jonathan Leipold - BDAE Gruppe" w:date="2023-10-21T12:40:00Z">
        <w:del w:id="1881" w:author="Gastbenutzer" w:date="2023-10-28T22:20:00Z">
          <w:r w:rsidRPr="38A32F5D" w:rsidDel="38A32F5D">
            <w:rPr>
              <w:lang w:val="en-GB"/>
            </w:rPr>
            <w:delText>s</w:delText>
          </w:r>
          <w:r w:rsidR="00FC17C6">
            <w:rPr>
              <w:lang w:val="en-GB"/>
            </w:rPr>
            <w:delText xml:space="preserve"> </w:delText>
          </w:r>
        </w:del>
        <w:r w:rsidR="00FC17C6">
          <w:rPr>
            <w:lang w:val="en-GB"/>
          </w:rPr>
          <w:t xml:space="preserve">related </w:t>
        </w:r>
      </w:ins>
      <w:ins w:id="1882" w:author="Jonathan Leipold - BDAE Gruppe" w:date="2023-10-21T12:41:00Z">
        <w:r w:rsidR="00B11E7A">
          <w:rPr>
            <w:lang w:val="en-GB"/>
          </w:rPr>
          <w:t>columns will be dropped</w:t>
        </w:r>
        <w:r w:rsidR="00795F52">
          <w:rPr>
            <w:lang w:val="en-GB"/>
          </w:rPr>
          <w:t xml:space="preserve"> or replaced</w:t>
        </w:r>
      </w:ins>
      <w:ins w:id="1883" w:author="Jonathan Leipold - BDAE Gruppe" w:date="2023-10-21T12:42:00Z">
        <w:r w:rsidR="000B4060">
          <w:rPr>
            <w:lang w:val="en-GB"/>
          </w:rPr>
          <w:t xml:space="preserve"> </w:t>
        </w:r>
      </w:ins>
      <w:ins w:id="1884" w:author="Jonathan Leipold - BDAE Gruppe" w:date="2023-10-21T12:43:00Z">
        <w:r w:rsidR="00790856">
          <w:rPr>
            <w:lang w:val="en-GB"/>
          </w:rPr>
          <w:t xml:space="preserve">and </w:t>
        </w:r>
        <w:r w:rsidR="00B9742F">
          <w:rPr>
            <w:lang w:val="en-GB"/>
          </w:rPr>
          <w:t xml:space="preserve">cleaned </w:t>
        </w:r>
      </w:ins>
      <w:ins w:id="1885" w:author="Gastbenutzer" w:date="2023-10-28T22:20:00Z">
        <w:r w:rsidR="38A32F5D" w:rsidRPr="38A32F5D">
          <w:rPr>
            <w:lang w:val="en-GB"/>
          </w:rPr>
          <w:t xml:space="preserve">up </w:t>
        </w:r>
      </w:ins>
      <w:ins w:id="1886" w:author="Jonathan Leipold - BDAE Gruppe" w:date="2023-10-21T12:42:00Z">
        <w:r w:rsidR="38A32F5D" w:rsidRPr="38A32F5D">
          <w:rPr>
            <w:lang w:val="en-GB"/>
          </w:rPr>
          <w:t>to minimi</w:t>
        </w:r>
      </w:ins>
      <w:ins w:id="1887" w:author="Gastbenutzer" w:date="2023-10-28T22:20:00Z">
        <w:r w:rsidR="38A32F5D" w:rsidRPr="38A32F5D">
          <w:rPr>
            <w:lang w:val="en-GB"/>
          </w:rPr>
          <w:t>s</w:t>
        </w:r>
      </w:ins>
      <w:ins w:id="1888" w:author="Jonathan Leipold - BDAE Gruppe" w:date="2023-10-21T12:42:00Z">
        <w:del w:id="1889" w:author="Gastbenutzer" w:date="2023-10-28T22:20:00Z">
          <w:r w:rsidRPr="38A32F5D" w:rsidDel="38A32F5D">
            <w:rPr>
              <w:lang w:val="en-GB"/>
            </w:rPr>
            <w:delText>z</w:delText>
          </w:r>
        </w:del>
        <w:r w:rsidR="38A32F5D" w:rsidRPr="38A32F5D">
          <w:rPr>
            <w:lang w:val="en-GB"/>
          </w:rPr>
          <w:t>e correlat</w:t>
        </w:r>
      </w:ins>
      <w:ins w:id="1890" w:author="Gastbenutzer" w:date="2023-10-28T22:20:00Z">
        <w:r w:rsidR="38A32F5D" w:rsidRPr="38A32F5D">
          <w:rPr>
            <w:lang w:val="en-GB"/>
          </w:rPr>
          <w:t>ed</w:t>
        </w:r>
      </w:ins>
      <w:ins w:id="1891" w:author="Jonathan Leipold - BDAE Gruppe" w:date="2023-10-21T12:42:00Z">
        <w:del w:id="1892" w:author="Gastbenutzer" w:date="2023-10-28T22:20:00Z">
          <w:r w:rsidRPr="38A32F5D" w:rsidDel="38A32F5D">
            <w:rPr>
              <w:lang w:val="en-GB"/>
            </w:rPr>
            <w:delText>ing</w:delText>
          </w:r>
        </w:del>
        <w:r w:rsidR="000B4060">
          <w:rPr>
            <w:lang w:val="en-GB"/>
          </w:rPr>
          <w:t xml:space="preserve"> columns</w:t>
        </w:r>
      </w:ins>
      <w:ins w:id="1893" w:author="Jonathan Leipold - BDAE Gruppe" w:date="2023-10-21T12:41:00Z">
        <w:r w:rsidR="003C6A34">
          <w:rPr>
            <w:lang w:val="en-GB"/>
          </w:rPr>
          <w:t xml:space="preserve">. </w:t>
        </w:r>
        <w:del w:id="1894" w:author="Gastbenutzer" w:date="2023-10-28T22:20:00Z">
          <w:r w:rsidR="003C6A34">
            <w:rPr>
              <w:lang w:val="en-GB"/>
            </w:rPr>
            <w:delText xml:space="preserve">In </w:delText>
          </w:r>
          <w:r w:rsidRPr="38A32F5D" w:rsidDel="38A32F5D">
            <w:rPr>
              <w:lang w:val="en-GB"/>
            </w:rPr>
            <w:delText>s</w:delText>
          </w:r>
        </w:del>
      </w:ins>
      <w:ins w:id="1895" w:author="Gastbenutzer" w:date="2023-10-28T22:20:00Z">
        <w:r w:rsidR="38A32F5D" w:rsidRPr="38A32F5D">
          <w:rPr>
            <w:lang w:val="en-GB"/>
          </w:rPr>
          <w:t>S</w:t>
        </w:r>
      </w:ins>
      <w:ins w:id="1896" w:author="Jonathan Leipold - BDAE Gruppe" w:date="2023-10-21T12:41:00Z">
        <w:r w:rsidR="38A32F5D" w:rsidRPr="38A32F5D">
          <w:rPr>
            <w:lang w:val="en-GB"/>
          </w:rPr>
          <w:t>pecific</w:t>
        </w:r>
      </w:ins>
      <w:ins w:id="1897" w:author="Gastbenutzer" w:date="2023-10-28T22:20:00Z">
        <w:r w:rsidR="38A32F5D" w:rsidRPr="38A32F5D">
          <w:rPr>
            <w:lang w:val="en-GB"/>
          </w:rPr>
          <w:t>ally</w:t>
        </w:r>
      </w:ins>
      <w:ins w:id="1898" w:author="Gastbenutzer" w:date="2023-10-28T22:21:00Z">
        <w:r w:rsidR="38A32F5D" w:rsidRPr="38A32F5D">
          <w:rPr>
            <w:lang w:val="en-GB"/>
          </w:rPr>
          <w:t>,</w:t>
        </w:r>
      </w:ins>
      <w:ins w:id="1899" w:author="Jonathan Leipold - BDAE Gruppe" w:date="2023-10-21T12:41:00Z">
        <w:del w:id="1900" w:author="Gastbenutzer" w:date="2023-10-28T22:20:00Z">
          <w:r w:rsidR="003C6A34">
            <w:rPr>
              <w:lang w:val="en-GB"/>
            </w:rPr>
            <w:delText>:</w:delText>
          </w:r>
        </w:del>
        <w:r w:rsidR="003C6A34">
          <w:rPr>
            <w:lang w:val="en-GB"/>
          </w:rPr>
          <w:t xml:space="preserve"> retained columns </w:t>
        </w:r>
      </w:ins>
      <w:ins w:id="1901" w:author="Gastbenutzer" w:date="2023-10-28T22:21:00Z">
        <w:r w:rsidR="38A32F5D" w:rsidRPr="38A32F5D">
          <w:rPr>
            <w:lang w:val="en-GB"/>
          </w:rPr>
          <w:t>are</w:t>
        </w:r>
      </w:ins>
      <w:ins w:id="1902" w:author="Jonathan Leipold - BDAE Gruppe" w:date="2023-10-21T12:41:00Z">
        <w:del w:id="1903" w:author="Gastbenutzer" w:date="2023-10-28T22:21:00Z">
          <w:r w:rsidR="003C6A34">
            <w:rPr>
              <w:lang w:val="en-GB"/>
            </w:rPr>
            <w:delText>get</w:delText>
          </w:r>
        </w:del>
        <w:r w:rsidR="003C6A34">
          <w:rPr>
            <w:lang w:val="en-GB"/>
          </w:rPr>
          <w:t xml:space="preserve"> dropped, payout </w:t>
        </w:r>
      </w:ins>
      <w:ins w:id="1904" w:author="Jonathan Leipold - BDAE Gruppe" w:date="2023-10-21T12:42:00Z">
        <w:r w:rsidR="00B50C9F">
          <w:rPr>
            <w:lang w:val="en-GB"/>
          </w:rPr>
          <w:t xml:space="preserve">amount </w:t>
        </w:r>
      </w:ins>
      <w:ins w:id="1905" w:author="Jonathan Leipold - BDAE Gruppe" w:date="2023-10-21T12:41:00Z">
        <w:r w:rsidR="003C6A34">
          <w:rPr>
            <w:lang w:val="en-GB"/>
          </w:rPr>
          <w:t xml:space="preserve">columns </w:t>
        </w:r>
      </w:ins>
      <w:ins w:id="1906" w:author="Gastbenutzer" w:date="2023-10-28T22:21:00Z">
        <w:r w:rsidR="38A32F5D" w:rsidRPr="38A32F5D">
          <w:rPr>
            <w:lang w:val="en-GB"/>
          </w:rPr>
          <w:t xml:space="preserve">are </w:t>
        </w:r>
      </w:ins>
      <w:ins w:id="1907" w:author="Jonathan Leipold - BDAE Gruppe" w:date="2023-10-21T12:44:00Z">
        <w:r w:rsidR="004C0D9C">
          <w:rPr>
            <w:lang w:val="en-GB"/>
          </w:rPr>
          <w:t xml:space="preserve">cleaned and </w:t>
        </w:r>
      </w:ins>
      <w:ins w:id="1908" w:author="Jonathan Leipold - BDAE Gruppe" w:date="2023-10-21T12:41:00Z">
        <w:r w:rsidR="003C6A34">
          <w:rPr>
            <w:lang w:val="en-GB"/>
          </w:rPr>
          <w:t xml:space="preserve">replaced </w:t>
        </w:r>
      </w:ins>
      <w:ins w:id="1909" w:author="Jonathan Leipold - BDAE Gruppe" w:date="2023-10-21T12:42:00Z">
        <w:del w:id="1910" w:author="Gastbenutzer" w:date="2023-10-28T22:21:00Z">
          <w:r w:rsidR="003C6A34">
            <w:rPr>
              <w:lang w:val="en-GB"/>
            </w:rPr>
            <w:delText>by</w:delText>
          </w:r>
        </w:del>
      </w:ins>
      <w:ins w:id="1911" w:author="Gastbenutzer" w:date="2023-10-28T22:21:00Z">
        <w:r w:rsidR="38A32F5D" w:rsidRPr="38A32F5D">
          <w:rPr>
            <w:lang w:val="en-GB"/>
          </w:rPr>
          <w:t>with</w:t>
        </w:r>
      </w:ins>
      <w:ins w:id="1912" w:author="Jonathan Leipold - BDAE Gruppe" w:date="2023-10-21T12:42:00Z">
        <w:r w:rsidR="003C6A34">
          <w:rPr>
            <w:lang w:val="en-GB"/>
          </w:rPr>
          <w:t xml:space="preserve"> a ratio of</w:t>
        </w:r>
      </w:ins>
      <w:ins w:id="1913" w:author="Gastbenutzer" w:date="2023-10-28T22:21:00Z">
        <w:r w:rsidR="003C6A34">
          <w:rPr>
            <w:lang w:val="en-GB"/>
          </w:rPr>
          <w:t xml:space="preserve"> </w:t>
        </w:r>
        <w:r w:rsidR="38A32F5D" w:rsidRPr="38A32F5D">
          <w:rPr>
            <w:lang w:val="en-GB"/>
          </w:rPr>
          <w:t>the</w:t>
        </w:r>
      </w:ins>
      <w:ins w:id="1914" w:author="Jonathan Leipold - BDAE Gruppe" w:date="2023-10-21T12:42:00Z">
        <w:r w:rsidR="38A32F5D" w:rsidRPr="38A32F5D">
          <w:rPr>
            <w:lang w:val="en-GB"/>
          </w:rPr>
          <w:t xml:space="preserve"> </w:t>
        </w:r>
        <w:r w:rsidR="003C6A34">
          <w:rPr>
            <w:lang w:val="en-GB"/>
          </w:rPr>
          <w:t>claimed amount</w:t>
        </w:r>
      </w:ins>
      <w:ins w:id="1915" w:author="Jonathan Leipold - BDAE Gruppe" w:date="2023-10-21T12:43:00Z">
        <w:r w:rsidR="00790856">
          <w:rPr>
            <w:lang w:val="en-GB"/>
          </w:rPr>
          <w:t>.</w:t>
        </w:r>
      </w:ins>
    </w:p>
    <w:p w14:paraId="1CB58CFC" w14:textId="42961531" w:rsidR="000F07CF" w:rsidRDefault="000F07CF" w:rsidP="00283F82">
      <w:pPr>
        <w:pStyle w:val="ListParagraph"/>
        <w:numPr>
          <w:ilvl w:val="0"/>
          <w:numId w:val="67"/>
        </w:numPr>
        <w:rPr>
          <w:ins w:id="1916" w:author="Jonathan Leipold - BDAE Gruppe" w:date="2023-10-21T12:44:00Z"/>
          <w:lang w:val="en-GB"/>
        </w:rPr>
      </w:pPr>
      <w:proofErr w:type="spellStart"/>
      <w:ins w:id="1917" w:author="Jonathan Leipold - BDAE Gruppe" w:date="2023-10-21T12:14:00Z">
        <w:r w:rsidRPr="00283F82">
          <w:rPr>
            <w:lang w:val="en-GB"/>
          </w:rPr>
          <w:t>cut_effEnd</w:t>
        </w:r>
      </w:ins>
      <w:proofErr w:type="spellEnd"/>
      <w:ins w:id="1918" w:author="Jonathan Leipold - BDAE Gruppe" w:date="2023-10-21T12:44:00Z">
        <w:r w:rsidR="00302757">
          <w:rPr>
            <w:lang w:val="en-GB"/>
          </w:rPr>
          <w:t>:</w:t>
        </w:r>
        <w:r w:rsidR="00302757" w:rsidRPr="008D7166">
          <w:rPr>
            <w:lang w:val="en-GB"/>
          </w:rPr>
          <w:t xml:space="preserve"> </w:t>
        </w:r>
        <w:r w:rsidR="00302757">
          <w:rPr>
            <w:lang w:val="en-GB"/>
          </w:rPr>
          <w:t>bool, default=False</w:t>
        </w:r>
      </w:ins>
    </w:p>
    <w:p w14:paraId="66A16F81" w14:textId="40FD9DDF" w:rsidR="00302757" w:rsidRPr="00283F82" w:rsidRDefault="00302757">
      <w:pPr>
        <w:pStyle w:val="ListParagraph"/>
        <w:numPr>
          <w:ilvl w:val="1"/>
          <w:numId w:val="67"/>
        </w:numPr>
        <w:rPr>
          <w:ins w:id="1919" w:author="Jonathan Leipold - BDAE Gruppe" w:date="2023-10-21T12:14:00Z"/>
          <w:lang w:val="en-GB"/>
        </w:rPr>
        <w:pPrChange w:id="1920" w:author="Jonathan Leipold - BDAE Gruppe" w:date="2023-10-21T12:44:00Z">
          <w:pPr/>
        </w:pPrChange>
      </w:pPr>
      <w:ins w:id="1921" w:author="Jonathan Leipold - BDAE Gruppe" w:date="2023-10-21T12:44:00Z">
        <w:r>
          <w:rPr>
            <w:lang w:val="en-GB"/>
          </w:rPr>
          <w:t xml:space="preserve">Set to True to cut </w:t>
        </w:r>
        <w:proofErr w:type="spellStart"/>
        <w:r w:rsidR="002E2753">
          <w:rPr>
            <w:lang w:val="en-GB"/>
          </w:rPr>
          <w:t>policy_effEndDate</w:t>
        </w:r>
        <w:proofErr w:type="spellEnd"/>
        <w:r w:rsidR="002E2753">
          <w:rPr>
            <w:lang w:val="en-GB"/>
          </w:rPr>
          <w:t xml:space="preserve"> values </w:t>
        </w:r>
        <w:r w:rsidR="002754A4">
          <w:rPr>
            <w:lang w:val="en-GB"/>
          </w:rPr>
          <w:t xml:space="preserve">at </w:t>
        </w:r>
      </w:ins>
      <w:ins w:id="1922" w:author="Jonathan Leipold - BDAE Gruppe" w:date="2023-10-21T12:45:00Z">
        <w:r w:rsidR="0033163A">
          <w:rPr>
            <w:lang w:val="en-GB"/>
          </w:rPr>
          <w:t xml:space="preserve">a specific </w:t>
        </w:r>
        <w:proofErr w:type="spellStart"/>
        <w:r w:rsidR="0033163A">
          <w:rPr>
            <w:lang w:val="en-GB"/>
          </w:rPr>
          <w:t>cut_date</w:t>
        </w:r>
      </w:ins>
      <w:proofErr w:type="spellEnd"/>
      <w:ins w:id="1923" w:author="Jonathan Leipold - BDAE Gruppe" w:date="2023-10-21T12:44:00Z">
        <w:r w:rsidR="00287552">
          <w:rPr>
            <w:lang w:val="en-GB"/>
          </w:rPr>
          <w:t xml:space="preserve"> to </w:t>
        </w:r>
        <w:r w:rsidR="009A49C4">
          <w:rPr>
            <w:lang w:val="en-GB"/>
          </w:rPr>
          <w:t>tighten distribution.</w:t>
        </w:r>
      </w:ins>
    </w:p>
    <w:p w14:paraId="7BEE6D18" w14:textId="0BD30412" w:rsidR="000F07CF" w:rsidRDefault="000F07CF" w:rsidP="00283F82">
      <w:pPr>
        <w:pStyle w:val="ListParagraph"/>
        <w:numPr>
          <w:ilvl w:val="0"/>
          <w:numId w:val="67"/>
        </w:numPr>
        <w:rPr>
          <w:ins w:id="1924" w:author="Jonathan Leipold - BDAE Gruppe" w:date="2023-10-21T12:45:00Z"/>
          <w:lang w:val="en-GB"/>
        </w:rPr>
      </w:pPr>
      <w:proofErr w:type="spellStart"/>
      <w:ins w:id="1925" w:author="Jonathan Leipold - BDAE Gruppe" w:date="2023-10-21T12:14:00Z">
        <w:r w:rsidRPr="00283F82">
          <w:rPr>
            <w:lang w:val="en-GB"/>
          </w:rPr>
          <w:t>cut_date</w:t>
        </w:r>
      </w:ins>
      <w:proofErr w:type="spellEnd"/>
      <w:ins w:id="1926" w:author="Jonathan Leipold - BDAE Gruppe" w:date="2023-10-21T12:45:00Z">
        <w:r w:rsidR="007E1C16">
          <w:rPr>
            <w:lang w:val="en-GB"/>
          </w:rPr>
          <w:t>: date</w:t>
        </w:r>
        <w:r w:rsidR="00901666">
          <w:rPr>
            <w:lang w:val="en-GB"/>
          </w:rPr>
          <w:t>time</w:t>
        </w:r>
        <w:r w:rsidR="007E1C16">
          <w:rPr>
            <w:lang w:val="en-GB"/>
          </w:rPr>
          <w:t>, default =</w:t>
        </w:r>
      </w:ins>
      <w:ins w:id="1927" w:author="Jonathan Leipold - BDAE Gruppe" w:date="2023-10-21T12:14:00Z">
        <w:r w:rsidRPr="00283F82">
          <w:rPr>
            <w:lang w:val="en-GB"/>
          </w:rPr>
          <w:t xml:space="preserve"> </w:t>
        </w:r>
      </w:ins>
      <w:ins w:id="1928" w:author="Jonathan Leipold - BDAE Gruppe" w:date="2023-10-21T12:45:00Z">
        <w:r w:rsidR="00901666">
          <w:rPr>
            <w:lang w:val="en-GB"/>
          </w:rPr>
          <w:t>‘</w:t>
        </w:r>
      </w:ins>
      <w:ins w:id="1929" w:author="Jonathan Leipold - BDAE Gruppe" w:date="2023-10-21T12:14:00Z">
        <w:r w:rsidRPr="00283F82">
          <w:rPr>
            <w:lang w:val="en-GB"/>
          </w:rPr>
          <w:t>2030-12-31</w:t>
        </w:r>
      </w:ins>
      <w:ins w:id="1930" w:author="Jonathan Leipold - BDAE Gruppe" w:date="2023-10-21T12:45:00Z">
        <w:r w:rsidR="00901666">
          <w:rPr>
            <w:lang w:val="en-GB"/>
          </w:rPr>
          <w:t>’</w:t>
        </w:r>
      </w:ins>
    </w:p>
    <w:p w14:paraId="49D5D01D" w14:textId="2572E2E1" w:rsidR="00A964EF" w:rsidRPr="00283F82" w:rsidRDefault="007E1C16">
      <w:pPr>
        <w:pStyle w:val="ListParagraph"/>
        <w:numPr>
          <w:ilvl w:val="1"/>
          <w:numId w:val="67"/>
        </w:numPr>
        <w:rPr>
          <w:ins w:id="1931" w:author="Jonathan Leipold - BDAE Gruppe" w:date="2023-10-21T12:14:00Z"/>
          <w:lang w:val="en-GB"/>
        </w:rPr>
        <w:pPrChange w:id="1932" w:author="Jonathan Leipold - BDAE Gruppe" w:date="2023-10-21T12:45:00Z">
          <w:pPr/>
        </w:pPrChange>
      </w:pPr>
      <w:ins w:id="1933" w:author="Jonathan Leipold - BDAE Gruppe" w:date="2023-10-21T12:45:00Z">
        <w:r>
          <w:rPr>
            <w:lang w:val="en-GB"/>
          </w:rPr>
          <w:t>Option</w:t>
        </w:r>
        <w:r w:rsidR="00901666">
          <w:rPr>
            <w:lang w:val="en-GB"/>
          </w:rPr>
          <w:t xml:space="preserve">al, if </w:t>
        </w:r>
      </w:ins>
      <w:proofErr w:type="spellStart"/>
      <w:ins w:id="1934" w:author="Jonathan Leipold - BDAE Gruppe" w:date="2023-10-21T12:46:00Z">
        <w:r w:rsidR="00AE4C5A">
          <w:rPr>
            <w:lang w:val="en-GB"/>
          </w:rPr>
          <w:t>cut_effEnd</w:t>
        </w:r>
        <w:proofErr w:type="spellEnd"/>
        <w:r w:rsidR="00AE4C5A">
          <w:rPr>
            <w:lang w:val="en-GB"/>
          </w:rPr>
          <w:t xml:space="preserve"> == True.</w:t>
        </w:r>
        <w:r w:rsidR="005A64B0">
          <w:rPr>
            <w:lang w:val="en-GB"/>
          </w:rPr>
          <w:t xml:space="preserve"> All </w:t>
        </w:r>
        <w:proofErr w:type="spellStart"/>
        <w:r w:rsidR="001A5397">
          <w:rPr>
            <w:lang w:val="en-GB"/>
          </w:rPr>
          <w:t>policy_effEndDate</w:t>
        </w:r>
        <w:proofErr w:type="spellEnd"/>
        <w:r w:rsidR="001A5397">
          <w:rPr>
            <w:lang w:val="en-GB"/>
          </w:rPr>
          <w:t xml:space="preserve"> values &gt; </w:t>
        </w:r>
        <w:proofErr w:type="spellStart"/>
        <w:r w:rsidR="001A5397">
          <w:rPr>
            <w:lang w:val="en-GB"/>
          </w:rPr>
          <w:t>cut_date</w:t>
        </w:r>
        <w:proofErr w:type="spellEnd"/>
        <w:r w:rsidR="001A5397">
          <w:rPr>
            <w:lang w:val="en-GB"/>
          </w:rPr>
          <w:t xml:space="preserve"> will be replaced by this value.</w:t>
        </w:r>
      </w:ins>
    </w:p>
    <w:p w14:paraId="4F212C4D" w14:textId="77777777" w:rsidR="00365D3A" w:rsidRDefault="00365D3A" w:rsidP="00365D3A">
      <w:pPr>
        <w:pStyle w:val="ListParagraph"/>
        <w:numPr>
          <w:ilvl w:val="0"/>
          <w:numId w:val="67"/>
        </w:numPr>
        <w:rPr>
          <w:ins w:id="1935" w:author="Jonathan Leipold - BDAE Gruppe" w:date="2023-10-21T12:47:00Z"/>
          <w:lang w:val="en-GB"/>
        </w:rPr>
      </w:pPr>
      <w:proofErr w:type="spellStart"/>
      <w:ins w:id="1936" w:author="Jonathan Leipold - BDAE Gruppe" w:date="2023-10-21T12:47:00Z">
        <w:r w:rsidRPr="00283F82">
          <w:rPr>
            <w:lang w:val="en-GB"/>
          </w:rPr>
          <w:lastRenderedPageBreak/>
          <w:t>add_products</w:t>
        </w:r>
        <w:proofErr w:type="spellEnd"/>
        <w:r>
          <w:rPr>
            <w:lang w:val="en-GB"/>
          </w:rPr>
          <w:t xml:space="preserve">: </w:t>
        </w:r>
        <w:proofErr w:type="gramStart"/>
        <w:r>
          <w:rPr>
            <w:lang w:val="en-GB"/>
          </w:rPr>
          <w:t>bool</w:t>
        </w:r>
        <w:proofErr w:type="gramEnd"/>
      </w:ins>
    </w:p>
    <w:p w14:paraId="46AD673B" w14:textId="725549A9" w:rsidR="00365D3A" w:rsidRPr="00283F82" w:rsidRDefault="00365D3A" w:rsidP="00365D3A">
      <w:pPr>
        <w:pStyle w:val="ListParagraph"/>
        <w:numPr>
          <w:ilvl w:val="1"/>
          <w:numId w:val="67"/>
        </w:numPr>
        <w:rPr>
          <w:ins w:id="1937" w:author="Jonathan Leipold - BDAE Gruppe" w:date="2023-10-21T12:47:00Z"/>
          <w:lang w:val="en-GB"/>
        </w:rPr>
      </w:pPr>
      <w:ins w:id="1938" w:author="Jonathan Leipold - BDAE Gruppe" w:date="2023-10-21T12:47:00Z">
        <w:r>
          <w:rPr>
            <w:lang w:val="en-GB"/>
          </w:rPr>
          <w:t xml:space="preserve">Set to True to </w:t>
        </w:r>
      </w:ins>
      <w:ins w:id="1939" w:author="Gastbenutzer" w:date="2023-10-28T22:22:00Z">
        <w:r w:rsidR="38A32F5D" w:rsidRPr="38A32F5D">
          <w:rPr>
            <w:lang w:val="en-GB"/>
          </w:rPr>
          <w:t>add</w:t>
        </w:r>
      </w:ins>
      <w:ins w:id="1940" w:author="Jonathan Leipold - BDAE Gruppe" w:date="2023-10-21T12:47:00Z">
        <w:del w:id="1941" w:author="Gastbenutzer" w:date="2023-10-28T22:22:00Z">
          <w:r>
            <w:rPr>
              <w:lang w:val="en-GB"/>
            </w:rPr>
            <w:delText>merge</w:delText>
          </w:r>
        </w:del>
        <w:r>
          <w:rPr>
            <w:lang w:val="en-GB"/>
          </w:rPr>
          <w:t xml:space="preserve"> product characteristics to the contract</w:t>
        </w:r>
        <w:del w:id="1942" w:author="Gastbenutzer" w:date="2023-10-28T22:22:00Z">
          <w:r>
            <w:rPr>
              <w:lang w:val="en-GB"/>
            </w:rPr>
            <w:delText>s</w:delText>
          </w:r>
        </w:del>
        <w:r>
          <w:rPr>
            <w:lang w:val="en-GB"/>
          </w:rPr>
          <w:t xml:space="preserve"> </w:t>
        </w:r>
        <w:proofErr w:type="spellStart"/>
        <w:r>
          <w:rPr>
            <w:lang w:val="en-GB"/>
          </w:rPr>
          <w:t>df</w:t>
        </w:r>
        <w:proofErr w:type="spellEnd"/>
        <w:r>
          <w:rPr>
            <w:lang w:val="en-GB"/>
          </w:rPr>
          <w:t xml:space="preserve"> based on the </w:t>
        </w:r>
        <w:proofErr w:type="spellStart"/>
        <w:r>
          <w:rPr>
            <w:lang w:val="en-GB"/>
          </w:rPr>
          <w:t>product_code</w:t>
        </w:r>
        <w:proofErr w:type="spellEnd"/>
        <w:r>
          <w:rPr>
            <w:lang w:val="en-GB"/>
          </w:rPr>
          <w:t>.</w:t>
        </w:r>
      </w:ins>
    </w:p>
    <w:p w14:paraId="055E136F" w14:textId="77777777" w:rsidR="00365D3A" w:rsidRDefault="00365D3A" w:rsidP="00365D3A">
      <w:pPr>
        <w:pStyle w:val="ListParagraph"/>
        <w:numPr>
          <w:ilvl w:val="0"/>
          <w:numId w:val="67"/>
        </w:numPr>
        <w:rPr>
          <w:ins w:id="1943" w:author="Jonathan Leipold - BDAE Gruppe" w:date="2023-10-21T12:47:00Z"/>
          <w:lang w:val="en-GB"/>
        </w:rPr>
      </w:pPr>
      <w:proofErr w:type="spellStart"/>
      <w:ins w:id="1944" w:author="Jonathan Leipold - BDAE Gruppe" w:date="2023-10-21T12:47:00Z">
        <w:r w:rsidRPr="00283F82">
          <w:rPr>
            <w:lang w:val="en-GB"/>
          </w:rPr>
          <w:t>product_drop_cols</w:t>
        </w:r>
        <w:proofErr w:type="spellEnd"/>
        <w:r>
          <w:rPr>
            <w:lang w:val="en-GB"/>
          </w:rPr>
          <w:t>: list of strings, default =</w:t>
        </w:r>
        <w:r w:rsidRPr="00283F82">
          <w:rPr>
            <w:lang w:val="en-GB"/>
          </w:rPr>
          <w:t xml:space="preserve"> []</w:t>
        </w:r>
      </w:ins>
    </w:p>
    <w:p w14:paraId="051C4A5E" w14:textId="7008CDAA" w:rsidR="00365D3A" w:rsidRPr="00283F82" w:rsidRDefault="00365D3A" w:rsidP="00365D3A">
      <w:pPr>
        <w:pStyle w:val="ListParagraph"/>
        <w:numPr>
          <w:ilvl w:val="1"/>
          <w:numId w:val="67"/>
        </w:numPr>
        <w:rPr>
          <w:ins w:id="1945" w:author="Jonathan Leipold - BDAE Gruppe" w:date="2023-10-21T12:47:00Z"/>
          <w:lang w:val="en-GB"/>
        </w:rPr>
      </w:pPr>
      <w:ins w:id="1946" w:author="Jonathan Leipold - BDAE Gruppe" w:date="2023-10-21T12:47:00Z">
        <w:r>
          <w:rPr>
            <w:lang w:val="en-GB"/>
          </w:rPr>
          <w:t xml:space="preserve">Optional, if </w:t>
        </w:r>
        <w:proofErr w:type="spellStart"/>
        <w:r>
          <w:rPr>
            <w:lang w:val="en-GB"/>
          </w:rPr>
          <w:t>add_products</w:t>
        </w:r>
        <w:proofErr w:type="spellEnd"/>
        <w:r>
          <w:rPr>
            <w:lang w:val="en-GB"/>
          </w:rPr>
          <w:t xml:space="preserve"> == True, product columns can be selected to be dropped before </w:t>
        </w:r>
        <w:r w:rsidR="38A32F5D" w:rsidRPr="38A32F5D">
          <w:rPr>
            <w:lang w:val="en-GB"/>
          </w:rPr>
          <w:t>merg</w:t>
        </w:r>
      </w:ins>
      <w:ins w:id="1947" w:author="Gastbenutzer" w:date="2023-10-28T22:23:00Z">
        <w:r w:rsidR="38A32F5D" w:rsidRPr="38A32F5D">
          <w:rPr>
            <w:lang w:val="en-GB"/>
          </w:rPr>
          <w:t>ing</w:t>
        </w:r>
      </w:ins>
      <w:ins w:id="1948" w:author="Jonathan Leipold - BDAE Gruppe" w:date="2023-10-21T12:47:00Z">
        <w:del w:id="1949" w:author="Gastbenutzer" w:date="2023-10-28T22:23:00Z">
          <w:r w:rsidRPr="38A32F5D" w:rsidDel="38A32F5D">
            <w:rPr>
              <w:lang w:val="en-GB"/>
            </w:rPr>
            <w:delText>e</w:delText>
          </w:r>
        </w:del>
        <w:r>
          <w:rPr>
            <w:lang w:val="en-GB"/>
          </w:rPr>
          <w:t>.</w:t>
        </w:r>
      </w:ins>
    </w:p>
    <w:p w14:paraId="04DC31DA" w14:textId="78F624DD" w:rsidR="000F07CF" w:rsidRDefault="000F07CF" w:rsidP="00283F82">
      <w:pPr>
        <w:pStyle w:val="ListParagraph"/>
        <w:numPr>
          <w:ilvl w:val="0"/>
          <w:numId w:val="67"/>
        </w:numPr>
        <w:rPr>
          <w:ins w:id="1950" w:author="Jonathan Leipold - BDAE Gruppe" w:date="2023-10-21T12:47:00Z"/>
          <w:lang w:val="en-GB"/>
        </w:rPr>
      </w:pPr>
      <w:proofErr w:type="spellStart"/>
      <w:ins w:id="1951" w:author="Jonathan Leipold - BDAE Gruppe" w:date="2023-10-21T12:14:00Z">
        <w:r w:rsidRPr="00283F82">
          <w:rPr>
            <w:lang w:val="en-GB"/>
          </w:rPr>
          <w:t>save_csv</w:t>
        </w:r>
      </w:ins>
      <w:proofErr w:type="spellEnd"/>
      <w:ins w:id="1952" w:author="Jonathan Leipold - BDAE Gruppe" w:date="2023-10-21T12:46:00Z">
        <w:r w:rsidR="006232FC">
          <w:rPr>
            <w:lang w:val="en-GB"/>
          </w:rPr>
          <w:t xml:space="preserve">: </w:t>
        </w:r>
        <w:proofErr w:type="gramStart"/>
        <w:r w:rsidR="006232FC">
          <w:rPr>
            <w:lang w:val="en-GB"/>
          </w:rPr>
          <w:t>bool</w:t>
        </w:r>
      </w:ins>
      <w:proofErr w:type="gramEnd"/>
    </w:p>
    <w:p w14:paraId="4A4EB4CF" w14:textId="4690F612" w:rsidR="009D4B52" w:rsidRPr="00283F82" w:rsidRDefault="009D4B52">
      <w:pPr>
        <w:pStyle w:val="ListParagraph"/>
        <w:numPr>
          <w:ilvl w:val="1"/>
          <w:numId w:val="67"/>
        </w:numPr>
        <w:rPr>
          <w:ins w:id="1953" w:author="Jonathan Leipold - BDAE Gruppe" w:date="2023-10-21T12:14:00Z"/>
          <w:lang w:val="en-GB"/>
        </w:rPr>
        <w:pPrChange w:id="1954" w:author="Jonathan Leipold - BDAE Gruppe" w:date="2023-10-21T12:47:00Z">
          <w:pPr/>
        </w:pPrChange>
      </w:pPr>
      <w:ins w:id="1955" w:author="Jonathan Leipold - BDAE Gruppe" w:date="2023-10-21T12:47:00Z">
        <w:r>
          <w:rPr>
            <w:lang w:val="en-GB"/>
          </w:rPr>
          <w:t xml:space="preserve">Set to True to save the </w:t>
        </w:r>
        <w:proofErr w:type="spellStart"/>
        <w:r>
          <w:rPr>
            <w:lang w:val="en-GB"/>
          </w:rPr>
          <w:t>preprocessed</w:t>
        </w:r>
        <w:proofErr w:type="spellEnd"/>
        <w:r>
          <w:rPr>
            <w:lang w:val="en-GB"/>
          </w:rPr>
          <w:t xml:space="preserve"> </w:t>
        </w:r>
        <w:proofErr w:type="spellStart"/>
        <w:r w:rsidR="00534E3F">
          <w:rPr>
            <w:lang w:val="en-GB"/>
          </w:rPr>
          <w:t>df</w:t>
        </w:r>
        <w:proofErr w:type="spellEnd"/>
        <w:r w:rsidR="00534E3F">
          <w:rPr>
            <w:lang w:val="en-GB"/>
          </w:rPr>
          <w:t xml:space="preserve"> as </w:t>
        </w:r>
      </w:ins>
      <w:ins w:id="1956" w:author="Gastbenutzer" w:date="2023-10-28T22:23:00Z">
        <w:r w:rsidR="38A32F5D" w:rsidRPr="38A32F5D">
          <w:rPr>
            <w:lang w:val="en-GB"/>
          </w:rPr>
          <w:t xml:space="preserve">a </w:t>
        </w:r>
      </w:ins>
      <w:ins w:id="1957" w:author="Jonathan Leipold - BDAE Gruppe" w:date="2023-10-21T12:47:00Z">
        <w:r w:rsidR="00534E3F">
          <w:rPr>
            <w:lang w:val="en-GB"/>
          </w:rPr>
          <w:t>csv</w:t>
        </w:r>
      </w:ins>
      <w:ins w:id="1958" w:author="Gastbenutzer" w:date="2023-10-28T22:23:00Z">
        <w:r w:rsidR="38A32F5D" w:rsidRPr="38A32F5D">
          <w:rPr>
            <w:lang w:val="en-GB"/>
          </w:rPr>
          <w:t xml:space="preserve"> </w:t>
        </w:r>
      </w:ins>
      <w:ins w:id="1959" w:author="Jonathan Leipold - BDAE Gruppe" w:date="2023-10-21T12:47:00Z">
        <w:del w:id="1960" w:author="Gastbenutzer" w:date="2023-10-28T22:23:00Z">
          <w:r w:rsidR="00534E3F">
            <w:rPr>
              <w:lang w:val="en-GB"/>
            </w:rPr>
            <w:delText>-</w:delText>
          </w:r>
        </w:del>
        <w:r w:rsidR="00534E3F">
          <w:rPr>
            <w:lang w:val="en-GB"/>
          </w:rPr>
          <w:t xml:space="preserve">file in the </w:t>
        </w:r>
        <w:r w:rsidR="0065356A">
          <w:rPr>
            <w:lang w:val="en-GB"/>
          </w:rPr>
          <w:t>'</w:t>
        </w:r>
        <w:proofErr w:type="spellStart"/>
        <w:r w:rsidR="005B5979">
          <w:rPr>
            <w:lang w:val="en-GB"/>
          </w:rPr>
          <w:t>preprocessed</w:t>
        </w:r>
        <w:proofErr w:type="spellEnd"/>
        <w:r w:rsidR="0065356A">
          <w:rPr>
            <w:lang w:val="en-GB"/>
          </w:rPr>
          <w:t>’ subfolder.</w:t>
        </w:r>
      </w:ins>
    </w:p>
    <w:p w14:paraId="6A384C58" w14:textId="2C4C3C1C" w:rsidR="000F07CF" w:rsidRDefault="000F07CF" w:rsidP="00283F82">
      <w:pPr>
        <w:pStyle w:val="ListParagraph"/>
        <w:numPr>
          <w:ilvl w:val="0"/>
          <w:numId w:val="67"/>
        </w:numPr>
        <w:rPr>
          <w:ins w:id="1961" w:author="Jonathan Leipold - BDAE Gruppe" w:date="2023-10-29T10:08:00Z"/>
          <w:lang w:val="en-GB"/>
        </w:rPr>
      </w:pPr>
      <w:ins w:id="1962" w:author="Jonathan Leipold - BDAE Gruppe" w:date="2023-10-21T12:14:00Z">
        <w:r w:rsidRPr="00283F82">
          <w:rPr>
            <w:lang w:val="en-GB"/>
          </w:rPr>
          <w:t>filename</w:t>
        </w:r>
      </w:ins>
      <w:ins w:id="1963" w:author="Jonathan Leipold - BDAE Gruppe" w:date="2023-10-21T12:48:00Z">
        <w:r w:rsidR="00E22760">
          <w:rPr>
            <w:lang w:val="en-GB"/>
          </w:rPr>
          <w:t>: string</w:t>
        </w:r>
      </w:ins>
      <w:ins w:id="1964" w:author="Jonathan Leipold - BDAE Gruppe" w:date="2023-10-21T12:49:00Z">
        <w:r w:rsidR="00E22760">
          <w:rPr>
            <w:lang w:val="en-GB"/>
          </w:rPr>
          <w:t>, default =</w:t>
        </w:r>
      </w:ins>
      <w:ins w:id="1965" w:author="Jonathan Leipold - BDAE Gruppe" w:date="2023-10-21T12:14:00Z">
        <w:r w:rsidRPr="00283F82">
          <w:rPr>
            <w:lang w:val="en-GB"/>
          </w:rPr>
          <w:t xml:space="preserve"> </w:t>
        </w:r>
      </w:ins>
      <w:ins w:id="1966" w:author="Jonathan Leipold - BDAE Gruppe" w:date="2023-10-21T12:50:00Z">
        <w:r w:rsidR="00B62268">
          <w:rPr>
            <w:lang w:val="en-GB"/>
          </w:rPr>
          <w:t>‘</w:t>
        </w:r>
        <w:proofErr w:type="spellStart"/>
        <w:r w:rsidR="00B62268" w:rsidRPr="00B62268">
          <w:rPr>
            <w:lang w:val="en-GB"/>
          </w:rPr>
          <w:t>contracts_preprocessed</w:t>
        </w:r>
      </w:ins>
      <w:proofErr w:type="spellEnd"/>
      <w:ins w:id="1967" w:author="Jonathan Leipold - BDAE Gruppe" w:date="2023-10-21T12:14:00Z">
        <w:r w:rsidRPr="00283F82">
          <w:rPr>
            <w:lang w:val="en-GB"/>
          </w:rPr>
          <w:t>'</w:t>
        </w:r>
      </w:ins>
    </w:p>
    <w:p w14:paraId="74F4EB36" w14:textId="77777777" w:rsidR="00152F89" w:rsidRDefault="00152F89" w:rsidP="00152F89">
      <w:pPr>
        <w:pStyle w:val="ListParagraph"/>
        <w:numPr>
          <w:ilvl w:val="1"/>
          <w:numId w:val="67"/>
        </w:numPr>
        <w:rPr>
          <w:ins w:id="1968" w:author="Jonathan Leipold - BDAE Gruppe" w:date="2023-10-29T10:08:00Z"/>
          <w:lang w:val="en-GB"/>
        </w:rPr>
      </w:pPr>
      <w:ins w:id="1969" w:author="Jonathan Leipold - BDAE Gruppe" w:date="2023-10-29T10:08:00Z">
        <w:r w:rsidRPr="00255DA9">
          <w:rPr>
            <w:lang w:val="en-GB"/>
          </w:rPr>
          <w:t xml:space="preserve">Optional, if </w:t>
        </w:r>
        <w:proofErr w:type="spellStart"/>
        <w:r w:rsidRPr="00255DA9">
          <w:rPr>
            <w:lang w:val="en-GB"/>
          </w:rPr>
          <w:t>save_csv</w:t>
        </w:r>
        <w:proofErr w:type="spellEnd"/>
        <w:r w:rsidRPr="00255DA9">
          <w:rPr>
            <w:lang w:val="en-GB"/>
          </w:rPr>
          <w:t xml:space="preserve"> == True. Filename can be set to the name of the selected parameter options.</w:t>
        </w:r>
      </w:ins>
    </w:p>
    <w:p w14:paraId="79B55660" w14:textId="2B2CE90A" w:rsidR="00152F89" w:rsidRDefault="00152F89" w:rsidP="00152F89">
      <w:pPr>
        <w:rPr>
          <w:ins w:id="1970" w:author="Jonathan Leipold - BDAE Gruppe" w:date="2023-10-29T10:11:00Z"/>
          <w:lang w:val="en-GB"/>
        </w:rPr>
      </w:pPr>
      <w:ins w:id="1971" w:author="Jonathan Leipold - BDAE Gruppe" w:date="2023-10-29T10:08:00Z">
        <w:r w:rsidRPr="00152F89">
          <w:rPr>
            <w:lang w:val="en-GB"/>
          </w:rPr>
          <w:t xml:space="preserve">These parameters are given as preprocessing options in </w:t>
        </w:r>
        <w:proofErr w:type="spellStart"/>
        <w:r w:rsidRPr="00152F89">
          <w:rPr>
            <w:lang w:val="en-GB"/>
          </w:rPr>
          <w:t>streamlit</w:t>
        </w:r>
        <w:proofErr w:type="spellEnd"/>
        <w:r w:rsidRPr="00152F89">
          <w:rPr>
            <w:lang w:val="en-GB"/>
          </w:rPr>
          <w:t xml:space="preserve"> to create different transformations of the initial </w:t>
        </w:r>
        <w:proofErr w:type="spellStart"/>
        <w:r w:rsidRPr="00152F89">
          <w:rPr>
            <w:lang w:val="en-GB"/>
          </w:rPr>
          <w:t>df</w:t>
        </w:r>
        <w:proofErr w:type="spellEnd"/>
        <w:r w:rsidRPr="00152F89">
          <w:rPr>
            <w:lang w:val="en-GB"/>
          </w:rPr>
          <w:t xml:space="preserve"> and use them for modelling.</w:t>
        </w:r>
      </w:ins>
    </w:p>
    <w:p w14:paraId="33BFDBD9" w14:textId="77777777" w:rsidR="00EF614E" w:rsidRPr="00152F89" w:rsidRDefault="00EF614E">
      <w:pPr>
        <w:rPr>
          <w:ins w:id="1972" w:author="Jonathan Leipold - BDAE Gruppe" w:date="2023-10-29T10:08:00Z"/>
          <w:lang w:val="en-GB"/>
        </w:rPr>
        <w:pPrChange w:id="1973" w:author="Jonathan Leipold - BDAE Gruppe" w:date="2023-10-29T10:08:00Z">
          <w:pPr>
            <w:pStyle w:val="ListParagraph"/>
            <w:numPr>
              <w:numId w:val="67"/>
            </w:numPr>
            <w:ind w:hanging="360"/>
          </w:pPr>
        </w:pPrChange>
      </w:pPr>
    </w:p>
    <w:p w14:paraId="59CA7BFD" w14:textId="5D63AD80" w:rsidR="00D301D3" w:rsidRPr="00A975E0" w:rsidDel="00EF614E" w:rsidRDefault="38A32F5D">
      <w:pPr>
        <w:rPr>
          <w:ins w:id="1974" w:author="Gastbenutzer" w:date="2023-10-21T21:04:00Z"/>
          <w:del w:id="1975" w:author="Jonathan Leipold - BDAE Gruppe" w:date="2023-10-29T10:11:00Z"/>
          <w:lang w:val="en-GB"/>
        </w:rPr>
        <w:pPrChange w:id="1976" w:author="Jonathan Leipold - BDAE Gruppe" w:date="2023-10-29T10:11:00Z">
          <w:pPr>
            <w:pStyle w:val="Heading1"/>
            <w:numPr>
              <w:numId w:val="20"/>
            </w:numPr>
            <w:ind w:left="720" w:hanging="360"/>
          </w:pPr>
        </w:pPrChange>
      </w:pPr>
      <w:ins w:id="1977" w:author="Gastbenutzer" w:date="2023-10-28T22:23:00Z">
        <w:del w:id="1978" w:author="Jonathan Leipold - BDAE Gruppe" w:date="2023-10-29T10:08:00Z">
          <w:r w:rsidRPr="00255DA9" w:rsidDel="00152F89">
            <w:rPr>
              <w:lang w:val="en-GB"/>
            </w:rPr>
            <w:delText xml:space="preserve">the </w:delText>
          </w:r>
        </w:del>
      </w:ins>
      <w:ins w:id="1979" w:author="Gastbenutzer" w:date="2023-10-28T22:24:00Z">
        <w:del w:id="1980" w:author="Jonathan Leipold - BDAE Gruppe" w:date="2023-10-29T10:08:00Z">
          <w:r w:rsidRPr="00255DA9" w:rsidDel="00152F89">
            <w:rPr>
              <w:lang w:val="en-GB"/>
            </w:rPr>
            <w:delText>of the selected</w:delText>
          </w:r>
          <w:r w:rsidRPr="38A32F5D" w:rsidDel="00152F89">
            <w:rPr>
              <w:lang w:val="en-GB"/>
            </w:rPr>
            <w:delText>eseare</w:delText>
          </w:r>
        </w:del>
      </w:ins>
      <w:bookmarkStart w:id="1981" w:name="_Toc148803241"/>
      <w:del w:id="1982" w:author="Jonathan Leipold - BDAE Gruppe" w:date="2023-10-29T10:11:00Z">
        <w:r w:rsidR="00F97EEB" w:rsidRPr="079F9594" w:rsidDel="00EF614E">
          <w:rPr>
            <w:sz w:val="28"/>
            <w:szCs w:val="28"/>
            <w:lang w:val="en-GB"/>
            <w:rPrChange w:id="1983" w:author="Jonathan Leipold - BDAE Gruppe" w:date="2023-10-18T10:09:00Z">
              <w:rPr>
                <w:lang w:val="en-GB"/>
              </w:rPr>
            </w:rPrChange>
          </w:rPr>
          <w:delText>Modelling</w:delText>
        </w:r>
      </w:del>
      <w:bookmarkStart w:id="1984" w:name="_Toc149467109"/>
      <w:bookmarkStart w:id="1985" w:name="_Toc149673038"/>
      <w:bookmarkStart w:id="1986" w:name="_Toc149673566"/>
      <w:bookmarkStart w:id="1987" w:name="_Toc149725164"/>
      <w:bookmarkEnd w:id="1981"/>
      <w:bookmarkEnd w:id="1984"/>
      <w:bookmarkEnd w:id="1985"/>
      <w:bookmarkEnd w:id="1986"/>
      <w:bookmarkEnd w:id="1987"/>
    </w:p>
    <w:p w14:paraId="551E9026" w14:textId="13B96BA3" w:rsidR="541F4DAB" w:rsidDel="00EF614E" w:rsidRDefault="541F4DAB">
      <w:pPr>
        <w:rPr>
          <w:ins w:id="1988" w:author="Gastbenutzer" w:date="2023-10-21T21:04:00Z"/>
          <w:del w:id="1989" w:author="Jonathan Leipold - BDAE Gruppe" w:date="2023-10-29T10:11:00Z"/>
          <w:rFonts w:ascii="Constantia" w:eastAsia="Constantia" w:hAnsi="Constantia" w:cs="Constantia"/>
          <w:color w:val="004F5B"/>
          <w:lang w:val="en-GB"/>
        </w:rPr>
        <w:pPrChange w:id="1990" w:author="Jonathan Leipold - BDAE Gruppe" w:date="2023-10-29T10:11:00Z">
          <w:pPr>
            <w:pStyle w:val="Heading1"/>
            <w:numPr>
              <w:numId w:val="20"/>
            </w:numPr>
            <w:ind w:left="720" w:hanging="360"/>
          </w:pPr>
        </w:pPrChange>
      </w:pPr>
      <w:bookmarkStart w:id="1991" w:name="_Toc149467110"/>
      <w:bookmarkStart w:id="1992" w:name="_Toc149673039"/>
      <w:bookmarkStart w:id="1993" w:name="_Toc149673567"/>
      <w:bookmarkStart w:id="1994" w:name="_Toc149725165"/>
      <w:bookmarkEnd w:id="1991"/>
      <w:bookmarkEnd w:id="1992"/>
      <w:bookmarkEnd w:id="1993"/>
      <w:bookmarkEnd w:id="1994"/>
    </w:p>
    <w:p w14:paraId="0F387BA3" w14:textId="4B631784" w:rsidR="52D6B9B8" w:rsidDel="00EF614E" w:rsidRDefault="52D6B9B8">
      <w:pPr>
        <w:rPr>
          <w:ins w:id="1995" w:author="Gastbenutzer" w:date="2023-10-21T21:10:00Z"/>
          <w:del w:id="1996" w:author="Jonathan Leipold - BDAE Gruppe" w:date="2023-10-29T10:11:00Z"/>
          <w:sz w:val="28"/>
          <w:szCs w:val="28"/>
          <w:lang w:val="en-GB"/>
        </w:rPr>
        <w:pPrChange w:id="1997" w:author="Jonathan Leipold - BDAE Gruppe" w:date="2023-10-29T10:11:00Z">
          <w:pPr>
            <w:pStyle w:val="Heading1"/>
            <w:spacing w:after="240"/>
          </w:pPr>
        </w:pPrChange>
      </w:pPr>
      <w:bookmarkStart w:id="1998" w:name="_Toc149467111"/>
      <w:bookmarkStart w:id="1999" w:name="_Toc149673040"/>
      <w:bookmarkStart w:id="2000" w:name="_Toc149673568"/>
      <w:bookmarkStart w:id="2001" w:name="_Toc149725166"/>
      <w:bookmarkEnd w:id="1998"/>
      <w:bookmarkEnd w:id="1999"/>
      <w:bookmarkEnd w:id="2000"/>
      <w:bookmarkEnd w:id="2001"/>
    </w:p>
    <w:p w14:paraId="33AF1351" w14:textId="338A11D9" w:rsidR="52D6B9B8" w:rsidDel="00EF614E" w:rsidRDefault="52D6B9B8">
      <w:pPr>
        <w:rPr>
          <w:ins w:id="2002" w:author="Gastbenutzer" w:date="2023-10-21T21:10:00Z"/>
          <w:del w:id="2003" w:author="Jonathan Leipold - BDAE Gruppe" w:date="2023-10-29T10:11:00Z"/>
          <w:szCs w:val="20"/>
          <w:lang w:val="en-GB"/>
        </w:rPr>
        <w:pPrChange w:id="2004" w:author="Jonathan Leipold - BDAE Gruppe" w:date="2023-10-29T10:11:00Z">
          <w:pPr>
            <w:pStyle w:val="ListBullet"/>
            <w:numPr>
              <w:numId w:val="0"/>
            </w:numPr>
            <w:tabs>
              <w:tab w:val="clear" w:pos="360"/>
            </w:tabs>
            <w:spacing w:after="240"/>
            <w:ind w:left="0" w:firstLine="0"/>
          </w:pPr>
        </w:pPrChange>
      </w:pPr>
      <w:bookmarkStart w:id="2005" w:name="_Toc149467112"/>
      <w:bookmarkStart w:id="2006" w:name="_Toc149673041"/>
      <w:bookmarkStart w:id="2007" w:name="_Toc149673569"/>
      <w:bookmarkStart w:id="2008" w:name="_Toc149725167"/>
      <w:bookmarkEnd w:id="2005"/>
      <w:bookmarkEnd w:id="2006"/>
      <w:bookmarkEnd w:id="2007"/>
      <w:bookmarkEnd w:id="2008"/>
    </w:p>
    <w:p w14:paraId="7E90E554" w14:textId="4A8D2289" w:rsidR="52D6B9B8" w:rsidDel="00EF614E" w:rsidRDefault="52D6B9B8">
      <w:pPr>
        <w:rPr>
          <w:ins w:id="2009" w:author="Gastbenutzer" w:date="2023-10-21T21:10:00Z"/>
          <w:del w:id="2010" w:author="Jonathan Leipold - BDAE Gruppe" w:date="2023-10-29T10:11:00Z"/>
          <w:szCs w:val="20"/>
          <w:lang w:val="en-GB"/>
        </w:rPr>
        <w:pPrChange w:id="2011" w:author="Jonathan Leipold - BDAE Gruppe" w:date="2023-10-29T10:11:00Z">
          <w:pPr>
            <w:pStyle w:val="ListBullet"/>
            <w:spacing w:after="240"/>
          </w:pPr>
        </w:pPrChange>
      </w:pPr>
      <w:ins w:id="2012" w:author="Gastbenutzer" w:date="2023-10-21T21:10:00Z">
        <w:del w:id="2013" w:author="Jonathan Leipold - BDAE Gruppe" w:date="2023-10-29T10:11:00Z">
          <w:r w:rsidRPr="52D6B9B8" w:rsidDel="00EF614E">
            <w:rPr>
              <w:szCs w:val="20"/>
              <w:lang w:val="en-GB"/>
            </w:rPr>
            <w:delText>What kind of machine learning problem is your project like? (classification, regression, clustering, etc)</w:delText>
          </w:r>
          <w:bookmarkStart w:id="2014" w:name="_Toc149467113"/>
          <w:bookmarkStart w:id="2015" w:name="_Toc149673042"/>
          <w:bookmarkStart w:id="2016" w:name="_Toc149673570"/>
          <w:bookmarkStart w:id="2017" w:name="_Toc149725168"/>
          <w:bookmarkEnd w:id="2014"/>
          <w:bookmarkEnd w:id="2015"/>
          <w:bookmarkEnd w:id="2016"/>
          <w:bookmarkEnd w:id="2017"/>
        </w:del>
      </w:ins>
    </w:p>
    <w:p w14:paraId="68B58D96" w14:textId="061DC41F" w:rsidR="52D6B9B8" w:rsidDel="00EF614E" w:rsidRDefault="52D6B9B8">
      <w:pPr>
        <w:rPr>
          <w:ins w:id="2018" w:author="Gastbenutzer" w:date="2023-10-21T21:10:00Z"/>
          <w:del w:id="2019" w:author="Jonathan Leipold - BDAE Gruppe" w:date="2023-10-29T10:11:00Z"/>
          <w:szCs w:val="20"/>
          <w:lang w:val="en-GB"/>
        </w:rPr>
        <w:pPrChange w:id="2020" w:author="Jonathan Leipold - BDAE Gruppe" w:date="2023-10-29T10:11:00Z">
          <w:pPr>
            <w:pStyle w:val="ListBullet"/>
            <w:spacing w:after="240"/>
          </w:pPr>
        </w:pPrChange>
      </w:pPr>
      <w:ins w:id="2021" w:author="Gastbenutzer" w:date="2023-10-21T21:10:00Z">
        <w:del w:id="2022" w:author="Jonathan Leipold - BDAE Gruppe" w:date="2023-10-29T10:11:00Z">
          <w:r w:rsidRPr="52D6B9B8" w:rsidDel="00EF614E">
            <w:rPr>
              <w:szCs w:val="20"/>
              <w:lang w:val="en-GB"/>
            </w:rPr>
            <w:delText>What task does your project relate to? (fraud detection, facial recognition, sentiment analysis, etc)?</w:delText>
          </w:r>
          <w:bookmarkStart w:id="2023" w:name="_Toc149467114"/>
          <w:bookmarkStart w:id="2024" w:name="_Toc149673043"/>
          <w:bookmarkStart w:id="2025" w:name="_Toc149673571"/>
          <w:bookmarkStart w:id="2026" w:name="_Toc149725169"/>
          <w:bookmarkEnd w:id="2023"/>
          <w:bookmarkEnd w:id="2024"/>
          <w:bookmarkEnd w:id="2025"/>
          <w:bookmarkEnd w:id="2026"/>
        </w:del>
      </w:ins>
    </w:p>
    <w:p w14:paraId="51B038D2" w14:textId="04EF937A" w:rsidR="52D6B9B8" w:rsidDel="00EF614E" w:rsidRDefault="52D6B9B8">
      <w:pPr>
        <w:rPr>
          <w:ins w:id="2027" w:author="Gastbenutzer" w:date="2023-10-21T21:10:00Z"/>
          <w:del w:id="2028" w:author="Jonathan Leipold - BDAE Gruppe" w:date="2023-10-29T10:11:00Z"/>
          <w:szCs w:val="20"/>
          <w:lang w:val="en-GB"/>
        </w:rPr>
        <w:pPrChange w:id="2029" w:author="Jonathan Leipold - BDAE Gruppe" w:date="2023-10-29T10:11:00Z">
          <w:pPr>
            <w:pStyle w:val="ListBullet"/>
            <w:spacing w:after="240"/>
          </w:pPr>
        </w:pPrChange>
      </w:pPr>
      <w:ins w:id="2030" w:author="Gastbenutzer" w:date="2023-10-21T21:10:00Z">
        <w:del w:id="2031" w:author="Jonathan Leipold - BDAE Gruppe" w:date="2023-10-29T10:11:00Z">
          <w:r w:rsidRPr="52D6B9B8" w:rsidDel="00EF614E">
            <w:rPr>
              <w:szCs w:val="20"/>
              <w:lang w:val="en-GB"/>
            </w:rPr>
            <w:delText>What is the main performance metric used to compare your models? Why this one?</w:delText>
          </w:r>
          <w:bookmarkStart w:id="2032" w:name="_Toc149467115"/>
          <w:bookmarkStart w:id="2033" w:name="_Toc149673044"/>
          <w:bookmarkStart w:id="2034" w:name="_Toc149673572"/>
          <w:bookmarkStart w:id="2035" w:name="_Toc149725170"/>
          <w:bookmarkEnd w:id="2032"/>
          <w:bookmarkEnd w:id="2033"/>
          <w:bookmarkEnd w:id="2034"/>
          <w:bookmarkEnd w:id="2035"/>
        </w:del>
      </w:ins>
    </w:p>
    <w:p w14:paraId="40EA0B50" w14:textId="7AA94547" w:rsidR="52D6B9B8" w:rsidDel="00EF614E" w:rsidRDefault="52D6B9B8">
      <w:pPr>
        <w:rPr>
          <w:ins w:id="2036" w:author="Gastbenutzer" w:date="2023-10-21T21:10:00Z"/>
          <w:del w:id="2037" w:author="Jonathan Leipold - BDAE Gruppe" w:date="2023-10-29T10:11:00Z"/>
          <w:szCs w:val="20"/>
          <w:lang w:val="en-GB"/>
        </w:rPr>
        <w:pPrChange w:id="2038" w:author="Jonathan Leipold - BDAE Gruppe" w:date="2023-10-29T10:11:00Z">
          <w:pPr>
            <w:pStyle w:val="ListBullet"/>
            <w:spacing w:after="240"/>
          </w:pPr>
        </w:pPrChange>
      </w:pPr>
      <w:ins w:id="2039" w:author="Gastbenutzer" w:date="2023-10-21T21:10:00Z">
        <w:del w:id="2040" w:author="Jonathan Leipold - BDAE Gruppe" w:date="2023-10-29T10:11:00Z">
          <w:r w:rsidRPr="52D6B9B8" w:rsidDel="00EF614E">
            <w:rPr>
              <w:szCs w:val="20"/>
              <w:lang w:val="en-GB"/>
            </w:rPr>
            <w:delText>Did you use other qualitative or quantitative performance metrics? If yes, detail it.</w:delText>
          </w:r>
          <w:bookmarkStart w:id="2041" w:name="_Toc149467116"/>
          <w:bookmarkStart w:id="2042" w:name="_Toc149673045"/>
          <w:bookmarkStart w:id="2043" w:name="_Toc149673573"/>
          <w:bookmarkStart w:id="2044" w:name="_Toc149725171"/>
          <w:bookmarkEnd w:id="2041"/>
          <w:bookmarkEnd w:id="2042"/>
          <w:bookmarkEnd w:id="2043"/>
          <w:bookmarkEnd w:id="2044"/>
        </w:del>
      </w:ins>
    </w:p>
    <w:p w14:paraId="400BE5BD" w14:textId="338D7D2F" w:rsidR="52D6B9B8" w:rsidDel="00EF614E" w:rsidRDefault="52D6B9B8">
      <w:pPr>
        <w:rPr>
          <w:ins w:id="2045" w:author="Gastbenutzer" w:date="2023-10-21T21:10:00Z"/>
          <w:del w:id="2046" w:author="Jonathan Leipold - BDAE Gruppe" w:date="2023-10-29T10:11:00Z"/>
          <w:sz w:val="22"/>
        </w:rPr>
        <w:pPrChange w:id="2047" w:author="Jonathan Leipold - BDAE Gruppe" w:date="2023-10-29T10:11:00Z">
          <w:pPr>
            <w:pStyle w:val="Heading2"/>
          </w:pPr>
        </w:pPrChange>
      </w:pPr>
      <w:ins w:id="2048" w:author="Gastbenutzer" w:date="2023-10-21T21:10:00Z">
        <w:del w:id="2049" w:author="Jonathan Leipold - BDAE Gruppe" w:date="2023-10-29T10:11:00Z">
          <w:r w:rsidRPr="52D6B9B8" w:rsidDel="00EF614E">
            <w:rPr>
              <w:sz w:val="22"/>
            </w:rPr>
            <w:delText>Model choice and optimization</w:delText>
          </w:r>
          <w:bookmarkStart w:id="2050" w:name="_Toc149467117"/>
          <w:bookmarkStart w:id="2051" w:name="_Toc149673046"/>
          <w:bookmarkStart w:id="2052" w:name="_Toc149673574"/>
          <w:bookmarkStart w:id="2053" w:name="_Toc149725172"/>
          <w:bookmarkEnd w:id="2050"/>
          <w:bookmarkEnd w:id="2051"/>
          <w:bookmarkEnd w:id="2052"/>
          <w:bookmarkEnd w:id="2053"/>
        </w:del>
      </w:ins>
    </w:p>
    <w:p w14:paraId="608F8947" w14:textId="56083569" w:rsidR="52D6B9B8" w:rsidDel="00EF614E" w:rsidRDefault="52D6B9B8">
      <w:pPr>
        <w:rPr>
          <w:ins w:id="2054" w:author="Gastbenutzer" w:date="2023-10-21T21:10:00Z"/>
          <w:del w:id="2055" w:author="Jonathan Leipold - BDAE Gruppe" w:date="2023-10-29T10:11:00Z"/>
          <w:szCs w:val="20"/>
        </w:rPr>
        <w:pPrChange w:id="2056" w:author="Jonathan Leipold - BDAE Gruppe" w:date="2023-10-29T10:11:00Z">
          <w:pPr>
            <w:spacing w:after="240"/>
          </w:pPr>
        </w:pPrChange>
      </w:pPr>
      <w:bookmarkStart w:id="2057" w:name="_Toc149467118"/>
      <w:bookmarkStart w:id="2058" w:name="_Toc149673047"/>
      <w:bookmarkStart w:id="2059" w:name="_Toc149673575"/>
      <w:bookmarkStart w:id="2060" w:name="_Toc149725173"/>
      <w:bookmarkEnd w:id="2057"/>
      <w:bookmarkEnd w:id="2058"/>
      <w:bookmarkEnd w:id="2059"/>
      <w:bookmarkEnd w:id="2060"/>
    </w:p>
    <w:p w14:paraId="58394CCA" w14:textId="5B84395A" w:rsidR="52D6B9B8" w:rsidDel="00EF614E" w:rsidRDefault="52D6B9B8">
      <w:pPr>
        <w:rPr>
          <w:ins w:id="2061" w:author="Gastbenutzer" w:date="2023-10-21T21:10:00Z"/>
          <w:del w:id="2062" w:author="Jonathan Leipold - BDAE Gruppe" w:date="2023-10-29T10:11:00Z"/>
          <w:szCs w:val="20"/>
          <w:lang w:val="en-GB"/>
        </w:rPr>
        <w:pPrChange w:id="2063" w:author="Jonathan Leipold - BDAE Gruppe" w:date="2023-10-29T10:11:00Z">
          <w:pPr>
            <w:pStyle w:val="ListBullet"/>
            <w:spacing w:after="240"/>
          </w:pPr>
        </w:pPrChange>
      </w:pPr>
      <w:ins w:id="2064" w:author="Gastbenutzer" w:date="2023-10-21T21:10:00Z">
        <w:del w:id="2065" w:author="Jonathan Leipold - BDAE Gruppe" w:date="2023-10-29T10:11:00Z">
          <w:r w:rsidRPr="52D6B9B8" w:rsidDel="00EF614E">
            <w:rPr>
              <w:szCs w:val="20"/>
              <w:lang w:val="en-GB"/>
            </w:rPr>
            <w:delText>What algorithms have you tried?</w:delText>
          </w:r>
          <w:bookmarkStart w:id="2066" w:name="_Toc149467119"/>
          <w:bookmarkStart w:id="2067" w:name="_Toc149673048"/>
          <w:bookmarkStart w:id="2068" w:name="_Toc149673576"/>
          <w:bookmarkStart w:id="2069" w:name="_Toc149725174"/>
          <w:bookmarkEnd w:id="2066"/>
          <w:bookmarkEnd w:id="2067"/>
          <w:bookmarkEnd w:id="2068"/>
          <w:bookmarkEnd w:id="2069"/>
        </w:del>
      </w:ins>
    </w:p>
    <w:p w14:paraId="301E3B37" w14:textId="5F41F713" w:rsidR="52D6B9B8" w:rsidDel="00EF614E" w:rsidRDefault="52D6B9B8">
      <w:pPr>
        <w:rPr>
          <w:ins w:id="2070" w:author="Gastbenutzer" w:date="2023-10-21T21:10:00Z"/>
          <w:del w:id="2071" w:author="Jonathan Leipold - BDAE Gruppe" w:date="2023-10-29T10:11:00Z"/>
          <w:szCs w:val="20"/>
          <w:lang w:val="en-GB"/>
        </w:rPr>
        <w:pPrChange w:id="2072" w:author="Jonathan Leipold - BDAE Gruppe" w:date="2023-10-29T10:11:00Z">
          <w:pPr>
            <w:pStyle w:val="ListBullet"/>
            <w:spacing w:after="240"/>
          </w:pPr>
        </w:pPrChange>
      </w:pPr>
      <w:ins w:id="2073" w:author="Gastbenutzer" w:date="2023-10-21T21:10:00Z">
        <w:del w:id="2074" w:author="Jonathan Leipold - BDAE Gruppe" w:date="2023-10-29T10:11:00Z">
          <w:r w:rsidRPr="52D6B9B8" w:rsidDel="00EF614E">
            <w:rPr>
              <w:szCs w:val="20"/>
              <w:lang w:val="en-GB"/>
            </w:rPr>
            <w:delText>Describe which one(s) you selected and why?</w:delText>
          </w:r>
          <w:bookmarkStart w:id="2075" w:name="_Toc149467120"/>
          <w:bookmarkStart w:id="2076" w:name="_Toc149673049"/>
          <w:bookmarkStart w:id="2077" w:name="_Toc149673577"/>
          <w:bookmarkStart w:id="2078" w:name="_Toc149725175"/>
          <w:bookmarkEnd w:id="2075"/>
          <w:bookmarkEnd w:id="2076"/>
          <w:bookmarkEnd w:id="2077"/>
          <w:bookmarkEnd w:id="2078"/>
        </w:del>
      </w:ins>
    </w:p>
    <w:p w14:paraId="1F05E84C" w14:textId="0D015198" w:rsidR="52D6B9B8" w:rsidDel="00EF614E" w:rsidRDefault="52D6B9B8">
      <w:pPr>
        <w:rPr>
          <w:ins w:id="2079" w:author="Gastbenutzer" w:date="2023-10-21T21:10:00Z"/>
          <w:del w:id="2080" w:author="Jonathan Leipold - BDAE Gruppe" w:date="2023-10-29T10:11:00Z"/>
          <w:szCs w:val="20"/>
          <w:lang w:val="en-GB"/>
        </w:rPr>
        <w:pPrChange w:id="2081" w:author="Jonathan Leipold - BDAE Gruppe" w:date="2023-10-29T10:11:00Z">
          <w:pPr>
            <w:pStyle w:val="ListBullet"/>
            <w:spacing w:after="240"/>
          </w:pPr>
        </w:pPrChange>
      </w:pPr>
      <w:ins w:id="2082" w:author="Gastbenutzer" w:date="2023-10-21T21:10:00Z">
        <w:del w:id="2083" w:author="Jonathan Leipold - BDAE Gruppe" w:date="2023-10-29T10:11:00Z">
          <w:r w:rsidRPr="52D6B9B8" w:rsidDel="00EF614E">
            <w:rPr>
              <w:szCs w:val="20"/>
              <w:lang w:val="en-GB"/>
            </w:rPr>
            <w:delText>Did you use parameter optimization techniques such as Grid Search and Cross Validation?</w:delText>
          </w:r>
          <w:bookmarkStart w:id="2084" w:name="_Toc149467121"/>
          <w:bookmarkStart w:id="2085" w:name="_Toc149673050"/>
          <w:bookmarkStart w:id="2086" w:name="_Toc149673578"/>
          <w:bookmarkStart w:id="2087" w:name="_Toc149725176"/>
          <w:bookmarkEnd w:id="2084"/>
          <w:bookmarkEnd w:id="2085"/>
          <w:bookmarkEnd w:id="2086"/>
          <w:bookmarkEnd w:id="2087"/>
        </w:del>
      </w:ins>
    </w:p>
    <w:p w14:paraId="5CF87B84" w14:textId="34F45CA0" w:rsidR="52D6B9B8" w:rsidDel="00EF614E" w:rsidRDefault="52D6B9B8">
      <w:pPr>
        <w:rPr>
          <w:ins w:id="2088" w:author="Gastbenutzer" w:date="2023-10-21T21:10:00Z"/>
          <w:del w:id="2089" w:author="Jonathan Leipold - BDAE Gruppe" w:date="2023-10-29T10:11:00Z"/>
          <w:szCs w:val="20"/>
          <w:lang w:val="en-GB"/>
        </w:rPr>
        <w:pPrChange w:id="2090" w:author="Jonathan Leipold - BDAE Gruppe" w:date="2023-10-29T10:11:00Z">
          <w:pPr>
            <w:pStyle w:val="ListBullet"/>
          </w:pPr>
        </w:pPrChange>
      </w:pPr>
      <w:ins w:id="2091" w:author="Gastbenutzer" w:date="2023-10-21T21:10:00Z">
        <w:del w:id="2092" w:author="Jonathan Leipold - BDAE Gruppe" w:date="2023-10-29T10:11:00Z">
          <w:r w:rsidRPr="52D6B9B8" w:rsidDel="00EF614E">
            <w:rPr>
              <w:szCs w:val="20"/>
              <w:lang w:val="en-GB"/>
            </w:rPr>
            <w:delText>Have you tested advanced models? Bagging, Boosting, Deep Learning… Why?  </w:delText>
          </w:r>
          <w:bookmarkStart w:id="2093" w:name="_Toc149467122"/>
          <w:bookmarkStart w:id="2094" w:name="_Toc149673051"/>
          <w:bookmarkStart w:id="2095" w:name="_Toc149673579"/>
          <w:bookmarkStart w:id="2096" w:name="_Toc149725177"/>
          <w:bookmarkEnd w:id="2093"/>
          <w:bookmarkEnd w:id="2094"/>
          <w:bookmarkEnd w:id="2095"/>
          <w:bookmarkEnd w:id="2096"/>
        </w:del>
      </w:ins>
    </w:p>
    <w:p w14:paraId="051B103F" w14:textId="5FF5F999" w:rsidR="52D6B9B8" w:rsidDel="00EF614E" w:rsidRDefault="52D6B9B8">
      <w:pPr>
        <w:rPr>
          <w:ins w:id="2097" w:author="Gastbenutzer" w:date="2023-10-21T21:10:00Z"/>
          <w:del w:id="2098" w:author="Jonathan Leipold - BDAE Gruppe" w:date="2023-10-29T10:11:00Z"/>
          <w:sz w:val="28"/>
          <w:szCs w:val="28"/>
          <w:lang w:val="en-GB"/>
        </w:rPr>
        <w:pPrChange w:id="2099" w:author="Jonathan Leipold - BDAE Gruppe" w:date="2023-10-29T10:11:00Z">
          <w:pPr>
            <w:pStyle w:val="Heading1"/>
            <w:spacing w:after="240"/>
          </w:pPr>
        </w:pPrChange>
      </w:pPr>
      <w:bookmarkStart w:id="2100" w:name="_Toc149467123"/>
      <w:bookmarkStart w:id="2101" w:name="_Toc149673052"/>
      <w:bookmarkStart w:id="2102" w:name="_Toc149673580"/>
      <w:bookmarkStart w:id="2103" w:name="_Toc149725178"/>
      <w:bookmarkEnd w:id="2100"/>
      <w:bookmarkEnd w:id="2101"/>
      <w:bookmarkEnd w:id="2102"/>
      <w:bookmarkEnd w:id="2103"/>
    </w:p>
    <w:p w14:paraId="1B257CD8" w14:textId="3B3933C8" w:rsidR="0B6B6392" w:rsidDel="00EF614E" w:rsidRDefault="52D6B9B8" w:rsidP="52D6B9B8">
      <w:pPr>
        <w:rPr>
          <w:ins w:id="2104" w:author="Gastbenutzer" w:date="2023-10-21T21:07:00Z"/>
          <w:del w:id="2105" w:author="Jonathan Leipold - BDAE Gruppe" w:date="2023-10-29T10:11:00Z"/>
          <w:rFonts w:asciiTheme="majorHAnsi" w:eastAsiaTheme="majorEastAsia" w:hAnsiTheme="majorHAnsi" w:cstheme="majorBidi"/>
          <w:caps/>
          <w:color w:val="007789" w:themeColor="accent1" w:themeShade="BF"/>
          <w:lang w:val="en-GB"/>
        </w:rPr>
      </w:pPr>
      <w:del w:id="2106" w:author="Jonathan Leipold - BDAE Gruppe" w:date="2023-10-29T10:11:00Z">
        <w:r w:rsidRPr="52D6B9B8" w:rsidDel="00EF614E">
          <w:rPr>
            <w:szCs w:val="20"/>
            <w:lang w:val="en-GB"/>
          </w:rPr>
          <w:br w:type="page"/>
        </w:r>
      </w:del>
    </w:p>
    <w:p w14:paraId="3254E201" w14:textId="1C844AA9" w:rsidR="6614725D" w:rsidDel="00EF614E" w:rsidRDefault="6614725D" w:rsidP="38A32F5D">
      <w:pPr>
        <w:pStyle w:val="Heading1"/>
        <w:rPr>
          <w:ins w:id="2107" w:author="Gastbenutzer" w:date="2023-10-21T21:04:00Z"/>
          <w:del w:id="2108" w:author="Jonathan Leipold - BDAE Gruppe" w:date="2023-10-29T10:11:00Z"/>
          <w:sz w:val="28"/>
          <w:szCs w:val="28"/>
          <w:lang w:val="en-GB"/>
        </w:rPr>
      </w:pPr>
      <w:bookmarkStart w:id="2109" w:name="_Toc149467124"/>
      <w:bookmarkStart w:id="2110" w:name="_Toc149673053"/>
      <w:bookmarkStart w:id="2111" w:name="_Toc149673581"/>
      <w:bookmarkStart w:id="2112" w:name="_Toc149725179"/>
      <w:bookmarkEnd w:id="2109"/>
      <w:bookmarkEnd w:id="2110"/>
      <w:bookmarkEnd w:id="2111"/>
      <w:bookmarkEnd w:id="2112"/>
    </w:p>
    <w:p w14:paraId="6AA6D7A3" w14:textId="1A31086B" w:rsidR="6CDD176D" w:rsidDel="00EF614E" w:rsidRDefault="6CDD176D" w:rsidP="13D9F198">
      <w:pPr>
        <w:keepNext/>
        <w:keepLines/>
        <w:rPr>
          <w:del w:id="2113" w:author="Jonathan Leipold - BDAE Gruppe" w:date="2023-10-29T10:11:00Z"/>
          <w:sz w:val="22"/>
          <w:lang w:val="en-GB"/>
          <w:rPrChange w:id="2114" w:author="Gastbenutzer [2]" w:date="2023-10-21T21:04:00Z">
            <w:rPr>
              <w:del w:id="2115" w:author="Jonathan Leipold - BDAE Gruppe" w:date="2023-10-29T10:11:00Z"/>
              <w:rFonts w:ascii="Constantia" w:eastAsia="Constantia" w:hAnsi="Constantia" w:cs="Constantia"/>
              <w:color w:val="004F5B"/>
              <w:sz w:val="24"/>
              <w:szCs w:val="24"/>
              <w:lang w:val="en-GB"/>
            </w:rPr>
          </w:rPrChange>
        </w:rPr>
      </w:pPr>
      <w:bookmarkStart w:id="2116" w:name="_Toc149467125"/>
      <w:bookmarkStart w:id="2117" w:name="_Toc149673054"/>
      <w:bookmarkStart w:id="2118" w:name="_Toc149673582"/>
      <w:bookmarkStart w:id="2119" w:name="_Toc149725180"/>
      <w:bookmarkEnd w:id="2116"/>
      <w:bookmarkEnd w:id="2117"/>
      <w:bookmarkEnd w:id="2118"/>
      <w:bookmarkEnd w:id="2119"/>
    </w:p>
    <w:p w14:paraId="601C685D" w14:textId="59ADBB58" w:rsidR="006F1F83" w:rsidRDefault="00055E48">
      <w:pPr>
        <w:pStyle w:val="Heading1"/>
        <w:numPr>
          <w:ilvl w:val="0"/>
          <w:numId w:val="96"/>
        </w:numPr>
        <w:rPr>
          <w:ins w:id="2120" w:author="Jonathan Leipold - BDAE Gruppe" w:date="2023-10-21T15:54:00Z"/>
          <w:lang w:val="en-GB"/>
        </w:rPr>
        <w:pPrChange w:id="2121" w:author="Jonathan Leipold - BDAE Gruppe" w:date="2023-10-29T10:09:00Z">
          <w:pPr>
            <w:pStyle w:val="Heading2"/>
          </w:pPr>
        </w:pPrChange>
      </w:pPr>
      <w:bookmarkStart w:id="2122" w:name="_Toc148803242"/>
      <w:bookmarkStart w:id="2123" w:name="_Toc149725181"/>
      <w:ins w:id="2124" w:author="Jonathan Leipold - BDAE Gruppe" w:date="2023-10-21T15:54:00Z">
        <w:r w:rsidRPr="13D9F198">
          <w:rPr>
            <w:lang w:val="en-GB"/>
          </w:rPr>
          <w:t xml:space="preserve">Churn </w:t>
        </w:r>
      </w:ins>
      <w:ins w:id="2125" w:author="Gastbenutzer" w:date="2023-10-21T21:07:00Z">
        <w:r w:rsidR="6763C3EB" w:rsidRPr="6763C3EB">
          <w:rPr>
            <w:lang w:val="en-GB"/>
          </w:rPr>
          <w:t>p</w:t>
        </w:r>
      </w:ins>
      <w:ins w:id="2126" w:author="Jonathan Leipold - BDAE Gruppe" w:date="2023-10-21T15:54:00Z">
        <w:del w:id="2127" w:author="Gastbenutzer" w:date="2023-10-21T21:07:00Z">
          <w:r w:rsidRPr="13D9F198">
            <w:rPr>
              <w:lang w:val="en-GB"/>
            </w:rPr>
            <w:delText>P</w:delText>
          </w:r>
        </w:del>
        <w:r w:rsidRPr="13D9F198">
          <w:rPr>
            <w:lang w:val="en-GB"/>
          </w:rPr>
          <w:t>rediction modelling</w:t>
        </w:r>
        <w:bookmarkEnd w:id="2122"/>
        <w:bookmarkEnd w:id="2123"/>
      </w:ins>
    </w:p>
    <w:p w14:paraId="1AA3BD48" w14:textId="5752EC21" w:rsidR="00055E48" w:rsidRPr="00055E48" w:rsidDel="00B46CF3" w:rsidRDefault="00055E48">
      <w:pPr>
        <w:pStyle w:val="Heading3"/>
        <w:rPr>
          <w:del w:id="2128" w:author="Jonathan Leipold - BDAE Gruppe" w:date="2023-10-21T15:54:00Z"/>
          <w:lang w:val="en-GB"/>
        </w:rPr>
        <w:pPrChange w:id="2129" w:author="Jonathan Leipold - BDAE Gruppe" w:date="2023-10-21T15:54:00Z">
          <w:pPr/>
        </w:pPrChange>
      </w:pPr>
    </w:p>
    <w:p w14:paraId="4B6C5259" w14:textId="3A21BBE4" w:rsidR="00F97EEB" w:rsidRPr="006F1F83" w:rsidDel="00F47078" w:rsidRDefault="00F97EEB">
      <w:pPr>
        <w:pStyle w:val="Heading3"/>
        <w:rPr>
          <w:del w:id="2130" w:author="Jonathan Leipold - BDAE Gruppe" w:date="2023-10-21T13:13:00Z"/>
          <w:b/>
          <w:bCs/>
          <w:color w:val="000000"/>
          <w:lang w:val="en-GB"/>
          <w:rPrChange w:id="2131" w:author="Jonathan Leipold - BDAE Gruppe" w:date="2023-10-21T15:53:00Z">
            <w:rPr>
              <w:del w:id="2132" w:author="Jonathan Leipold - BDAE Gruppe" w:date="2023-10-21T13:13:00Z"/>
              <w:b/>
              <w:bCs/>
              <w:color w:val="000000"/>
            </w:rPr>
          </w:rPrChange>
        </w:rPr>
        <w:pPrChange w:id="2133" w:author="Jonathan Leipold - BDAE Gruppe" w:date="2023-10-29T10:09:00Z">
          <w:pPr>
            <w:pStyle w:val="Heading2"/>
          </w:pPr>
        </w:pPrChange>
      </w:pPr>
      <w:bookmarkStart w:id="2134" w:name="_Toc148803243"/>
      <w:bookmarkStart w:id="2135" w:name="_Toc149725182"/>
      <w:r w:rsidRPr="730C1CC7">
        <w:rPr>
          <w:lang w:val="en-GB"/>
          <w:rPrChange w:id="2136" w:author="Jonathan Leipold - BDAE Gruppe" w:date="2023-10-21T15:53:00Z">
            <w:rPr>
              <w:caps w:val="0"/>
            </w:rPr>
          </w:rPrChange>
        </w:rPr>
        <w:t>Classification of the problem</w:t>
      </w:r>
      <w:bookmarkEnd w:id="2134"/>
      <w:bookmarkEnd w:id="2135"/>
      <w:r w:rsidRPr="730C1CC7">
        <w:rPr>
          <w:b/>
          <w:color w:val="000000" w:themeColor="text1"/>
          <w:lang w:val="en-GB"/>
          <w:rPrChange w:id="2137" w:author="Jonathan Leipold - BDAE Gruppe" w:date="2023-10-21T15:53:00Z">
            <w:rPr>
              <w:b/>
              <w:bCs/>
              <w:caps w:val="0"/>
              <w:color w:val="000000"/>
            </w:rPr>
          </w:rPrChange>
        </w:rPr>
        <w:t> </w:t>
      </w:r>
    </w:p>
    <w:p w14:paraId="159FF5D4" w14:textId="77777777" w:rsidR="00F97EEB" w:rsidRPr="006F1F83" w:rsidRDefault="00F97EEB">
      <w:pPr>
        <w:pStyle w:val="Heading3"/>
        <w:rPr>
          <w:caps/>
          <w:lang w:val="en-GB"/>
          <w:rPrChange w:id="2138" w:author="Jonathan Leipold - BDAE Gruppe" w:date="2023-10-21T15:53:00Z">
            <w:rPr/>
          </w:rPrChange>
        </w:rPr>
        <w:pPrChange w:id="2139" w:author="Jonathan Leipold - BDAE Gruppe" w:date="2023-10-29T10:09:00Z">
          <w:pPr/>
        </w:pPrChange>
      </w:pPr>
    </w:p>
    <w:p w14:paraId="34A68328" w14:textId="7AE3E28B" w:rsidR="00F97EEB" w:rsidRPr="00F47078" w:rsidDel="00EF614E" w:rsidRDefault="00F97EEB" w:rsidP="00F97EEB">
      <w:pPr>
        <w:pStyle w:val="ListBullet"/>
        <w:rPr>
          <w:del w:id="2140" w:author="Jonathan Leipold - BDAE Gruppe" w:date="2023-10-29T10:10:00Z"/>
          <w:color w:val="1AB39F" w:themeColor="accent6"/>
          <w:szCs w:val="20"/>
          <w:lang w:val="en-GB"/>
          <w:rPrChange w:id="2141" w:author="Jonathan Leipold - BDAE Gruppe" w:date="2023-10-21T13:13:00Z">
            <w:rPr>
              <w:del w:id="2142" w:author="Jonathan Leipold - BDAE Gruppe" w:date="2023-10-29T10:10:00Z"/>
              <w:lang w:val="en-GB"/>
            </w:rPr>
          </w:rPrChange>
        </w:rPr>
      </w:pPr>
      <w:del w:id="2143" w:author="Jonathan Leipold - BDAE Gruppe" w:date="2023-10-29T10:10:00Z">
        <w:r w:rsidRPr="00F47078" w:rsidDel="00EF614E">
          <w:rPr>
            <w:color w:val="1AB39F" w:themeColor="accent6"/>
            <w:szCs w:val="20"/>
            <w:lang w:val="en-GB"/>
            <w:rPrChange w:id="2144" w:author="Jonathan Leipold - BDAE Gruppe" w:date="2023-10-21T13:13:00Z">
              <w:rPr>
                <w:lang w:val="en-GB"/>
              </w:rPr>
            </w:rPrChange>
          </w:rPr>
          <w:delText>What kind of machine learning problem is your project like? (classification, regression, clustering, etc)</w:delText>
        </w:r>
      </w:del>
    </w:p>
    <w:p w14:paraId="730277C2" w14:textId="5DC22B3D" w:rsidR="00F97EEB" w:rsidRPr="00F47078" w:rsidDel="00EF614E" w:rsidRDefault="00F97EEB" w:rsidP="00F97EEB">
      <w:pPr>
        <w:pStyle w:val="ListBullet"/>
        <w:rPr>
          <w:del w:id="2145" w:author="Jonathan Leipold - BDAE Gruppe" w:date="2023-10-29T10:10:00Z"/>
          <w:color w:val="1AB39F" w:themeColor="accent6"/>
          <w:szCs w:val="20"/>
          <w:lang w:val="en-GB"/>
          <w:rPrChange w:id="2146" w:author="Jonathan Leipold - BDAE Gruppe" w:date="2023-10-21T13:13:00Z">
            <w:rPr>
              <w:del w:id="2147" w:author="Jonathan Leipold - BDAE Gruppe" w:date="2023-10-29T10:10:00Z"/>
              <w:lang w:val="en-GB"/>
            </w:rPr>
          </w:rPrChange>
        </w:rPr>
      </w:pPr>
      <w:del w:id="2148" w:author="Jonathan Leipold - BDAE Gruppe" w:date="2023-10-29T10:10:00Z">
        <w:r w:rsidRPr="00F47078" w:rsidDel="00EF614E">
          <w:rPr>
            <w:color w:val="1AB39F" w:themeColor="accent6"/>
            <w:szCs w:val="20"/>
            <w:lang w:val="en-GB"/>
            <w:rPrChange w:id="2149" w:author="Jonathan Leipold - BDAE Gruppe" w:date="2023-10-21T13:13:00Z">
              <w:rPr>
                <w:lang w:val="en-GB"/>
              </w:rPr>
            </w:rPrChange>
          </w:rPr>
          <w:delText>What task does your project relate to? (fraud detection, facial recognition, sentiment analysis, etc)?</w:delText>
        </w:r>
      </w:del>
    </w:p>
    <w:p w14:paraId="40B952B3" w14:textId="4623EA4E" w:rsidR="00F97EEB" w:rsidRPr="00F47078" w:rsidDel="00EF614E" w:rsidRDefault="00F97EEB" w:rsidP="00F97EEB">
      <w:pPr>
        <w:pStyle w:val="ListBullet"/>
        <w:rPr>
          <w:del w:id="2150" w:author="Jonathan Leipold - BDAE Gruppe" w:date="2023-10-29T10:10:00Z"/>
          <w:color w:val="1AB39F" w:themeColor="accent6"/>
          <w:szCs w:val="20"/>
          <w:lang w:val="en-GB"/>
          <w:rPrChange w:id="2151" w:author="Jonathan Leipold - BDAE Gruppe" w:date="2023-10-21T13:13:00Z">
            <w:rPr>
              <w:del w:id="2152" w:author="Jonathan Leipold - BDAE Gruppe" w:date="2023-10-29T10:10:00Z"/>
              <w:lang w:val="en-GB"/>
            </w:rPr>
          </w:rPrChange>
        </w:rPr>
      </w:pPr>
      <w:del w:id="2153" w:author="Jonathan Leipold - BDAE Gruppe" w:date="2023-10-29T10:10:00Z">
        <w:r w:rsidRPr="00F47078" w:rsidDel="00EF614E">
          <w:rPr>
            <w:color w:val="1AB39F" w:themeColor="accent6"/>
            <w:szCs w:val="20"/>
            <w:lang w:val="en-GB"/>
            <w:rPrChange w:id="2154" w:author="Jonathan Leipold - BDAE Gruppe" w:date="2023-10-21T13:13:00Z">
              <w:rPr>
                <w:lang w:val="en-GB"/>
              </w:rPr>
            </w:rPrChange>
          </w:rPr>
          <w:delText>What is the main performance metric used to compare your models? Why this one?</w:delText>
        </w:r>
      </w:del>
    </w:p>
    <w:p w14:paraId="02013330" w14:textId="50CDD38E" w:rsidR="001D2E37" w:rsidRDefault="00F97EEB" w:rsidP="00EF614E">
      <w:pPr>
        <w:pStyle w:val="ListBullet"/>
        <w:numPr>
          <w:ilvl w:val="0"/>
          <w:numId w:val="0"/>
        </w:numPr>
        <w:rPr>
          <w:ins w:id="2155" w:author="Jonathan Leipold - BDAE Gruppe" w:date="2023-10-21T18:42:00Z"/>
          <w:lang w:val="en-GB"/>
        </w:rPr>
      </w:pPr>
      <w:del w:id="2156" w:author="Jonathan Leipold - BDAE Gruppe" w:date="2023-10-29T10:10:00Z">
        <w:r w:rsidRPr="00F47078" w:rsidDel="00EF614E">
          <w:rPr>
            <w:color w:val="1AB39F" w:themeColor="accent6"/>
            <w:szCs w:val="20"/>
            <w:lang w:val="en-GB"/>
            <w:rPrChange w:id="2157" w:author="Jonathan Leipold - BDAE Gruppe" w:date="2023-10-21T13:13:00Z">
              <w:rPr>
                <w:lang w:val="en-GB"/>
              </w:rPr>
            </w:rPrChange>
          </w:rPr>
          <w:delText>Did you use other qualitative or quantitative performance metrics? If yes, detail it.</w:delText>
        </w:r>
      </w:del>
      <w:ins w:id="2158" w:author="Jonathan Leipold - BDAE Gruppe" w:date="2023-10-21T15:55:00Z">
        <w:r w:rsidR="003D3AE8" w:rsidRPr="006A21C3">
          <w:rPr>
            <w:sz w:val="22"/>
            <w:lang w:val="en-GB"/>
            <w:rPrChange w:id="2159" w:author="Jonathan Leipold - BDAE Gruppe" w:date="2023-10-21T18:34:00Z">
              <w:rPr>
                <w:szCs w:val="20"/>
                <w:lang w:val="en-GB"/>
              </w:rPr>
            </w:rPrChange>
          </w:rPr>
          <w:t xml:space="preserve">Churn prediction is </w:t>
        </w:r>
      </w:ins>
      <w:ins w:id="2160" w:author="Jonathan Leipold - BDAE Gruppe" w:date="2023-10-22T00:52:00Z">
        <w:r w:rsidR="00235170">
          <w:rPr>
            <w:lang w:val="en-GB"/>
          </w:rPr>
          <w:t>a b</w:t>
        </w:r>
      </w:ins>
      <w:ins w:id="2161" w:author="Jonathan Leipold - BDAE Gruppe" w:date="2023-10-22T00:51:00Z">
        <w:r w:rsidR="004335F7" w:rsidRPr="004335F7">
          <w:rPr>
            <w:lang w:val="en-GB"/>
            <w:rPrChange w:id="2162" w:author="Jonathan Leipold - BDAE Gruppe" w:date="2023-10-22T00:51:00Z">
              <w:rPr/>
            </w:rPrChange>
          </w:rPr>
          <w:t xml:space="preserve">inary </w:t>
        </w:r>
      </w:ins>
      <w:ins w:id="2163" w:author="Jonathan Leipold - BDAE Gruppe" w:date="2023-10-22T00:52:00Z">
        <w:r w:rsidR="00235170">
          <w:rPr>
            <w:lang w:val="en-GB"/>
          </w:rPr>
          <w:t>c</w:t>
        </w:r>
      </w:ins>
      <w:ins w:id="2164" w:author="Jonathan Leipold - BDAE Gruppe" w:date="2023-10-21T15:55:00Z">
        <w:r w:rsidR="0003428F" w:rsidRPr="006A21C3">
          <w:rPr>
            <w:sz w:val="22"/>
            <w:lang w:val="en-GB"/>
            <w:rPrChange w:id="2165" w:author="Jonathan Leipold - BDAE Gruppe" w:date="2023-10-21T18:34:00Z">
              <w:rPr>
                <w:szCs w:val="20"/>
                <w:lang w:val="en-GB"/>
              </w:rPr>
            </w:rPrChange>
          </w:rPr>
          <w:t>lassification problem.</w:t>
        </w:r>
      </w:ins>
      <w:ins w:id="2166" w:author="Jonathan Leipold - BDAE Gruppe" w:date="2023-10-22T00:51:00Z">
        <w:r w:rsidR="00322C80">
          <w:rPr>
            <w:lang w:val="en-GB"/>
          </w:rPr>
          <w:t xml:space="preserve"> </w:t>
        </w:r>
        <w:r w:rsidR="00322C80" w:rsidRPr="00783899">
          <w:rPr>
            <w:lang w:val="en-GB"/>
          </w:rPr>
          <w:t xml:space="preserve">Supervised </w:t>
        </w:r>
        <w:r w:rsidR="00235170">
          <w:rPr>
            <w:lang w:val="en-GB"/>
          </w:rPr>
          <w:t>l</w:t>
        </w:r>
        <w:r w:rsidR="00322C80" w:rsidRPr="00783899">
          <w:rPr>
            <w:lang w:val="en-GB"/>
          </w:rPr>
          <w:t>earning method</w:t>
        </w:r>
        <w:r w:rsidR="00322C80">
          <w:rPr>
            <w:lang w:val="en-GB"/>
          </w:rPr>
          <w:t xml:space="preserve">s </w:t>
        </w:r>
      </w:ins>
      <w:proofErr w:type="gramStart"/>
      <w:ins w:id="2167" w:author="Jonathan Leipold - BDAE Gruppe" w:date="2023-10-22T00:52:00Z">
        <w:r w:rsidR="00235170">
          <w:rPr>
            <w:lang w:val="en-GB"/>
          </w:rPr>
          <w:t>where</w:t>
        </w:r>
        <w:proofErr w:type="gramEnd"/>
        <w:r w:rsidR="00235170">
          <w:rPr>
            <w:lang w:val="en-GB"/>
          </w:rPr>
          <w:t xml:space="preserve"> </w:t>
        </w:r>
        <w:r w:rsidR="38A32F5D" w:rsidRPr="38A32F5D">
          <w:rPr>
            <w:lang w:val="en-GB"/>
          </w:rPr>
          <w:t>chose</w:t>
        </w:r>
      </w:ins>
      <w:ins w:id="2168" w:author="Gastbenutzer" w:date="2023-10-28T22:26:00Z">
        <w:r w:rsidR="38A32F5D" w:rsidRPr="38A32F5D">
          <w:rPr>
            <w:lang w:val="en-GB"/>
          </w:rPr>
          <w:t>n</w:t>
        </w:r>
      </w:ins>
      <w:ins w:id="2169" w:author="Jonathan Leipold - BDAE Gruppe" w:date="2023-10-22T00:52:00Z">
        <w:r w:rsidR="00235170">
          <w:rPr>
            <w:lang w:val="en-GB"/>
          </w:rPr>
          <w:t xml:space="preserve"> to make predictions.</w:t>
        </w:r>
      </w:ins>
      <w:ins w:id="2170" w:author="Jonathan Leipold - BDAE Gruppe" w:date="2023-10-22T00:51:00Z">
        <w:r w:rsidR="00322C80" w:rsidRPr="00783899">
          <w:rPr>
            <w:lang w:val="en-GB"/>
          </w:rPr>
          <w:t xml:space="preserve"> </w:t>
        </w:r>
      </w:ins>
      <w:ins w:id="2171" w:author="Gastbenutzer" w:date="2023-10-28T22:27:00Z">
        <w:r w:rsidR="38A32F5D" w:rsidRPr="38A32F5D">
          <w:rPr>
            <w:lang w:val="en-GB"/>
          </w:rPr>
          <w:t xml:space="preserve">Initially, </w:t>
        </w:r>
      </w:ins>
      <w:ins w:id="2172" w:author="Jonathan Leipold - BDAE Gruppe" w:date="2023-10-21T15:55:00Z">
        <w:del w:id="2173" w:author="Gastbenutzer" w:date="2023-10-28T22:27:00Z">
          <w:r w:rsidR="003D3AE8" w:rsidRPr="38A32F5D" w:rsidDel="38A32F5D">
            <w:rPr>
              <w:sz w:val="22"/>
              <w:lang w:val="en-GB"/>
              <w:rPrChange w:id="2174" w:author="Jonathan Leipold - BDAE Gruppe" w:date="2023-10-21T18:34:00Z">
                <w:rPr>
                  <w:szCs w:val="20"/>
                  <w:lang w:val="en-GB"/>
                </w:rPr>
              </w:rPrChange>
            </w:rPr>
            <w:delText>T</w:delText>
          </w:r>
        </w:del>
      </w:ins>
      <w:ins w:id="2175" w:author="Gastbenutzer" w:date="2023-10-28T22:27:00Z">
        <w:r w:rsidR="38A32F5D" w:rsidRPr="38A32F5D">
          <w:rPr>
            <w:lang w:val="en-GB"/>
          </w:rPr>
          <w:t>t</w:t>
        </w:r>
      </w:ins>
      <w:ins w:id="2176" w:author="Jonathan Leipold - BDAE Gruppe" w:date="2023-10-21T15:55:00Z">
        <w:r w:rsidR="38A32F5D" w:rsidRPr="38A32F5D">
          <w:rPr>
            <w:sz w:val="22"/>
            <w:lang w:val="en-GB"/>
            <w:rPrChange w:id="2177" w:author="Jonathan Leipold - BDAE Gruppe" w:date="2023-10-21T18:34:00Z">
              <w:rPr>
                <w:szCs w:val="20"/>
                <w:lang w:val="en-GB"/>
              </w:rPr>
            </w:rPrChange>
          </w:rPr>
          <w:t>he</w:t>
        </w:r>
        <w:r w:rsidR="0003428F" w:rsidRPr="006A21C3">
          <w:rPr>
            <w:sz w:val="22"/>
            <w:lang w:val="en-GB"/>
            <w:rPrChange w:id="2178" w:author="Jonathan Leipold - BDAE Gruppe" w:date="2023-10-21T18:34:00Z">
              <w:rPr>
                <w:szCs w:val="20"/>
                <w:lang w:val="en-GB"/>
              </w:rPr>
            </w:rPrChange>
          </w:rPr>
          <w:t xml:space="preserve"> main goal </w:t>
        </w:r>
      </w:ins>
      <w:ins w:id="2179" w:author="Jonathan Leipold - BDAE Gruppe" w:date="2023-10-21T18:41:00Z">
        <w:del w:id="2180" w:author="Gastbenutzer" w:date="2023-10-28T22:27:00Z">
          <w:r w:rsidR="001D2E37">
            <w:rPr>
              <w:lang w:val="en-GB"/>
            </w:rPr>
            <w:delText xml:space="preserve">initially </w:delText>
          </w:r>
        </w:del>
        <w:r w:rsidR="001D2E37">
          <w:rPr>
            <w:lang w:val="en-GB"/>
          </w:rPr>
          <w:t xml:space="preserve">was to </w:t>
        </w:r>
        <w:r w:rsidR="003A1EE8">
          <w:rPr>
            <w:lang w:val="en-GB"/>
          </w:rPr>
          <w:t>predict (the probability</w:t>
        </w:r>
        <w:r w:rsidR="00552AB9">
          <w:rPr>
            <w:lang w:val="en-GB"/>
          </w:rPr>
          <w:t xml:space="preserve">) </w:t>
        </w:r>
      </w:ins>
      <w:ins w:id="2181" w:author="Gastbenutzer" w:date="2023-10-28T22:27:00Z">
        <w:r w:rsidR="38A32F5D" w:rsidRPr="38A32F5D">
          <w:rPr>
            <w:lang w:val="en-GB"/>
          </w:rPr>
          <w:t>whether</w:t>
        </w:r>
      </w:ins>
      <w:ins w:id="2182" w:author="Jonathan Leipold - BDAE Gruppe" w:date="2023-10-21T18:41:00Z">
        <w:del w:id="2183" w:author="Gastbenutzer" w:date="2023-10-28T22:27:00Z">
          <w:r w:rsidR="00FA6AA4">
            <w:rPr>
              <w:lang w:val="en-GB"/>
            </w:rPr>
            <w:delText>if</w:delText>
          </w:r>
        </w:del>
        <w:r w:rsidR="00FA6AA4">
          <w:rPr>
            <w:lang w:val="en-GB"/>
          </w:rPr>
          <w:t xml:space="preserve"> a currently active contract will </w:t>
        </w:r>
        <w:r w:rsidR="004A17B1">
          <w:rPr>
            <w:lang w:val="en-GB"/>
          </w:rPr>
          <w:t xml:space="preserve">be </w:t>
        </w:r>
      </w:ins>
      <w:ins w:id="2184" w:author="Gastbenutzer" w:date="2023-10-28T22:27:00Z">
        <w:r w:rsidR="38A32F5D" w:rsidRPr="38A32F5D">
          <w:rPr>
            <w:lang w:val="en-GB"/>
          </w:rPr>
          <w:t>cancelled</w:t>
        </w:r>
      </w:ins>
      <w:ins w:id="2185" w:author="Jonathan Leipold - BDAE Gruppe" w:date="2023-10-21T18:41:00Z">
        <w:del w:id="2186" w:author="Gastbenutzer" w:date="2023-10-28T22:28:00Z">
          <w:r w:rsidR="004A17B1">
            <w:rPr>
              <w:lang w:val="en-GB"/>
            </w:rPr>
            <w:delText>terminated</w:delText>
          </w:r>
        </w:del>
        <w:r w:rsidR="004A17B1">
          <w:rPr>
            <w:lang w:val="en-GB"/>
          </w:rPr>
          <w:t xml:space="preserve"> by the customer </w:t>
        </w:r>
      </w:ins>
      <w:proofErr w:type="gramStart"/>
      <w:ins w:id="2187" w:author="Gastbenutzer" w:date="2023-10-28T22:28:00Z">
        <w:r w:rsidR="38A32F5D" w:rsidRPr="38A32F5D">
          <w:rPr>
            <w:lang w:val="en-GB"/>
          </w:rPr>
          <w:t>in the near future</w:t>
        </w:r>
      </w:ins>
      <w:proofErr w:type="gramEnd"/>
      <w:ins w:id="2188" w:author="Jonathan Leipold - BDAE Gruppe" w:date="2023-10-21T18:42:00Z">
        <w:del w:id="2189" w:author="Gastbenutzer" w:date="2023-10-28T22:28:00Z">
          <w:r w:rsidR="003D3AE8" w:rsidRPr="38A32F5D" w:rsidDel="38A32F5D">
            <w:rPr>
              <w:lang w:val="en-GB"/>
            </w:rPr>
            <w:delText>soon</w:delText>
          </w:r>
        </w:del>
        <w:r w:rsidR="38A32F5D" w:rsidRPr="38A32F5D">
          <w:rPr>
            <w:lang w:val="en-GB"/>
          </w:rPr>
          <w:t>.</w:t>
        </w:r>
      </w:ins>
      <w:ins w:id="2190" w:author="Jonathan Leipold - BDAE Gruppe" w:date="2023-10-22T00:59:00Z">
        <w:r w:rsidR="00C21EF7">
          <w:rPr>
            <w:lang w:val="en-GB"/>
          </w:rPr>
          <w:t xml:space="preserve"> F</w:t>
        </w:r>
      </w:ins>
      <w:ins w:id="2191" w:author="Jonathan Leipold - BDAE Gruppe" w:date="2023-10-22T01:00:00Z">
        <w:r w:rsidR="00C21EF7">
          <w:rPr>
            <w:lang w:val="en-GB"/>
          </w:rPr>
          <w:t>rom a business perspective</w:t>
        </w:r>
      </w:ins>
      <w:ins w:id="2192" w:author="Gastbenutzer" w:date="2023-10-28T22:28:00Z">
        <w:r w:rsidR="38A32F5D" w:rsidRPr="38A32F5D">
          <w:rPr>
            <w:lang w:val="en-GB"/>
          </w:rPr>
          <w:t>,</w:t>
        </w:r>
      </w:ins>
      <w:ins w:id="2193" w:author="Jonathan Leipold - BDAE Gruppe" w:date="2023-10-22T01:00:00Z">
        <w:r w:rsidR="00C21EF7">
          <w:rPr>
            <w:lang w:val="en-GB"/>
          </w:rPr>
          <w:t xml:space="preserve"> </w:t>
        </w:r>
        <w:r w:rsidR="00EE370B">
          <w:rPr>
            <w:lang w:val="en-GB"/>
          </w:rPr>
          <w:t xml:space="preserve">this would mean </w:t>
        </w:r>
      </w:ins>
      <w:ins w:id="2194" w:author="Gastbenutzer" w:date="2023-10-28T22:28:00Z">
        <w:r w:rsidR="38A32F5D" w:rsidRPr="38A32F5D">
          <w:rPr>
            <w:lang w:val="en-GB"/>
          </w:rPr>
          <w:t>identifying</w:t>
        </w:r>
      </w:ins>
      <w:ins w:id="2195" w:author="Jonathan Leipold - BDAE Gruppe" w:date="2023-10-22T01:00:00Z">
        <w:del w:id="2196" w:author="Gastbenutzer" w:date="2023-10-28T22:28:00Z">
          <w:r w:rsidR="00EE370B">
            <w:rPr>
              <w:lang w:val="en-GB"/>
            </w:rPr>
            <w:delText>to recognize</w:delText>
          </w:r>
        </w:del>
        <w:r w:rsidR="00EE370B">
          <w:rPr>
            <w:lang w:val="en-GB"/>
          </w:rPr>
          <w:t xml:space="preserve"> contracts </w:t>
        </w:r>
      </w:ins>
      <w:ins w:id="2197" w:author="Gastbenutzer" w:date="2023-10-28T22:28:00Z">
        <w:r w:rsidR="38A32F5D" w:rsidRPr="38A32F5D">
          <w:rPr>
            <w:lang w:val="en-GB"/>
          </w:rPr>
          <w:t>at</w:t>
        </w:r>
      </w:ins>
      <w:ins w:id="2198" w:author="Jonathan Leipold - BDAE Gruppe" w:date="2023-10-22T01:00:00Z">
        <w:del w:id="2199" w:author="Gastbenutzer" w:date="2023-10-28T22:28:00Z">
          <w:r w:rsidR="00EE370B">
            <w:rPr>
              <w:lang w:val="en-GB"/>
            </w:rPr>
            <w:delText>with a</w:delText>
          </w:r>
        </w:del>
        <w:r w:rsidR="00EE370B">
          <w:rPr>
            <w:lang w:val="en-GB"/>
          </w:rPr>
          <w:t xml:space="preserve"> risk </w:t>
        </w:r>
      </w:ins>
      <w:ins w:id="2200" w:author="Gastbenutzer" w:date="2023-10-28T22:28:00Z">
        <w:r w:rsidR="38A32F5D" w:rsidRPr="38A32F5D">
          <w:rPr>
            <w:lang w:val="en-GB"/>
          </w:rPr>
          <w:t>of can</w:t>
        </w:r>
      </w:ins>
      <w:ins w:id="2201" w:author="Gastbenutzer" w:date="2023-10-28T22:29:00Z">
        <w:r w:rsidR="38A32F5D" w:rsidRPr="38A32F5D">
          <w:rPr>
            <w:lang w:val="en-GB"/>
          </w:rPr>
          <w:t>cellation</w:t>
        </w:r>
      </w:ins>
      <w:ins w:id="2202" w:author="Jonathan Leipold - BDAE Gruppe" w:date="2023-10-22T01:00:00Z">
        <w:del w:id="2203" w:author="Gastbenutzer" w:date="2023-10-28T22:29:00Z">
          <w:r w:rsidR="00EE370B">
            <w:rPr>
              <w:lang w:val="en-GB"/>
            </w:rPr>
            <w:delText xml:space="preserve">to </w:delText>
          </w:r>
          <w:r w:rsidR="00FB6428">
            <w:rPr>
              <w:lang w:val="en-GB"/>
            </w:rPr>
            <w:delText>be terminated</w:delText>
          </w:r>
        </w:del>
        <w:r w:rsidR="00FB6428">
          <w:rPr>
            <w:lang w:val="en-GB"/>
          </w:rPr>
          <w:t xml:space="preserve"> </w:t>
        </w:r>
      </w:ins>
      <w:ins w:id="2204" w:author="Jonathan Leipold - BDAE Gruppe" w:date="2023-10-22T01:01:00Z">
        <w:r w:rsidR="002A5959" w:rsidRPr="002A5959">
          <w:rPr>
            <w:lang w:val="en-GB"/>
          </w:rPr>
          <w:t xml:space="preserve">in order to </w:t>
        </w:r>
        <w:del w:id="2205" w:author="Gastbenutzer" w:date="2023-10-28T22:29:00Z">
          <w:r w:rsidR="002A5959" w:rsidRPr="002A5959">
            <w:rPr>
              <w:lang w:val="en-GB"/>
            </w:rPr>
            <w:delText xml:space="preserve">be able to counteract this in time and </w:delText>
          </w:r>
          <w:r w:rsidR="003D3AE8" w:rsidRPr="38A32F5D" w:rsidDel="38A32F5D">
            <w:rPr>
              <w:lang w:val="en-GB"/>
            </w:rPr>
            <w:delText>mini</w:delText>
          </w:r>
        </w:del>
      </w:ins>
      <w:ins w:id="2206" w:author="Gastbenutzer" w:date="2023-10-28T22:29:00Z">
        <w:r w:rsidR="38A32F5D" w:rsidRPr="38A32F5D">
          <w:rPr>
            <w:lang w:val="en-GB"/>
          </w:rPr>
          <w:t>take timely action</w:t>
        </w:r>
      </w:ins>
      <w:ins w:id="2207" w:author="Gastbenutzer" w:date="2023-10-28T22:30:00Z">
        <w:r w:rsidR="38A32F5D" w:rsidRPr="38A32F5D">
          <w:rPr>
            <w:lang w:val="en-GB"/>
          </w:rPr>
          <w:t xml:space="preserve"> and </w:t>
        </w:r>
        <w:r w:rsidR="002A5959" w:rsidRPr="002A5959">
          <w:rPr>
            <w:lang w:val="en-GB"/>
          </w:rPr>
          <w:t>mini</w:t>
        </w:r>
      </w:ins>
      <w:ins w:id="2208" w:author="Jonathan Leipold - BDAE Gruppe" w:date="2023-10-22T01:01:00Z">
        <w:r w:rsidR="002A5959" w:rsidRPr="002A5959">
          <w:rPr>
            <w:lang w:val="en-GB"/>
          </w:rPr>
          <w:t>mise</w:t>
        </w:r>
        <w:del w:id="2209" w:author="Gastbenutzer" w:date="2023-10-28T22:30:00Z">
          <w:r w:rsidR="002A5959" w:rsidRPr="002A5959">
            <w:rPr>
              <w:lang w:val="en-GB"/>
            </w:rPr>
            <w:delText xml:space="preserve"> the</w:delText>
          </w:r>
        </w:del>
        <w:r w:rsidR="002A5959" w:rsidRPr="002A5959">
          <w:rPr>
            <w:lang w:val="en-GB"/>
          </w:rPr>
          <w:t xml:space="preserve"> </w:t>
        </w:r>
        <w:r w:rsidR="002A5959">
          <w:rPr>
            <w:lang w:val="en-GB"/>
          </w:rPr>
          <w:t>termination</w:t>
        </w:r>
        <w:r w:rsidR="002A5959" w:rsidRPr="002A5959">
          <w:rPr>
            <w:lang w:val="en-GB"/>
          </w:rPr>
          <w:t xml:space="preserve"> rates.</w:t>
        </w:r>
      </w:ins>
    </w:p>
    <w:p w14:paraId="439E4AD9" w14:textId="5971C2D4" w:rsidR="00F47078" w:rsidRDefault="004D1A6F" w:rsidP="00EB7DD6">
      <w:pPr>
        <w:rPr>
          <w:ins w:id="2210" w:author="Jonathan Leipold - BDAE Gruppe" w:date="2023-10-22T00:48:00Z"/>
          <w:lang w:val="en-GB"/>
        </w:rPr>
      </w:pPr>
      <w:ins w:id="2211" w:author="Jonathan Leipold - BDAE Gruppe" w:date="2023-10-22T00:46:00Z">
        <w:r w:rsidRPr="004D1A6F">
          <w:rPr>
            <w:lang w:val="en-GB"/>
            <w:rPrChange w:id="2212" w:author="Jonathan Leipold - BDAE Gruppe" w:date="2023-10-22T00:46:00Z">
              <w:rPr/>
            </w:rPrChange>
          </w:rPr>
          <w:t xml:space="preserve">Over time, it became apparent that it was difficult to define such a target variable with a </w:t>
        </w:r>
        <w:r w:rsidR="38A32F5D" w:rsidRPr="38A32F5D">
          <w:rPr>
            <w:lang w:val="en-GB"/>
            <w:rPrChange w:id="2213" w:author="Jonathan Leipold - BDAE Gruppe" w:date="2023-10-22T00:46:00Z">
              <w:rPr/>
            </w:rPrChange>
          </w:rPr>
          <w:t>t</w:t>
        </w:r>
      </w:ins>
      <w:ins w:id="2214" w:author="Gastbenutzer" w:date="2023-10-28T22:30:00Z">
        <w:r w:rsidR="38A32F5D" w:rsidRPr="38A32F5D">
          <w:rPr>
            <w:lang w:val="en-GB"/>
          </w:rPr>
          <w:t>ime</w:t>
        </w:r>
      </w:ins>
      <w:ins w:id="2215" w:author="Jonathan Leipold - BDAE Gruppe" w:date="2023-10-22T00:46:00Z">
        <w:del w:id="2216" w:author="Gastbenutzer" w:date="2023-10-28T22:30:00Z">
          <w:r w:rsidRPr="38A32F5D" w:rsidDel="38A32F5D">
            <w:rPr>
              <w:lang w:val="en-GB"/>
              <w:rPrChange w:id="2217" w:author="Jonathan Leipold - BDAE Gruppe" w:date="2023-10-22T00:46:00Z">
                <w:rPr/>
              </w:rPrChange>
            </w:rPr>
            <w:delText>emporal</w:delText>
          </w:r>
        </w:del>
        <w:r w:rsidRPr="004D1A6F">
          <w:rPr>
            <w:lang w:val="en-GB"/>
            <w:rPrChange w:id="2218" w:author="Jonathan Leipold - BDAE Gruppe" w:date="2023-10-22T00:46:00Z">
              <w:rPr/>
            </w:rPrChange>
          </w:rPr>
          <w:t xml:space="preserve"> component for the historical data. Instead, it was decided to use the existing variable to predict whether a contract </w:t>
        </w:r>
      </w:ins>
      <w:ins w:id="2219" w:author="Gastbenutzer" w:date="2023-10-28T22:31:00Z">
        <w:r w:rsidR="38A32F5D" w:rsidRPr="38A32F5D">
          <w:rPr>
            <w:lang w:val="en-GB"/>
          </w:rPr>
          <w:t xml:space="preserve">would be </w:t>
        </w:r>
      </w:ins>
      <w:ins w:id="2220" w:author="Jonathan Leipold - BDAE Gruppe" w:date="2023-10-22T00:56:00Z">
        <w:del w:id="2221" w:author="Gastbenutzer" w:date="2023-10-28T22:31:00Z">
          <w:r w:rsidR="00A872B9">
            <w:rPr>
              <w:u w:val="single"/>
              <w:lang w:val="en-GB"/>
            </w:rPr>
            <w:delText>got</w:delText>
          </w:r>
        </w:del>
      </w:ins>
      <w:ins w:id="2222" w:author="Jonathan Leipold - BDAE Gruppe" w:date="2023-10-22T00:46:00Z">
        <w:del w:id="2223" w:author="Gastbenutzer" w:date="2023-10-28T22:31:00Z">
          <w:r w:rsidRPr="004D1A6F">
            <w:rPr>
              <w:lang w:val="en-GB"/>
              <w:rPrChange w:id="2224" w:author="Jonathan Leipold - BDAE Gruppe" w:date="2023-10-22T00:46:00Z">
                <w:rPr/>
              </w:rPrChange>
            </w:rPr>
            <w:delText xml:space="preserve"> </w:delText>
          </w:r>
        </w:del>
        <w:r w:rsidRPr="004D1A6F">
          <w:rPr>
            <w:lang w:val="en-GB"/>
            <w:rPrChange w:id="2225" w:author="Jonathan Leipold - BDAE Gruppe" w:date="2023-10-22T00:46:00Z">
              <w:rPr/>
            </w:rPrChange>
          </w:rPr>
          <w:t xml:space="preserve">terminated by the client </w:t>
        </w:r>
        <w:del w:id="2226" w:author="Gastbenutzer" w:date="2023-10-28T22:31:00Z">
          <w:r w:rsidRPr="004D1A6F">
            <w:rPr>
              <w:lang w:val="en-GB"/>
              <w:rPrChange w:id="2227" w:author="Jonathan Leipold - BDAE Gruppe" w:date="2023-10-22T00:46:00Z">
                <w:rPr/>
              </w:rPrChange>
            </w:rPr>
            <w:delText>or not</w:delText>
          </w:r>
        </w:del>
        <w:del w:id="2228" w:author="Gastbenutzer" w:date="2023-10-28T22:32:00Z">
          <w:r w:rsidRPr="004D1A6F">
            <w:rPr>
              <w:lang w:val="en-GB"/>
              <w:rPrChange w:id="2229" w:author="Jonathan Leipold - BDAE Gruppe" w:date="2023-10-22T00:46:00Z">
                <w:rPr/>
              </w:rPrChange>
            </w:rPr>
            <w:delText>,</w:delText>
          </w:r>
        </w:del>
        <w:r w:rsidRPr="004D1A6F">
          <w:rPr>
            <w:lang w:val="en-GB"/>
            <w:rPrChange w:id="2230" w:author="Jonathan Leipold - BDAE Gruppe" w:date="2023-10-22T00:46:00Z">
              <w:rPr/>
            </w:rPrChange>
          </w:rPr>
          <w:t xml:space="preserve"> based on the features.</w:t>
        </w:r>
      </w:ins>
      <w:ins w:id="2231" w:author="Jonathan Leipold - BDAE Gruppe" w:date="2023-10-22T01:32:00Z">
        <w:r w:rsidR="00690966">
          <w:rPr>
            <w:lang w:val="en-GB"/>
          </w:rPr>
          <w:t xml:space="preserve"> </w:t>
        </w:r>
      </w:ins>
      <w:ins w:id="2232" w:author="Jonathan Leipold - BDAE Gruppe" w:date="2023-10-22T01:33:00Z">
        <w:r w:rsidR="00690966">
          <w:rPr>
            <w:lang w:val="en-GB"/>
          </w:rPr>
          <w:t xml:space="preserve">Combined with highlighting </w:t>
        </w:r>
      </w:ins>
      <w:ins w:id="2233" w:author="Gastbenutzer" w:date="2023-10-28T22:32:00Z">
        <w:r w:rsidR="38A32F5D" w:rsidRPr="38A32F5D">
          <w:rPr>
            <w:lang w:val="en-GB"/>
          </w:rPr>
          <w:t>the key</w:t>
        </w:r>
      </w:ins>
      <w:ins w:id="2234" w:author="Jonathan Leipold - BDAE Gruppe" w:date="2023-10-22T01:33:00Z">
        <w:del w:id="2235" w:author="Gastbenutzer" w:date="2023-10-28T22:32:00Z">
          <w:r w:rsidR="005137D0">
            <w:rPr>
              <w:lang w:val="en-GB"/>
            </w:rPr>
            <w:delText>main</w:delText>
          </w:r>
        </w:del>
        <w:r w:rsidR="005137D0">
          <w:rPr>
            <w:lang w:val="en-GB"/>
          </w:rPr>
          <w:t xml:space="preserve"> global and individual features </w:t>
        </w:r>
      </w:ins>
      <w:ins w:id="2236" w:author="Gastbenutzer" w:date="2023-10-28T22:32:00Z">
        <w:r w:rsidR="38A32F5D" w:rsidRPr="38A32F5D">
          <w:rPr>
            <w:lang w:val="en-GB"/>
          </w:rPr>
          <w:t xml:space="preserve">that </w:t>
        </w:r>
      </w:ins>
      <w:ins w:id="2237" w:author="Jonathan Leipold - BDAE Gruppe" w:date="2023-10-22T01:33:00Z">
        <w:r w:rsidR="005137D0">
          <w:rPr>
            <w:lang w:val="en-GB"/>
          </w:rPr>
          <w:t>lead</w:t>
        </w:r>
        <w:del w:id="2238" w:author="Gastbenutzer" w:date="2023-10-28T22:32:00Z">
          <w:r w:rsidR="005137D0">
            <w:rPr>
              <w:lang w:val="en-GB"/>
            </w:rPr>
            <w:delText>ing</w:delText>
          </w:r>
        </w:del>
        <w:r w:rsidR="005137D0">
          <w:rPr>
            <w:lang w:val="en-GB"/>
          </w:rPr>
          <w:t xml:space="preserve"> to a positive prediction</w:t>
        </w:r>
      </w:ins>
      <w:ins w:id="2239" w:author="Jonathan Leipold - BDAE Gruppe" w:date="2023-10-22T01:34:00Z">
        <w:r w:rsidR="00E849C2">
          <w:rPr>
            <w:lang w:val="en-GB"/>
          </w:rPr>
          <w:t xml:space="preserve"> </w:t>
        </w:r>
      </w:ins>
      <w:ins w:id="2240" w:author="Gastbenutzer" w:date="2023-10-28T22:32:00Z">
        <w:r w:rsidR="38A32F5D" w:rsidRPr="38A32F5D">
          <w:rPr>
            <w:lang w:val="en-GB"/>
          </w:rPr>
          <w:t>using</w:t>
        </w:r>
      </w:ins>
      <w:ins w:id="2241" w:author="Jonathan Leipold - BDAE Gruppe" w:date="2023-10-22T01:34:00Z">
        <w:del w:id="2242" w:author="Gastbenutzer" w:date="2023-10-28T22:32:00Z">
          <w:r w:rsidR="00E849C2">
            <w:rPr>
              <w:lang w:val="en-GB"/>
            </w:rPr>
            <w:delText>with the</w:delText>
          </w:r>
        </w:del>
        <w:del w:id="2243" w:author="Gastbenutzer" w:date="2023-10-28T22:33:00Z">
          <w:r w:rsidR="00E849C2">
            <w:rPr>
              <w:lang w:val="en-GB"/>
            </w:rPr>
            <w:delText xml:space="preserve"> help of</w:delText>
          </w:r>
        </w:del>
        <w:r w:rsidR="00E849C2">
          <w:rPr>
            <w:lang w:val="en-GB"/>
          </w:rPr>
          <w:t xml:space="preserve"> Shap</w:t>
        </w:r>
      </w:ins>
      <w:ins w:id="2244" w:author="Jonathan Leipold - BDAE Gruppe" w:date="2023-10-22T01:33:00Z">
        <w:r w:rsidR="005137D0">
          <w:rPr>
            <w:lang w:val="en-GB"/>
          </w:rPr>
          <w:t xml:space="preserve">, this can still </w:t>
        </w:r>
      </w:ins>
      <w:ins w:id="2245" w:author="Gastbenutzer" w:date="2023-10-28T22:33:00Z">
        <w:r w:rsidR="38A32F5D" w:rsidRPr="38A32F5D">
          <w:rPr>
            <w:lang w:val="en-GB"/>
          </w:rPr>
          <w:t>provide</w:t>
        </w:r>
      </w:ins>
      <w:ins w:id="2246" w:author="Jonathan Leipold - BDAE Gruppe" w:date="2023-10-22T01:33:00Z">
        <w:del w:id="2247" w:author="Gastbenutzer" w:date="2023-10-28T22:33:00Z">
          <w:r w:rsidR="005137D0">
            <w:rPr>
              <w:lang w:val="en-GB"/>
            </w:rPr>
            <w:delText>create</w:delText>
          </w:r>
        </w:del>
        <w:r w:rsidR="005137D0">
          <w:rPr>
            <w:lang w:val="en-GB"/>
          </w:rPr>
          <w:t xml:space="preserve"> insights </w:t>
        </w:r>
        <w:r w:rsidR="38A32F5D" w:rsidRPr="38A32F5D">
          <w:rPr>
            <w:lang w:val="en-GB"/>
          </w:rPr>
          <w:t>in</w:t>
        </w:r>
      </w:ins>
      <w:ins w:id="2248" w:author="Gastbenutzer" w:date="2023-10-28T22:33:00Z">
        <w:r w:rsidR="38A32F5D" w:rsidRPr="38A32F5D">
          <w:rPr>
            <w:lang w:val="en-GB"/>
          </w:rPr>
          <w:t>to identifying</w:t>
        </w:r>
      </w:ins>
      <w:ins w:id="2249" w:author="Jonathan Leipold - BDAE Gruppe" w:date="2023-10-22T01:33:00Z">
        <w:del w:id="2250" w:author="Gastbenutzer" w:date="2023-10-28T22:33:00Z">
          <w:r w:rsidR="005137D0">
            <w:rPr>
              <w:lang w:val="en-GB"/>
            </w:rPr>
            <w:delText xml:space="preserve"> </w:delText>
          </w:r>
          <w:r w:rsidR="0003232B">
            <w:rPr>
              <w:lang w:val="en-GB"/>
            </w:rPr>
            <w:delText>detecting</w:delText>
          </w:r>
        </w:del>
        <w:r w:rsidR="0003232B">
          <w:rPr>
            <w:lang w:val="en-GB"/>
          </w:rPr>
          <w:t xml:space="preserve"> active contracts with a higher risk </w:t>
        </w:r>
      </w:ins>
      <w:ins w:id="2251" w:author="Gastbenutzer" w:date="2023-10-28T22:33:00Z">
        <w:r w:rsidR="38A32F5D" w:rsidRPr="38A32F5D">
          <w:rPr>
            <w:lang w:val="en-GB"/>
          </w:rPr>
          <w:t>of</w:t>
        </w:r>
      </w:ins>
      <w:ins w:id="2252" w:author="Jonathan Leipold - BDAE Gruppe" w:date="2023-10-22T01:33:00Z">
        <w:del w:id="2253" w:author="Gastbenutzer" w:date="2023-10-28T22:33:00Z">
          <w:r w:rsidRPr="38A32F5D" w:rsidDel="38A32F5D">
            <w:rPr>
              <w:lang w:val="en-GB"/>
            </w:rPr>
            <w:delText xml:space="preserve">to </w:delText>
          </w:r>
        </w:del>
      </w:ins>
      <w:ins w:id="2254" w:author="Jonathan Leipold - BDAE Gruppe" w:date="2023-10-22T01:34:00Z">
        <w:del w:id="2255" w:author="Gastbenutzer" w:date="2023-10-28T22:33:00Z">
          <w:r w:rsidRPr="38A32F5D" w:rsidDel="38A32F5D">
            <w:rPr>
              <w:lang w:val="en-GB"/>
            </w:rPr>
            <w:delText>be</w:delText>
          </w:r>
        </w:del>
        <w:r w:rsidR="38A32F5D" w:rsidRPr="38A32F5D">
          <w:rPr>
            <w:lang w:val="en-GB"/>
          </w:rPr>
          <w:t xml:space="preserve"> terminat</w:t>
        </w:r>
      </w:ins>
      <w:ins w:id="2256" w:author="Gastbenutzer" w:date="2023-10-28T22:33:00Z">
        <w:r w:rsidR="38A32F5D" w:rsidRPr="38A32F5D">
          <w:rPr>
            <w:lang w:val="en-GB"/>
          </w:rPr>
          <w:t>ion</w:t>
        </w:r>
      </w:ins>
      <w:ins w:id="2257" w:author="Jonathan Leipold - BDAE Gruppe" w:date="2023-10-22T01:34:00Z">
        <w:del w:id="2258" w:author="Gastbenutzer" w:date="2023-10-28T22:33:00Z">
          <w:r w:rsidRPr="38A32F5D" w:rsidDel="38A32F5D">
            <w:rPr>
              <w:lang w:val="en-GB"/>
            </w:rPr>
            <w:delText>ed</w:delText>
          </w:r>
        </w:del>
        <w:r w:rsidR="0003232B">
          <w:rPr>
            <w:lang w:val="en-GB"/>
          </w:rPr>
          <w:t>.</w:t>
        </w:r>
      </w:ins>
    </w:p>
    <w:p w14:paraId="2AB828F1" w14:textId="07868B1D" w:rsidR="007A6A20" w:rsidRPr="006A21C3" w:rsidRDefault="007A6A20">
      <w:pPr>
        <w:rPr>
          <w:ins w:id="2259" w:author="Jonathan Leipold - BDAE Gruppe" w:date="2023-10-21T16:00:00Z"/>
          <w:sz w:val="22"/>
          <w:lang w:val="en-GB"/>
          <w:rPrChange w:id="2260" w:author="Jonathan Leipold - BDAE Gruppe" w:date="2023-10-21T18:34:00Z">
            <w:rPr>
              <w:ins w:id="2261" w:author="Jonathan Leipold - BDAE Gruppe" w:date="2023-10-21T16:00:00Z"/>
              <w:szCs w:val="20"/>
              <w:lang w:val="en-GB"/>
            </w:rPr>
          </w:rPrChange>
        </w:rPr>
        <w:pPrChange w:id="2262" w:author="Jonathan Leipold - BDAE Gruppe" w:date="2023-10-22T00:47:00Z">
          <w:pPr>
            <w:pStyle w:val="ListBullet"/>
            <w:numPr>
              <w:numId w:val="0"/>
            </w:numPr>
            <w:tabs>
              <w:tab w:val="clear" w:pos="360"/>
            </w:tabs>
            <w:ind w:left="0" w:firstLine="0"/>
          </w:pPr>
        </w:pPrChange>
      </w:pPr>
      <w:ins w:id="2263" w:author="Jonathan Leipold - BDAE Gruppe" w:date="2023-10-22T00:48:00Z">
        <w:r>
          <w:rPr>
            <w:lang w:val="en-GB"/>
          </w:rPr>
          <w:t xml:space="preserve">The </w:t>
        </w:r>
        <w:del w:id="2264" w:author="Gastbenutzer" w:date="2023-10-28T22:34:00Z">
          <w:r w:rsidR="0059089B">
            <w:rPr>
              <w:lang w:val="en-GB"/>
            </w:rPr>
            <w:delText>Outcomes</w:delText>
          </w:r>
        </w:del>
      </w:ins>
      <w:ins w:id="2265" w:author="Gastbenutzer" w:date="2023-10-28T22:34:00Z">
        <w:r w:rsidR="38A32F5D" w:rsidRPr="38A32F5D">
          <w:rPr>
            <w:lang w:val="en-GB"/>
          </w:rPr>
          <w:t>results</w:t>
        </w:r>
      </w:ins>
      <w:ins w:id="2266" w:author="Jonathan Leipold - BDAE Gruppe" w:date="2023-10-22T00:48:00Z">
        <w:r w:rsidR="0059089B">
          <w:rPr>
            <w:lang w:val="en-GB"/>
          </w:rPr>
          <w:t xml:space="preserve"> of </w:t>
        </w:r>
      </w:ins>
      <w:ins w:id="2267" w:author="Gastbenutzer" w:date="2023-10-28T22:34:00Z">
        <w:r w:rsidR="38A32F5D" w:rsidRPr="38A32F5D">
          <w:rPr>
            <w:lang w:val="en-GB"/>
          </w:rPr>
          <w:t xml:space="preserve">the </w:t>
        </w:r>
      </w:ins>
      <w:ins w:id="2268" w:author="Jonathan Leipold - BDAE Gruppe" w:date="2023-10-22T00:48:00Z">
        <w:del w:id="2269" w:author="Gastbenutzer" w:date="2023-10-28T22:34:00Z">
          <w:r w:rsidRPr="38A32F5D" w:rsidDel="38A32F5D">
            <w:rPr>
              <w:lang w:val="en-GB"/>
            </w:rPr>
            <w:delText>M</w:delText>
          </w:r>
        </w:del>
      </w:ins>
      <w:ins w:id="2270" w:author="Gastbenutzer" w:date="2023-10-28T22:34:00Z">
        <w:r w:rsidR="38A32F5D" w:rsidRPr="38A32F5D">
          <w:rPr>
            <w:lang w:val="en-GB"/>
          </w:rPr>
          <w:t>m</w:t>
        </w:r>
      </w:ins>
      <w:ins w:id="2271" w:author="Jonathan Leipold - BDAE Gruppe" w:date="2023-10-22T00:48:00Z">
        <w:r w:rsidR="38A32F5D" w:rsidRPr="38A32F5D">
          <w:rPr>
            <w:lang w:val="en-GB"/>
          </w:rPr>
          <w:t>odelling</w:t>
        </w:r>
        <w:r w:rsidR="0059089B">
          <w:rPr>
            <w:lang w:val="en-GB"/>
          </w:rPr>
          <w:t xml:space="preserve"> can be </w:t>
        </w:r>
        <w:r w:rsidR="38A32F5D" w:rsidRPr="38A32F5D">
          <w:rPr>
            <w:lang w:val="en-GB"/>
          </w:rPr>
          <w:t>visuali</w:t>
        </w:r>
      </w:ins>
      <w:ins w:id="2272" w:author="Gastbenutzer" w:date="2023-10-28T22:34:00Z">
        <w:r w:rsidR="38A32F5D" w:rsidRPr="38A32F5D">
          <w:rPr>
            <w:lang w:val="en-GB"/>
          </w:rPr>
          <w:t>s</w:t>
        </w:r>
      </w:ins>
      <w:ins w:id="2273" w:author="Jonathan Leipold - BDAE Gruppe" w:date="2023-10-22T00:48:00Z">
        <w:del w:id="2274" w:author="Gastbenutzer" w:date="2023-10-28T22:34:00Z">
          <w:r w:rsidRPr="38A32F5D" w:rsidDel="38A32F5D">
            <w:rPr>
              <w:lang w:val="en-GB"/>
            </w:rPr>
            <w:delText>z</w:delText>
          </w:r>
        </w:del>
        <w:r w:rsidR="38A32F5D" w:rsidRPr="38A32F5D">
          <w:rPr>
            <w:lang w:val="en-GB"/>
          </w:rPr>
          <w:t xml:space="preserve">ed </w:t>
        </w:r>
      </w:ins>
      <w:proofErr w:type="spellStart"/>
      <w:ins w:id="2275" w:author="Gastbenutzer" w:date="2023-10-28T22:34:00Z">
        <w:r w:rsidR="38A32F5D" w:rsidRPr="38A32F5D">
          <w:rPr>
            <w:lang w:val="en-GB"/>
          </w:rPr>
          <w:t>unsing</w:t>
        </w:r>
        <w:proofErr w:type="spellEnd"/>
        <w:r w:rsidR="0059089B">
          <w:rPr>
            <w:lang w:val="en-GB"/>
          </w:rPr>
          <w:t xml:space="preserve"> </w:t>
        </w:r>
      </w:ins>
      <w:ins w:id="2276" w:author="Jonathan Leipold - BDAE Gruppe" w:date="2023-10-22T00:48:00Z">
        <w:del w:id="2277" w:author="Gastbenutzer" w:date="2023-10-28T22:34:00Z">
          <w:r w:rsidR="0059089B">
            <w:rPr>
              <w:lang w:val="en-GB"/>
            </w:rPr>
            <w:delText xml:space="preserve">by </w:delText>
          </w:r>
        </w:del>
        <w:r w:rsidR="0059089B">
          <w:rPr>
            <w:lang w:val="en-GB"/>
          </w:rPr>
          <w:t xml:space="preserve">a </w:t>
        </w:r>
      </w:ins>
      <w:ins w:id="2278" w:author="Gastbenutzer" w:date="2023-10-28T22:34:00Z">
        <w:r w:rsidR="38A32F5D" w:rsidRPr="38A32F5D">
          <w:rPr>
            <w:lang w:val="en-GB"/>
          </w:rPr>
          <w:t>c</w:t>
        </w:r>
      </w:ins>
      <w:ins w:id="2279" w:author="Jonathan Leipold - BDAE Gruppe" w:date="2023-10-22T00:48:00Z">
        <w:del w:id="2280" w:author="Gastbenutzer" w:date="2023-10-28T22:34:00Z">
          <w:r w:rsidRPr="38A32F5D" w:rsidDel="38A32F5D">
            <w:rPr>
              <w:lang w:val="en-GB"/>
            </w:rPr>
            <w:delText>C</w:delText>
          </w:r>
        </w:del>
        <w:r w:rsidR="38A32F5D" w:rsidRPr="38A32F5D">
          <w:rPr>
            <w:lang w:val="en-GB"/>
          </w:rPr>
          <w:t xml:space="preserve">onfusion </w:t>
        </w:r>
      </w:ins>
      <w:ins w:id="2281" w:author="Gastbenutzer" w:date="2023-10-28T22:34:00Z">
        <w:r w:rsidR="38A32F5D" w:rsidRPr="38A32F5D">
          <w:rPr>
            <w:lang w:val="en-GB"/>
          </w:rPr>
          <w:t>m</w:t>
        </w:r>
      </w:ins>
      <w:ins w:id="2282" w:author="Jonathan Leipold - BDAE Gruppe" w:date="2023-10-22T00:48:00Z">
        <w:del w:id="2283" w:author="Gastbenutzer" w:date="2023-10-28T22:34:00Z">
          <w:r w:rsidR="0059089B">
            <w:rPr>
              <w:lang w:val="en-GB"/>
            </w:rPr>
            <w:delText>M</w:delText>
          </w:r>
        </w:del>
        <w:r w:rsidR="0059089B">
          <w:rPr>
            <w:lang w:val="en-GB"/>
          </w:rPr>
          <w:t>atrix:</w:t>
        </w:r>
      </w:ins>
    </w:p>
    <w:p w14:paraId="3CE5B609" w14:textId="4D4E3DB2" w:rsidR="004223A3" w:rsidRDefault="004223A3">
      <w:pPr>
        <w:pStyle w:val="Caption"/>
        <w:keepNext/>
        <w:rPr>
          <w:ins w:id="2284" w:author="Jonathan Leipold - BDAE Gruppe" w:date="2023-10-29T09:46:00Z"/>
        </w:rPr>
        <w:pPrChange w:id="2285" w:author="Jonathan Leipold - BDAE Gruppe" w:date="2023-10-29T09:46:00Z">
          <w:pPr/>
        </w:pPrChange>
      </w:pPr>
      <w:ins w:id="2286" w:author="Jonathan Leipold - BDAE Gruppe" w:date="2023-10-29T09:46:00Z">
        <w:r>
          <w:t xml:space="preserve">Table </w:t>
        </w:r>
        <w:r>
          <w:fldChar w:fldCharType="begin"/>
        </w:r>
        <w:r>
          <w:instrText xml:space="preserve"> SEQ Table \* ARABIC </w:instrText>
        </w:r>
      </w:ins>
      <w:r>
        <w:fldChar w:fldCharType="separate"/>
      </w:r>
      <w:ins w:id="2287" w:author="Jonathan Leipold - BDAE Gruppe" w:date="2023-10-29T09:48:00Z">
        <w:r>
          <w:rPr>
            <w:noProof/>
          </w:rPr>
          <w:t>1</w:t>
        </w:r>
      </w:ins>
      <w:ins w:id="2288" w:author="Jonathan Leipold - BDAE Gruppe" w:date="2023-10-29T09:46:00Z">
        <w:r>
          <w:fldChar w:fldCharType="end"/>
        </w:r>
        <w:r>
          <w:t xml:space="preserve">: </w:t>
        </w:r>
        <w:proofErr w:type="spellStart"/>
        <w:r w:rsidRPr="00007911">
          <w:t>Confusion</w:t>
        </w:r>
        <w:proofErr w:type="spellEnd"/>
        <w:r w:rsidRPr="00007911">
          <w:t xml:space="preserve"> Matrix </w:t>
        </w:r>
        <w:proofErr w:type="spellStart"/>
        <w:r w:rsidRPr="00007911">
          <w:t>description</w:t>
        </w:r>
        <w:proofErr w:type="spellEnd"/>
      </w:ins>
    </w:p>
    <w:tbl>
      <w:tblPr>
        <w:tblStyle w:val="TableGrid"/>
        <w:tblW w:w="8364" w:type="dxa"/>
        <w:jc w:val="center"/>
        <w:tblLayout w:type="fixed"/>
        <w:tblCellMar>
          <w:bottom w:w="142" w:type="dxa"/>
        </w:tblCellMar>
        <w:tblLook w:val="04A0" w:firstRow="1" w:lastRow="0" w:firstColumn="1" w:lastColumn="0" w:noHBand="0" w:noVBand="1"/>
        <w:tblPrChange w:id="2289" w:author="Jonathan Leipold - BDAE Gruppe" w:date="2023-10-29T09:47:00Z">
          <w:tblPr>
            <w:tblStyle w:val="TableGrid"/>
            <w:tblW w:w="8364" w:type="dxa"/>
            <w:jc w:val="center"/>
            <w:tblLayout w:type="fixed"/>
            <w:tblLook w:val="04A0" w:firstRow="1" w:lastRow="0" w:firstColumn="1" w:lastColumn="0" w:noHBand="0" w:noVBand="1"/>
          </w:tblPr>
        </w:tblPrChange>
      </w:tblPr>
      <w:tblGrid>
        <w:gridCol w:w="709"/>
        <w:gridCol w:w="1701"/>
        <w:gridCol w:w="2977"/>
        <w:gridCol w:w="2977"/>
        <w:tblGridChange w:id="2290">
          <w:tblGrid>
            <w:gridCol w:w="709"/>
            <w:gridCol w:w="1559"/>
            <w:gridCol w:w="142"/>
            <w:gridCol w:w="2906"/>
            <w:gridCol w:w="952"/>
            <w:gridCol w:w="1954"/>
            <w:gridCol w:w="79"/>
            <w:gridCol w:w="63"/>
          </w:tblGrid>
        </w:tblGridChange>
      </w:tblGrid>
      <w:tr w:rsidR="00A302B2" w14:paraId="343BFEC0" w14:textId="77777777" w:rsidTr="004223A3">
        <w:trPr>
          <w:trHeight w:val="555"/>
          <w:jc w:val="center"/>
          <w:ins w:id="2291" w:author="Jonathan Leipold - BDAE Gruppe" w:date="2023-10-21T18:29:00Z"/>
          <w:trPrChange w:id="2292" w:author="Jonathan Leipold - BDAE Gruppe" w:date="2023-10-29T09:47:00Z">
            <w:trPr>
              <w:trHeight w:val="555"/>
              <w:jc w:val="center"/>
            </w:trPr>
          </w:trPrChange>
        </w:trPr>
        <w:tc>
          <w:tcPr>
            <w:tcW w:w="2410" w:type="dxa"/>
            <w:gridSpan w:val="2"/>
            <w:vMerge w:val="restart"/>
            <w:tcBorders>
              <w:top w:val="nil"/>
              <w:left w:val="nil"/>
              <w:bottom w:val="nil"/>
              <w:right w:val="single" w:sz="4" w:space="0" w:color="auto"/>
            </w:tcBorders>
            <w:vAlign w:val="center"/>
            <w:tcPrChange w:id="2293" w:author="Jonathan Leipold - BDAE Gruppe" w:date="2023-10-29T09:47:00Z">
              <w:tcPr>
                <w:tcW w:w="2410" w:type="dxa"/>
                <w:gridSpan w:val="3"/>
                <w:vMerge w:val="restart"/>
                <w:tcBorders>
                  <w:top w:val="nil"/>
                  <w:left w:val="nil"/>
                </w:tcBorders>
                <w:vAlign w:val="center"/>
              </w:tcPr>
            </w:tcPrChange>
          </w:tcPr>
          <w:p w14:paraId="634A0FCA" w14:textId="77777777" w:rsidR="00D301D3" w:rsidRDefault="00D301D3" w:rsidP="00CD0963">
            <w:pPr>
              <w:jc w:val="center"/>
              <w:rPr>
                <w:ins w:id="2294" w:author="Jonathan Leipold - BDAE Gruppe" w:date="2023-10-21T18:29:00Z"/>
                <w:szCs w:val="20"/>
                <w:lang w:val="en-GB"/>
              </w:rPr>
            </w:pPr>
          </w:p>
        </w:tc>
        <w:tc>
          <w:tcPr>
            <w:tcW w:w="5954" w:type="dxa"/>
            <w:gridSpan w:val="2"/>
            <w:tcBorders>
              <w:left w:val="single" w:sz="4" w:space="0" w:color="auto"/>
            </w:tcBorders>
            <w:vAlign w:val="center"/>
            <w:tcPrChange w:id="2295" w:author="Jonathan Leipold - BDAE Gruppe" w:date="2023-10-29T09:47:00Z">
              <w:tcPr>
                <w:tcW w:w="5954" w:type="dxa"/>
                <w:gridSpan w:val="5"/>
                <w:vAlign w:val="center"/>
              </w:tcPr>
            </w:tcPrChange>
          </w:tcPr>
          <w:p w14:paraId="2B4C96A5" w14:textId="77777777" w:rsidR="00D301D3" w:rsidRPr="005C4274" w:rsidRDefault="00D301D3" w:rsidP="00CD0963">
            <w:pPr>
              <w:jc w:val="center"/>
              <w:rPr>
                <w:ins w:id="2296" w:author="Jonathan Leipold - BDAE Gruppe" w:date="2023-10-21T18:29:00Z"/>
                <w:b/>
                <w:bCs/>
                <w:szCs w:val="20"/>
                <w:lang w:val="en-GB"/>
                <w:rPrChange w:id="2297" w:author="Jonathan Leipold - BDAE Gruppe" w:date="2023-10-21T18:33:00Z">
                  <w:rPr>
                    <w:ins w:id="2298" w:author="Jonathan Leipold - BDAE Gruppe" w:date="2023-10-21T18:29:00Z"/>
                    <w:szCs w:val="20"/>
                    <w:lang w:val="en-GB"/>
                  </w:rPr>
                </w:rPrChange>
              </w:rPr>
            </w:pPr>
            <w:ins w:id="2299" w:author="Jonathan Leipold - BDAE Gruppe" w:date="2023-10-21T18:29:00Z">
              <w:r w:rsidRPr="005C4274">
                <w:rPr>
                  <w:b/>
                  <w:bCs/>
                  <w:szCs w:val="20"/>
                  <w:lang w:val="en-GB"/>
                  <w:rPrChange w:id="2300" w:author="Jonathan Leipold - BDAE Gruppe" w:date="2023-10-21T18:33:00Z">
                    <w:rPr>
                      <w:szCs w:val="20"/>
                      <w:lang w:val="en-GB"/>
                    </w:rPr>
                  </w:rPrChange>
                </w:rPr>
                <w:t>PREDICTED</w:t>
              </w:r>
            </w:ins>
          </w:p>
        </w:tc>
      </w:tr>
      <w:tr w:rsidR="005C4274" w14:paraId="39F37B33" w14:textId="77777777" w:rsidTr="004223A3">
        <w:tblPrEx>
          <w:tblPrExChange w:id="2301" w:author="Jonathan Leipold - BDAE Gruppe" w:date="2023-10-29T09:47:00Z">
            <w:tblPrEx>
              <w:tblW w:w="0" w:type="auto"/>
            </w:tblPrEx>
          </w:tblPrExChange>
        </w:tblPrEx>
        <w:trPr>
          <w:jc w:val="center"/>
          <w:ins w:id="2302" w:author="Jonathan Leipold - BDAE Gruppe" w:date="2023-10-21T18:29:00Z"/>
          <w:trPrChange w:id="2303" w:author="Jonathan Leipold - BDAE Gruppe" w:date="2023-10-29T09:47:00Z">
            <w:trPr>
              <w:gridAfter w:val="0"/>
              <w:jc w:val="center"/>
            </w:trPr>
          </w:trPrChange>
        </w:trPr>
        <w:tc>
          <w:tcPr>
            <w:tcW w:w="2410" w:type="dxa"/>
            <w:gridSpan w:val="2"/>
            <w:vMerge/>
            <w:tcBorders>
              <w:top w:val="nil"/>
              <w:left w:val="nil"/>
              <w:bottom w:val="single" w:sz="4" w:space="0" w:color="auto"/>
              <w:right w:val="single" w:sz="4" w:space="0" w:color="auto"/>
            </w:tcBorders>
            <w:vAlign w:val="center"/>
            <w:tcPrChange w:id="2304" w:author="Jonathan Leipold - BDAE Gruppe" w:date="2023-10-29T09:47:00Z">
              <w:tcPr>
                <w:tcW w:w="2268" w:type="dxa"/>
                <w:gridSpan w:val="2"/>
                <w:vMerge/>
                <w:tcBorders>
                  <w:left w:val="nil"/>
                </w:tcBorders>
                <w:vAlign w:val="center"/>
              </w:tcPr>
            </w:tcPrChange>
          </w:tcPr>
          <w:p w14:paraId="7CA8D82C" w14:textId="77777777" w:rsidR="00D301D3" w:rsidRDefault="00D301D3" w:rsidP="00CD0963">
            <w:pPr>
              <w:jc w:val="center"/>
              <w:rPr>
                <w:ins w:id="2305" w:author="Jonathan Leipold - BDAE Gruppe" w:date="2023-10-21T18:29:00Z"/>
                <w:szCs w:val="20"/>
                <w:lang w:val="en-GB"/>
              </w:rPr>
            </w:pPr>
          </w:p>
        </w:tc>
        <w:tc>
          <w:tcPr>
            <w:tcW w:w="2977" w:type="dxa"/>
            <w:tcBorders>
              <w:left w:val="single" w:sz="4" w:space="0" w:color="auto"/>
            </w:tcBorders>
            <w:vAlign w:val="center"/>
            <w:tcPrChange w:id="2306" w:author="Jonathan Leipold - BDAE Gruppe" w:date="2023-10-29T09:47:00Z">
              <w:tcPr>
                <w:tcW w:w="4000" w:type="dxa"/>
                <w:gridSpan w:val="3"/>
                <w:vAlign w:val="center"/>
              </w:tcPr>
            </w:tcPrChange>
          </w:tcPr>
          <w:p w14:paraId="747A1AAC" w14:textId="03ADD7F5" w:rsidR="00D301D3" w:rsidRPr="005C4274" w:rsidRDefault="00991FCA" w:rsidP="00CD0963">
            <w:pPr>
              <w:jc w:val="center"/>
              <w:rPr>
                <w:ins w:id="2307" w:author="Jonathan Leipold - BDAE Gruppe" w:date="2023-10-21T18:29:00Z"/>
                <w:b/>
                <w:bCs/>
                <w:szCs w:val="20"/>
                <w:lang w:val="en-GB"/>
                <w:rPrChange w:id="2308" w:author="Jonathan Leipold - BDAE Gruppe" w:date="2023-10-21T18:33:00Z">
                  <w:rPr>
                    <w:ins w:id="2309" w:author="Jonathan Leipold - BDAE Gruppe" w:date="2023-10-21T18:29:00Z"/>
                    <w:szCs w:val="20"/>
                    <w:lang w:val="en-GB"/>
                  </w:rPr>
                </w:rPrChange>
              </w:rPr>
            </w:pPr>
            <w:ins w:id="2310" w:author="Jonathan Leipold - BDAE Gruppe" w:date="2023-10-21T18:30:00Z">
              <w:r w:rsidRPr="005C4274">
                <w:rPr>
                  <w:b/>
                  <w:bCs/>
                  <w:szCs w:val="20"/>
                  <w:lang w:val="en-GB"/>
                  <w:rPrChange w:id="2311" w:author="Jonathan Leipold - BDAE Gruppe" w:date="2023-10-21T18:33:00Z">
                    <w:rPr>
                      <w:szCs w:val="20"/>
                      <w:lang w:val="en-GB"/>
                    </w:rPr>
                  </w:rPrChange>
                </w:rPr>
                <w:t xml:space="preserve">Contract </w:t>
              </w:r>
            </w:ins>
            <w:ins w:id="2312" w:author="Jonathan Leipold - BDAE Gruppe" w:date="2023-10-21T18:29:00Z">
              <w:r w:rsidR="00D301D3" w:rsidRPr="005C4274">
                <w:rPr>
                  <w:b/>
                  <w:bCs/>
                  <w:szCs w:val="20"/>
                  <w:lang w:val="en-GB"/>
                  <w:rPrChange w:id="2313" w:author="Jonathan Leipold - BDAE Gruppe" w:date="2023-10-21T18:33:00Z">
                    <w:rPr>
                      <w:szCs w:val="20"/>
                      <w:lang w:val="en-GB"/>
                    </w:rPr>
                  </w:rPrChange>
                </w:rPr>
                <w:t>Terminated (1)</w:t>
              </w:r>
            </w:ins>
          </w:p>
        </w:tc>
        <w:tc>
          <w:tcPr>
            <w:tcW w:w="2977" w:type="dxa"/>
            <w:vAlign w:val="center"/>
            <w:tcPrChange w:id="2314" w:author="Jonathan Leipold - BDAE Gruppe" w:date="2023-10-29T09:47:00Z">
              <w:tcPr>
                <w:tcW w:w="2033" w:type="dxa"/>
                <w:gridSpan w:val="2"/>
                <w:vAlign w:val="center"/>
              </w:tcPr>
            </w:tcPrChange>
          </w:tcPr>
          <w:p w14:paraId="0B5E4115" w14:textId="6F93F5AC" w:rsidR="00D301D3" w:rsidRPr="005C4274" w:rsidRDefault="00EA700E" w:rsidP="00CD0963">
            <w:pPr>
              <w:jc w:val="center"/>
              <w:rPr>
                <w:ins w:id="2315" w:author="Jonathan Leipold - BDAE Gruppe" w:date="2023-10-21T18:29:00Z"/>
                <w:b/>
                <w:bCs/>
                <w:szCs w:val="20"/>
                <w:lang w:val="en-GB"/>
                <w:rPrChange w:id="2316" w:author="Jonathan Leipold - BDAE Gruppe" w:date="2023-10-21T18:33:00Z">
                  <w:rPr>
                    <w:ins w:id="2317" w:author="Jonathan Leipold - BDAE Gruppe" w:date="2023-10-21T18:29:00Z"/>
                    <w:szCs w:val="20"/>
                    <w:lang w:val="en-GB"/>
                  </w:rPr>
                </w:rPrChange>
              </w:rPr>
            </w:pPr>
            <w:ins w:id="2318" w:author="Jonathan Leipold - BDAE Gruppe" w:date="2023-10-21T18:30:00Z">
              <w:r w:rsidRPr="005C4274">
                <w:rPr>
                  <w:b/>
                  <w:bCs/>
                  <w:szCs w:val="20"/>
                  <w:lang w:val="en-GB"/>
                  <w:rPrChange w:id="2319" w:author="Jonathan Leipold - BDAE Gruppe" w:date="2023-10-21T18:33:00Z">
                    <w:rPr>
                      <w:szCs w:val="20"/>
                      <w:lang w:val="en-GB"/>
                    </w:rPr>
                  </w:rPrChange>
                </w:rPr>
                <w:t xml:space="preserve">Contract </w:t>
              </w:r>
              <w:r w:rsidR="00991FCA" w:rsidRPr="005C4274">
                <w:rPr>
                  <w:b/>
                  <w:bCs/>
                  <w:szCs w:val="20"/>
                  <w:lang w:val="en-GB"/>
                  <w:rPrChange w:id="2320" w:author="Jonathan Leipold - BDAE Gruppe" w:date="2023-10-21T18:33:00Z">
                    <w:rPr>
                      <w:szCs w:val="20"/>
                      <w:lang w:val="en-GB"/>
                    </w:rPr>
                  </w:rPrChange>
                </w:rPr>
                <w:t>Non-terminated (0)</w:t>
              </w:r>
            </w:ins>
          </w:p>
        </w:tc>
      </w:tr>
      <w:tr w:rsidR="00A302B2" w14:paraId="2AFFE5A4" w14:textId="77777777" w:rsidTr="004223A3">
        <w:tblPrEx>
          <w:tblPrExChange w:id="2321" w:author="Jonathan Leipold - BDAE Gruppe" w:date="2023-10-29T09:47:00Z">
            <w:tblPrEx>
              <w:tblW w:w="0" w:type="auto"/>
            </w:tblPrEx>
          </w:tblPrExChange>
        </w:tblPrEx>
        <w:trPr>
          <w:jc w:val="center"/>
          <w:ins w:id="2322" w:author="Jonathan Leipold - BDAE Gruppe" w:date="2023-10-21T18:29:00Z"/>
          <w:trPrChange w:id="2323" w:author="Jonathan Leipold - BDAE Gruppe" w:date="2023-10-29T09:47:00Z">
            <w:trPr>
              <w:gridAfter w:val="0"/>
              <w:jc w:val="center"/>
            </w:trPr>
          </w:trPrChange>
        </w:trPr>
        <w:tc>
          <w:tcPr>
            <w:tcW w:w="709" w:type="dxa"/>
            <w:vMerge w:val="restart"/>
            <w:tcBorders>
              <w:top w:val="single" w:sz="4" w:space="0" w:color="auto"/>
            </w:tcBorders>
            <w:textDirection w:val="btLr"/>
            <w:vAlign w:val="center"/>
            <w:tcPrChange w:id="2324" w:author="Jonathan Leipold - BDAE Gruppe" w:date="2023-10-29T09:47:00Z">
              <w:tcPr>
                <w:tcW w:w="709" w:type="dxa"/>
                <w:vMerge w:val="restart"/>
                <w:textDirection w:val="btLr"/>
                <w:vAlign w:val="center"/>
              </w:tcPr>
            </w:tcPrChange>
          </w:tcPr>
          <w:p w14:paraId="4CCA32B0" w14:textId="0D1B60B2" w:rsidR="00D301D3" w:rsidRPr="005C4274" w:rsidRDefault="00D301D3" w:rsidP="00CD0963">
            <w:pPr>
              <w:ind w:left="113" w:right="113"/>
              <w:jc w:val="center"/>
              <w:rPr>
                <w:ins w:id="2325" w:author="Jonathan Leipold - BDAE Gruppe" w:date="2023-10-21T18:29:00Z"/>
                <w:b/>
                <w:bCs/>
                <w:szCs w:val="20"/>
                <w:lang w:val="en-GB"/>
                <w:rPrChange w:id="2326" w:author="Jonathan Leipold - BDAE Gruppe" w:date="2023-10-21T18:33:00Z">
                  <w:rPr>
                    <w:ins w:id="2327" w:author="Jonathan Leipold - BDAE Gruppe" w:date="2023-10-21T18:29:00Z"/>
                    <w:szCs w:val="20"/>
                    <w:lang w:val="en-GB"/>
                  </w:rPr>
                </w:rPrChange>
              </w:rPr>
            </w:pPr>
            <w:ins w:id="2328" w:author="Jonathan Leipold - BDAE Gruppe" w:date="2023-10-21T18:29:00Z">
              <w:r w:rsidRPr="005C4274">
                <w:rPr>
                  <w:b/>
                  <w:bCs/>
                  <w:szCs w:val="20"/>
                  <w:lang w:val="en-GB"/>
                  <w:rPrChange w:id="2329" w:author="Jonathan Leipold - BDAE Gruppe" w:date="2023-10-21T18:33:00Z">
                    <w:rPr>
                      <w:szCs w:val="20"/>
                      <w:lang w:val="en-GB"/>
                    </w:rPr>
                  </w:rPrChange>
                </w:rPr>
                <w:t>TRUE</w:t>
              </w:r>
            </w:ins>
          </w:p>
        </w:tc>
        <w:tc>
          <w:tcPr>
            <w:tcW w:w="1701" w:type="dxa"/>
            <w:tcBorders>
              <w:top w:val="single" w:sz="4" w:space="0" w:color="auto"/>
            </w:tcBorders>
            <w:vAlign w:val="center"/>
            <w:tcPrChange w:id="2330" w:author="Jonathan Leipold - BDAE Gruppe" w:date="2023-10-29T09:47:00Z">
              <w:tcPr>
                <w:tcW w:w="1701" w:type="dxa"/>
                <w:gridSpan w:val="2"/>
                <w:vAlign w:val="center"/>
              </w:tcPr>
            </w:tcPrChange>
          </w:tcPr>
          <w:p w14:paraId="040757A4" w14:textId="77777777" w:rsidR="00D301D3" w:rsidRPr="005C4274" w:rsidRDefault="00D301D3" w:rsidP="00CD0963">
            <w:pPr>
              <w:jc w:val="center"/>
              <w:rPr>
                <w:ins w:id="2331" w:author="Jonathan Leipold - BDAE Gruppe" w:date="2023-10-21T18:29:00Z"/>
                <w:b/>
                <w:bCs/>
                <w:szCs w:val="20"/>
                <w:lang w:val="en-GB"/>
                <w:rPrChange w:id="2332" w:author="Jonathan Leipold - BDAE Gruppe" w:date="2023-10-21T18:33:00Z">
                  <w:rPr>
                    <w:ins w:id="2333" w:author="Jonathan Leipold - BDAE Gruppe" w:date="2023-10-21T18:29:00Z"/>
                    <w:szCs w:val="20"/>
                    <w:lang w:val="en-GB"/>
                  </w:rPr>
                </w:rPrChange>
              </w:rPr>
            </w:pPr>
          </w:p>
        </w:tc>
        <w:tc>
          <w:tcPr>
            <w:tcW w:w="2977" w:type="dxa"/>
            <w:vAlign w:val="center"/>
            <w:tcPrChange w:id="2334" w:author="Jonathan Leipold - BDAE Gruppe" w:date="2023-10-29T09:47:00Z">
              <w:tcPr>
                <w:tcW w:w="2906" w:type="dxa"/>
                <w:vAlign w:val="center"/>
              </w:tcPr>
            </w:tcPrChange>
          </w:tcPr>
          <w:p w14:paraId="28B9EFEB" w14:textId="34C09DA7" w:rsidR="00D301D3" w:rsidRDefault="005C4274" w:rsidP="00CD0963">
            <w:pPr>
              <w:jc w:val="center"/>
              <w:rPr>
                <w:ins w:id="2335" w:author="Jonathan Leipold - BDAE Gruppe" w:date="2023-10-21T18:29:00Z"/>
                <w:szCs w:val="20"/>
                <w:lang w:val="en-GB"/>
              </w:rPr>
            </w:pPr>
            <w:ins w:id="2336" w:author="Jonathan Leipold - BDAE Gruppe" w:date="2023-10-21T18:32:00Z">
              <w:r>
                <w:rPr>
                  <w:szCs w:val="20"/>
                  <w:lang w:val="en-GB"/>
                </w:rPr>
                <w:t>TRUE POSITIVE (TP)</w:t>
              </w:r>
            </w:ins>
          </w:p>
        </w:tc>
        <w:tc>
          <w:tcPr>
            <w:tcW w:w="2977" w:type="dxa"/>
            <w:vAlign w:val="center"/>
            <w:tcPrChange w:id="2337" w:author="Jonathan Leipold - BDAE Gruppe" w:date="2023-10-29T09:47:00Z">
              <w:tcPr>
                <w:tcW w:w="2906" w:type="dxa"/>
                <w:gridSpan w:val="2"/>
                <w:vAlign w:val="center"/>
              </w:tcPr>
            </w:tcPrChange>
          </w:tcPr>
          <w:p w14:paraId="0035CCD6" w14:textId="38BF0C54" w:rsidR="00D301D3" w:rsidRDefault="005C4274" w:rsidP="00CD0963">
            <w:pPr>
              <w:jc w:val="center"/>
              <w:rPr>
                <w:ins w:id="2338" w:author="Jonathan Leipold - BDAE Gruppe" w:date="2023-10-21T18:29:00Z"/>
                <w:szCs w:val="20"/>
                <w:lang w:val="en-GB"/>
              </w:rPr>
            </w:pPr>
            <w:ins w:id="2339" w:author="Jonathan Leipold - BDAE Gruppe" w:date="2023-10-21T18:32:00Z">
              <w:r>
                <w:rPr>
                  <w:szCs w:val="20"/>
                  <w:lang w:val="en-GB"/>
                </w:rPr>
                <w:t>FALSE NEGATIVE (FN)</w:t>
              </w:r>
            </w:ins>
          </w:p>
        </w:tc>
      </w:tr>
      <w:tr w:rsidR="00A302B2" w:rsidRPr="00087A69" w14:paraId="0A822843" w14:textId="77777777" w:rsidTr="000726B6">
        <w:tblPrEx>
          <w:tblPrExChange w:id="2340" w:author="Jonathan Leipold - BDAE Gruppe" w:date="2023-10-21T18:36:00Z">
            <w:tblPrEx>
              <w:tblW w:w="0" w:type="auto"/>
            </w:tblPrEx>
          </w:tblPrExChange>
        </w:tblPrEx>
        <w:trPr>
          <w:jc w:val="center"/>
          <w:ins w:id="2341" w:author="Jonathan Leipold - BDAE Gruppe" w:date="2023-10-21T18:29:00Z"/>
          <w:trPrChange w:id="2342" w:author="Jonathan Leipold - BDAE Gruppe" w:date="2023-10-21T18:36:00Z">
            <w:trPr>
              <w:gridAfter w:val="0"/>
              <w:jc w:val="center"/>
            </w:trPr>
          </w:trPrChange>
        </w:trPr>
        <w:tc>
          <w:tcPr>
            <w:tcW w:w="709" w:type="dxa"/>
            <w:vMerge/>
            <w:vAlign w:val="center"/>
            <w:tcPrChange w:id="2343" w:author="Jonathan Leipold - BDAE Gruppe" w:date="2023-10-21T18:36:00Z">
              <w:tcPr>
                <w:tcW w:w="709" w:type="dxa"/>
                <w:vMerge/>
                <w:vAlign w:val="center"/>
              </w:tcPr>
            </w:tcPrChange>
          </w:tcPr>
          <w:p w14:paraId="36198B63" w14:textId="77777777" w:rsidR="00EA700E" w:rsidRPr="005C4274" w:rsidRDefault="00EA700E" w:rsidP="00CD0963">
            <w:pPr>
              <w:jc w:val="center"/>
              <w:rPr>
                <w:ins w:id="2344" w:author="Jonathan Leipold - BDAE Gruppe" w:date="2023-10-21T18:29:00Z"/>
                <w:b/>
                <w:bCs/>
                <w:szCs w:val="20"/>
                <w:lang w:val="en-GB"/>
                <w:rPrChange w:id="2345" w:author="Jonathan Leipold - BDAE Gruppe" w:date="2023-10-21T18:33:00Z">
                  <w:rPr>
                    <w:ins w:id="2346" w:author="Jonathan Leipold - BDAE Gruppe" w:date="2023-10-21T18:29:00Z"/>
                    <w:szCs w:val="20"/>
                    <w:lang w:val="en-GB"/>
                  </w:rPr>
                </w:rPrChange>
              </w:rPr>
            </w:pPr>
          </w:p>
        </w:tc>
        <w:tc>
          <w:tcPr>
            <w:tcW w:w="1701" w:type="dxa"/>
            <w:vAlign w:val="center"/>
            <w:tcPrChange w:id="2347" w:author="Jonathan Leipold - BDAE Gruppe" w:date="2023-10-21T18:36:00Z">
              <w:tcPr>
                <w:tcW w:w="1701" w:type="dxa"/>
                <w:gridSpan w:val="2"/>
                <w:vAlign w:val="center"/>
              </w:tcPr>
            </w:tcPrChange>
          </w:tcPr>
          <w:p w14:paraId="0D052FC8" w14:textId="7C061CE4" w:rsidR="00EA700E" w:rsidRPr="005C4274" w:rsidRDefault="00EA700E" w:rsidP="00CD0963">
            <w:pPr>
              <w:jc w:val="center"/>
              <w:rPr>
                <w:ins w:id="2348" w:author="Jonathan Leipold - BDAE Gruppe" w:date="2023-10-21T18:29:00Z"/>
                <w:b/>
                <w:bCs/>
                <w:szCs w:val="20"/>
                <w:lang w:val="en-GB"/>
                <w:rPrChange w:id="2349" w:author="Jonathan Leipold - BDAE Gruppe" w:date="2023-10-21T18:33:00Z">
                  <w:rPr>
                    <w:ins w:id="2350" w:author="Jonathan Leipold - BDAE Gruppe" w:date="2023-10-21T18:29:00Z"/>
                    <w:szCs w:val="20"/>
                    <w:lang w:val="en-GB"/>
                  </w:rPr>
                </w:rPrChange>
              </w:rPr>
            </w:pPr>
            <w:ins w:id="2351" w:author="Jonathan Leipold - BDAE Gruppe" w:date="2023-10-21T18:30:00Z">
              <w:r w:rsidRPr="005C4274">
                <w:rPr>
                  <w:b/>
                  <w:bCs/>
                  <w:szCs w:val="20"/>
                  <w:lang w:val="en-GB"/>
                  <w:rPrChange w:id="2352" w:author="Jonathan Leipold - BDAE Gruppe" w:date="2023-10-21T18:33:00Z">
                    <w:rPr>
                      <w:szCs w:val="20"/>
                      <w:lang w:val="en-GB"/>
                    </w:rPr>
                  </w:rPrChange>
                </w:rPr>
                <w:t>Contract Terminated (1)</w:t>
              </w:r>
            </w:ins>
          </w:p>
        </w:tc>
        <w:tc>
          <w:tcPr>
            <w:tcW w:w="2977" w:type="dxa"/>
            <w:vAlign w:val="center"/>
            <w:tcPrChange w:id="2353" w:author="Jonathan Leipold - BDAE Gruppe" w:date="2023-10-21T18:36:00Z">
              <w:tcPr>
                <w:tcW w:w="2906" w:type="dxa"/>
                <w:vAlign w:val="center"/>
              </w:tcPr>
            </w:tcPrChange>
          </w:tcPr>
          <w:p w14:paraId="1B06C4D4" w14:textId="10B080AF" w:rsidR="00EA700E" w:rsidRDefault="006F2D37" w:rsidP="00CD0963">
            <w:pPr>
              <w:jc w:val="center"/>
              <w:rPr>
                <w:ins w:id="2354" w:author="Jonathan Leipold - BDAE Gruppe" w:date="2023-10-21T18:29:00Z"/>
                <w:szCs w:val="20"/>
                <w:lang w:val="en-GB"/>
              </w:rPr>
            </w:pPr>
            <w:ins w:id="2355" w:author="Jonathan Leipold - BDAE Gruppe" w:date="2023-10-21T18:35:00Z">
              <w:r>
                <w:rPr>
                  <w:szCs w:val="20"/>
                  <w:lang w:val="en-GB"/>
                </w:rPr>
                <w:t xml:space="preserve">Model correctly </w:t>
              </w:r>
              <w:r w:rsidR="00094D52">
                <w:rPr>
                  <w:szCs w:val="20"/>
                  <w:lang w:val="en-GB"/>
                </w:rPr>
                <w:t xml:space="preserve">predicts </w:t>
              </w:r>
              <w:r w:rsidR="005C79B7">
                <w:rPr>
                  <w:szCs w:val="20"/>
                  <w:lang w:val="en-GB"/>
                </w:rPr>
                <w:t xml:space="preserve">that </w:t>
              </w:r>
              <w:r w:rsidR="004C666F">
                <w:rPr>
                  <w:szCs w:val="20"/>
                  <w:lang w:val="en-GB"/>
                </w:rPr>
                <w:t xml:space="preserve">the contract </w:t>
              </w:r>
              <w:del w:id="2356" w:author="Gastbenutzer" w:date="2023-10-28T22:35:00Z">
                <w:r w:rsidR="004C666F">
                  <w:rPr>
                    <w:szCs w:val="20"/>
                    <w:lang w:val="en-GB"/>
                  </w:rPr>
                  <w:delText>got</w:delText>
                </w:r>
              </w:del>
            </w:ins>
            <w:ins w:id="2357" w:author="Gastbenutzer" w:date="2023-10-28T22:37:00Z">
              <w:r w:rsidR="38A32F5D" w:rsidRPr="38A32F5D">
                <w:rPr>
                  <w:szCs w:val="20"/>
                  <w:lang w:val="en-GB"/>
                </w:rPr>
                <w:t>is</w:t>
              </w:r>
            </w:ins>
            <w:ins w:id="2358" w:author="Jonathan Leipold - BDAE Gruppe" w:date="2023-10-21T18:35:00Z">
              <w:r w:rsidR="004C666F">
                <w:rPr>
                  <w:szCs w:val="20"/>
                  <w:lang w:val="en-GB"/>
                </w:rPr>
                <w:t xml:space="preserve"> terminated by the customer.</w:t>
              </w:r>
            </w:ins>
          </w:p>
        </w:tc>
        <w:tc>
          <w:tcPr>
            <w:tcW w:w="2977" w:type="dxa"/>
            <w:vAlign w:val="center"/>
            <w:tcPrChange w:id="2359" w:author="Jonathan Leipold - BDAE Gruppe" w:date="2023-10-21T18:36:00Z">
              <w:tcPr>
                <w:tcW w:w="2906" w:type="dxa"/>
                <w:gridSpan w:val="2"/>
                <w:vAlign w:val="center"/>
              </w:tcPr>
            </w:tcPrChange>
          </w:tcPr>
          <w:p w14:paraId="6DB9C331" w14:textId="2852D1E9" w:rsidR="00EA700E" w:rsidRDefault="38A32F5D" w:rsidP="00CD0963">
            <w:pPr>
              <w:jc w:val="center"/>
              <w:rPr>
                <w:ins w:id="2360" w:author="Jonathan Leipold - BDAE Gruppe" w:date="2023-10-21T18:29:00Z"/>
                <w:szCs w:val="20"/>
                <w:lang w:val="en-GB"/>
              </w:rPr>
            </w:pPr>
            <w:ins w:id="2361" w:author="Gastbenutzer" w:date="2023-10-28T22:36:00Z">
              <w:r w:rsidRPr="38A32F5D">
                <w:rPr>
                  <w:szCs w:val="20"/>
                  <w:lang w:val="en-GB"/>
                </w:rPr>
                <w:t>The m</w:t>
              </w:r>
            </w:ins>
            <w:ins w:id="2362" w:author="Jonathan Leipold - BDAE Gruppe" w:date="2023-10-21T18:36:00Z">
              <w:del w:id="2363" w:author="Gastbenutzer" w:date="2023-10-28T22:36:00Z">
                <w:r w:rsidR="00BE6714">
                  <w:rPr>
                    <w:szCs w:val="20"/>
                    <w:lang w:val="en-GB"/>
                  </w:rPr>
                  <w:delText>M</w:delText>
                </w:r>
              </w:del>
              <w:r w:rsidR="00BE6714">
                <w:rPr>
                  <w:szCs w:val="20"/>
                  <w:lang w:val="en-GB"/>
                </w:rPr>
                <w:t>od</w:t>
              </w:r>
            </w:ins>
            <w:ins w:id="2364" w:author="Jonathan Leipold - BDAE Gruppe" w:date="2023-10-21T18:37:00Z">
              <w:r w:rsidR="00BE6714">
                <w:rPr>
                  <w:szCs w:val="20"/>
                  <w:lang w:val="en-GB"/>
                </w:rPr>
                <w:t xml:space="preserve">el predicts </w:t>
              </w:r>
              <w:r w:rsidR="00957B75">
                <w:rPr>
                  <w:szCs w:val="20"/>
                  <w:lang w:val="en-GB"/>
                </w:rPr>
                <w:t xml:space="preserve">that </w:t>
              </w:r>
            </w:ins>
            <w:ins w:id="2365" w:author="Jonathan Leipold - BDAE Gruppe" w:date="2023-10-21T18:38:00Z">
              <w:r w:rsidR="00121D23">
                <w:rPr>
                  <w:szCs w:val="20"/>
                  <w:lang w:val="en-GB"/>
                </w:rPr>
                <w:t xml:space="preserve">the </w:t>
              </w:r>
            </w:ins>
            <w:ins w:id="2366" w:author="Jonathan Leipold - BDAE Gruppe" w:date="2023-10-21T18:37:00Z">
              <w:r w:rsidR="00F627FA">
                <w:rPr>
                  <w:szCs w:val="20"/>
                  <w:lang w:val="en-GB"/>
                </w:rPr>
                <w:t>contract</w:t>
              </w:r>
              <w:r w:rsidR="00121D23">
                <w:rPr>
                  <w:szCs w:val="20"/>
                  <w:lang w:val="en-GB"/>
                </w:rPr>
                <w:t xml:space="preserve"> is still active or </w:t>
              </w:r>
            </w:ins>
            <w:ins w:id="2367" w:author="Gastbenutzer" w:date="2023-10-28T22:36:00Z">
              <w:r w:rsidRPr="38A32F5D">
                <w:rPr>
                  <w:szCs w:val="20"/>
                  <w:lang w:val="en-GB"/>
                </w:rPr>
                <w:t xml:space="preserve">has </w:t>
              </w:r>
            </w:ins>
            <w:ins w:id="2368" w:author="Jonathan Leipold - BDAE Gruppe" w:date="2023-10-21T18:37:00Z">
              <w:r w:rsidR="00121D23">
                <w:rPr>
                  <w:szCs w:val="20"/>
                  <w:lang w:val="en-GB"/>
                </w:rPr>
                <w:t xml:space="preserve">ended naturally but it </w:t>
              </w:r>
            </w:ins>
            <w:ins w:id="2369" w:author="Gastbenutzer" w:date="2023-10-28T22:36:00Z">
              <w:r w:rsidRPr="38A32F5D">
                <w:rPr>
                  <w:szCs w:val="20"/>
                  <w:lang w:val="en-GB"/>
                </w:rPr>
                <w:t>is</w:t>
              </w:r>
            </w:ins>
            <w:ins w:id="2370" w:author="Jonathan Leipold - BDAE Gruppe" w:date="2023-10-21T18:37:00Z">
              <w:del w:id="2371" w:author="Gastbenutzer" w:date="2023-10-28T22:36:00Z">
                <w:r w:rsidR="00121D23">
                  <w:rPr>
                    <w:szCs w:val="20"/>
                    <w:lang w:val="en-GB"/>
                  </w:rPr>
                  <w:delText>got</w:delText>
                </w:r>
              </w:del>
              <w:r w:rsidR="00121D23">
                <w:rPr>
                  <w:szCs w:val="20"/>
                  <w:lang w:val="en-GB"/>
                </w:rPr>
                <w:t xml:space="preserve"> terminated.</w:t>
              </w:r>
            </w:ins>
          </w:p>
        </w:tc>
      </w:tr>
      <w:tr w:rsidR="00A302B2" w14:paraId="78C186B7" w14:textId="77777777" w:rsidTr="000726B6">
        <w:tblPrEx>
          <w:tblPrExChange w:id="2372" w:author="Jonathan Leipold - BDAE Gruppe" w:date="2023-10-21T18:36:00Z">
            <w:tblPrEx>
              <w:tblW w:w="0" w:type="auto"/>
            </w:tblPrEx>
          </w:tblPrExChange>
        </w:tblPrEx>
        <w:trPr>
          <w:jc w:val="center"/>
          <w:ins w:id="2373" w:author="Jonathan Leipold - BDAE Gruppe" w:date="2023-10-21T18:29:00Z"/>
          <w:trPrChange w:id="2374" w:author="Jonathan Leipold - BDAE Gruppe" w:date="2023-10-21T18:36:00Z">
            <w:trPr>
              <w:gridAfter w:val="0"/>
              <w:jc w:val="center"/>
            </w:trPr>
          </w:trPrChange>
        </w:trPr>
        <w:tc>
          <w:tcPr>
            <w:tcW w:w="709" w:type="dxa"/>
            <w:vMerge/>
            <w:vAlign w:val="center"/>
            <w:tcPrChange w:id="2375" w:author="Jonathan Leipold - BDAE Gruppe" w:date="2023-10-21T18:36:00Z">
              <w:tcPr>
                <w:tcW w:w="709" w:type="dxa"/>
                <w:vMerge/>
                <w:vAlign w:val="center"/>
              </w:tcPr>
            </w:tcPrChange>
          </w:tcPr>
          <w:p w14:paraId="3E4F56C0" w14:textId="77777777" w:rsidR="00EA700E" w:rsidRPr="005C4274" w:rsidRDefault="00EA700E" w:rsidP="00CD0963">
            <w:pPr>
              <w:jc w:val="center"/>
              <w:rPr>
                <w:ins w:id="2376" w:author="Jonathan Leipold - BDAE Gruppe" w:date="2023-10-21T18:29:00Z"/>
                <w:b/>
                <w:bCs/>
                <w:szCs w:val="20"/>
                <w:lang w:val="en-GB"/>
                <w:rPrChange w:id="2377" w:author="Jonathan Leipold - BDAE Gruppe" w:date="2023-10-21T18:33:00Z">
                  <w:rPr>
                    <w:ins w:id="2378" w:author="Jonathan Leipold - BDAE Gruppe" w:date="2023-10-21T18:29:00Z"/>
                    <w:szCs w:val="20"/>
                    <w:lang w:val="en-GB"/>
                  </w:rPr>
                </w:rPrChange>
              </w:rPr>
            </w:pPr>
          </w:p>
        </w:tc>
        <w:tc>
          <w:tcPr>
            <w:tcW w:w="1701" w:type="dxa"/>
            <w:vAlign w:val="center"/>
            <w:tcPrChange w:id="2379" w:author="Jonathan Leipold - BDAE Gruppe" w:date="2023-10-21T18:36:00Z">
              <w:tcPr>
                <w:tcW w:w="1701" w:type="dxa"/>
                <w:gridSpan w:val="2"/>
                <w:vAlign w:val="center"/>
              </w:tcPr>
            </w:tcPrChange>
          </w:tcPr>
          <w:p w14:paraId="04BFD760" w14:textId="77777777" w:rsidR="00EA700E" w:rsidRPr="005C4274" w:rsidRDefault="00EA700E" w:rsidP="00CD0963">
            <w:pPr>
              <w:jc w:val="center"/>
              <w:rPr>
                <w:ins w:id="2380" w:author="Jonathan Leipold - BDAE Gruppe" w:date="2023-10-21T18:29:00Z"/>
                <w:b/>
                <w:bCs/>
                <w:szCs w:val="20"/>
                <w:lang w:val="en-GB"/>
                <w:rPrChange w:id="2381" w:author="Jonathan Leipold - BDAE Gruppe" w:date="2023-10-21T18:33:00Z">
                  <w:rPr>
                    <w:ins w:id="2382" w:author="Jonathan Leipold - BDAE Gruppe" w:date="2023-10-21T18:29:00Z"/>
                    <w:szCs w:val="20"/>
                    <w:lang w:val="en-GB"/>
                  </w:rPr>
                </w:rPrChange>
              </w:rPr>
            </w:pPr>
          </w:p>
        </w:tc>
        <w:tc>
          <w:tcPr>
            <w:tcW w:w="2977" w:type="dxa"/>
            <w:vAlign w:val="center"/>
            <w:tcPrChange w:id="2383" w:author="Jonathan Leipold - BDAE Gruppe" w:date="2023-10-21T18:36:00Z">
              <w:tcPr>
                <w:tcW w:w="2906" w:type="dxa"/>
                <w:vAlign w:val="center"/>
              </w:tcPr>
            </w:tcPrChange>
          </w:tcPr>
          <w:p w14:paraId="4EB62643" w14:textId="0197B04C" w:rsidR="00EA700E" w:rsidRDefault="005C4274" w:rsidP="00CD0963">
            <w:pPr>
              <w:jc w:val="center"/>
              <w:rPr>
                <w:ins w:id="2384" w:author="Jonathan Leipold - BDAE Gruppe" w:date="2023-10-21T18:29:00Z"/>
                <w:szCs w:val="20"/>
                <w:lang w:val="en-GB"/>
              </w:rPr>
            </w:pPr>
            <w:ins w:id="2385" w:author="Jonathan Leipold - BDAE Gruppe" w:date="2023-10-21T18:33:00Z">
              <w:r>
                <w:rPr>
                  <w:szCs w:val="20"/>
                  <w:lang w:val="en-GB"/>
                </w:rPr>
                <w:t>FALSE POSITIVE (FP)</w:t>
              </w:r>
            </w:ins>
          </w:p>
        </w:tc>
        <w:tc>
          <w:tcPr>
            <w:tcW w:w="2977" w:type="dxa"/>
            <w:vAlign w:val="center"/>
            <w:tcPrChange w:id="2386" w:author="Jonathan Leipold - BDAE Gruppe" w:date="2023-10-21T18:36:00Z">
              <w:tcPr>
                <w:tcW w:w="2906" w:type="dxa"/>
                <w:gridSpan w:val="2"/>
                <w:vAlign w:val="center"/>
              </w:tcPr>
            </w:tcPrChange>
          </w:tcPr>
          <w:p w14:paraId="3CE6AE82" w14:textId="3BBA3900" w:rsidR="00EA700E" w:rsidRDefault="005C4274" w:rsidP="00CD0963">
            <w:pPr>
              <w:jc w:val="center"/>
              <w:rPr>
                <w:ins w:id="2387" w:author="Jonathan Leipold - BDAE Gruppe" w:date="2023-10-21T18:29:00Z"/>
                <w:szCs w:val="20"/>
                <w:lang w:val="en-GB"/>
              </w:rPr>
            </w:pPr>
            <w:ins w:id="2388" w:author="Jonathan Leipold - BDAE Gruppe" w:date="2023-10-21T18:33:00Z">
              <w:r>
                <w:rPr>
                  <w:szCs w:val="20"/>
                  <w:lang w:val="en-GB"/>
                </w:rPr>
                <w:t>TRUE NEGATIVE (TN)</w:t>
              </w:r>
            </w:ins>
          </w:p>
        </w:tc>
      </w:tr>
      <w:tr w:rsidR="00A302B2" w:rsidRPr="00087A69" w14:paraId="3A0D072C" w14:textId="77777777" w:rsidTr="000726B6">
        <w:tblPrEx>
          <w:tblPrExChange w:id="2389" w:author="Jonathan Leipold - BDAE Gruppe" w:date="2023-10-21T18:36:00Z">
            <w:tblPrEx>
              <w:tblW w:w="0" w:type="auto"/>
            </w:tblPrEx>
          </w:tblPrExChange>
        </w:tblPrEx>
        <w:trPr>
          <w:jc w:val="center"/>
          <w:ins w:id="2390" w:author="Jonathan Leipold - BDAE Gruppe" w:date="2023-10-21T18:29:00Z"/>
          <w:trPrChange w:id="2391" w:author="Jonathan Leipold - BDAE Gruppe" w:date="2023-10-21T18:36:00Z">
            <w:trPr>
              <w:gridAfter w:val="0"/>
              <w:jc w:val="center"/>
            </w:trPr>
          </w:trPrChange>
        </w:trPr>
        <w:tc>
          <w:tcPr>
            <w:tcW w:w="709" w:type="dxa"/>
            <w:vMerge/>
            <w:vAlign w:val="center"/>
            <w:tcPrChange w:id="2392" w:author="Jonathan Leipold - BDAE Gruppe" w:date="2023-10-21T18:36:00Z">
              <w:tcPr>
                <w:tcW w:w="709" w:type="dxa"/>
                <w:vMerge/>
                <w:vAlign w:val="center"/>
              </w:tcPr>
            </w:tcPrChange>
          </w:tcPr>
          <w:p w14:paraId="335A245A" w14:textId="77777777" w:rsidR="00EA700E" w:rsidRPr="005C4274" w:rsidRDefault="00EA700E" w:rsidP="00CD0963">
            <w:pPr>
              <w:jc w:val="center"/>
              <w:rPr>
                <w:ins w:id="2393" w:author="Jonathan Leipold - BDAE Gruppe" w:date="2023-10-21T18:29:00Z"/>
                <w:b/>
                <w:bCs/>
                <w:szCs w:val="20"/>
                <w:lang w:val="en-GB"/>
                <w:rPrChange w:id="2394" w:author="Jonathan Leipold - BDAE Gruppe" w:date="2023-10-21T18:33:00Z">
                  <w:rPr>
                    <w:ins w:id="2395" w:author="Jonathan Leipold - BDAE Gruppe" w:date="2023-10-21T18:29:00Z"/>
                    <w:szCs w:val="20"/>
                    <w:lang w:val="en-GB"/>
                  </w:rPr>
                </w:rPrChange>
              </w:rPr>
            </w:pPr>
          </w:p>
        </w:tc>
        <w:tc>
          <w:tcPr>
            <w:tcW w:w="1701" w:type="dxa"/>
            <w:vAlign w:val="center"/>
            <w:tcPrChange w:id="2396" w:author="Jonathan Leipold - BDAE Gruppe" w:date="2023-10-21T18:36:00Z">
              <w:tcPr>
                <w:tcW w:w="1701" w:type="dxa"/>
                <w:gridSpan w:val="2"/>
                <w:vAlign w:val="center"/>
              </w:tcPr>
            </w:tcPrChange>
          </w:tcPr>
          <w:p w14:paraId="24314C91" w14:textId="16B07D0E" w:rsidR="00EA700E" w:rsidRPr="005C4274" w:rsidRDefault="00EA700E" w:rsidP="00CD0963">
            <w:pPr>
              <w:jc w:val="center"/>
              <w:rPr>
                <w:ins w:id="2397" w:author="Jonathan Leipold - BDAE Gruppe" w:date="2023-10-21T18:29:00Z"/>
                <w:b/>
                <w:bCs/>
                <w:szCs w:val="20"/>
                <w:lang w:val="en-GB"/>
                <w:rPrChange w:id="2398" w:author="Jonathan Leipold - BDAE Gruppe" w:date="2023-10-21T18:33:00Z">
                  <w:rPr>
                    <w:ins w:id="2399" w:author="Jonathan Leipold - BDAE Gruppe" w:date="2023-10-21T18:29:00Z"/>
                    <w:szCs w:val="20"/>
                    <w:lang w:val="en-GB"/>
                  </w:rPr>
                </w:rPrChange>
              </w:rPr>
            </w:pPr>
            <w:ins w:id="2400" w:author="Jonathan Leipold - BDAE Gruppe" w:date="2023-10-21T18:30:00Z">
              <w:r w:rsidRPr="005C4274">
                <w:rPr>
                  <w:b/>
                  <w:bCs/>
                  <w:szCs w:val="20"/>
                  <w:lang w:val="en-GB"/>
                  <w:rPrChange w:id="2401" w:author="Jonathan Leipold - BDAE Gruppe" w:date="2023-10-21T18:33:00Z">
                    <w:rPr>
                      <w:szCs w:val="20"/>
                      <w:lang w:val="en-GB"/>
                    </w:rPr>
                  </w:rPrChange>
                </w:rPr>
                <w:t>Contract Non-terminated (0)</w:t>
              </w:r>
            </w:ins>
          </w:p>
        </w:tc>
        <w:tc>
          <w:tcPr>
            <w:tcW w:w="2977" w:type="dxa"/>
            <w:vAlign w:val="center"/>
            <w:tcPrChange w:id="2402" w:author="Jonathan Leipold - BDAE Gruppe" w:date="2023-10-21T18:36:00Z">
              <w:tcPr>
                <w:tcW w:w="2906" w:type="dxa"/>
                <w:vAlign w:val="center"/>
              </w:tcPr>
            </w:tcPrChange>
          </w:tcPr>
          <w:p w14:paraId="12530F2D" w14:textId="5C89CB50" w:rsidR="00EA700E" w:rsidRDefault="00121D23" w:rsidP="00CD0963">
            <w:pPr>
              <w:jc w:val="center"/>
              <w:rPr>
                <w:ins w:id="2403" w:author="Jonathan Leipold - BDAE Gruppe" w:date="2023-10-21T18:29:00Z"/>
                <w:szCs w:val="20"/>
                <w:lang w:val="en-GB"/>
              </w:rPr>
            </w:pPr>
            <w:ins w:id="2404" w:author="Jonathan Leipold - BDAE Gruppe" w:date="2023-10-21T18:37:00Z">
              <w:del w:id="2405" w:author="Gastbenutzer" w:date="2023-10-28T22:36:00Z">
                <w:r>
                  <w:rPr>
                    <w:szCs w:val="20"/>
                    <w:lang w:val="en-GB"/>
                  </w:rPr>
                  <w:delText>Model predicts that the contract got terminated</w:delText>
                </w:r>
              </w:del>
            </w:ins>
            <w:ins w:id="2406" w:author="Jonathan Leipold - BDAE Gruppe" w:date="2023-10-21T18:38:00Z">
              <w:del w:id="2407" w:author="Gastbenutzer" w:date="2023-10-28T22:36:00Z">
                <w:r>
                  <w:rPr>
                    <w:szCs w:val="20"/>
                    <w:lang w:val="en-GB"/>
                  </w:rPr>
                  <w:delText xml:space="preserve"> but it’s </w:delText>
                </w:r>
              </w:del>
            </w:ins>
            <w:ins w:id="2408" w:author="Jonathan Leipold - BDAE Gruppe" w:date="2023-10-21T18:37:00Z">
              <w:del w:id="2409" w:author="Gastbenutzer" w:date="2023-10-28T22:36:00Z">
                <w:r>
                  <w:rPr>
                    <w:szCs w:val="20"/>
                    <w:lang w:val="en-GB"/>
                  </w:rPr>
                  <w:delText>still active or ended naturally.</w:delText>
                </w:r>
              </w:del>
            </w:ins>
            <w:ins w:id="2410" w:author="Gastbenutzer" w:date="2023-10-28T22:36:00Z">
              <w:r w:rsidR="38A32F5D" w:rsidRPr="38A32F5D">
                <w:rPr>
                  <w:szCs w:val="20"/>
                  <w:lang w:val="en-GB"/>
                </w:rPr>
                <w:t xml:space="preserve"> The model predicts that the contract has been cancelled, but it is still active or has ended naturally.</w:t>
              </w:r>
            </w:ins>
          </w:p>
        </w:tc>
        <w:tc>
          <w:tcPr>
            <w:tcW w:w="2977" w:type="dxa"/>
            <w:vAlign w:val="center"/>
            <w:tcPrChange w:id="2411" w:author="Jonathan Leipold - BDAE Gruppe" w:date="2023-10-21T18:36:00Z">
              <w:tcPr>
                <w:tcW w:w="2906" w:type="dxa"/>
                <w:gridSpan w:val="2"/>
                <w:vAlign w:val="center"/>
              </w:tcPr>
            </w:tcPrChange>
          </w:tcPr>
          <w:p w14:paraId="1779E32E" w14:textId="1CB7F238" w:rsidR="00EA700E" w:rsidRDefault="38A32F5D">
            <w:pPr>
              <w:keepNext/>
              <w:jc w:val="center"/>
              <w:rPr>
                <w:ins w:id="2412" w:author="Jonathan Leipold - BDAE Gruppe" w:date="2023-10-21T18:29:00Z"/>
                <w:szCs w:val="20"/>
                <w:lang w:val="en-GB"/>
              </w:rPr>
              <w:pPrChange w:id="2413" w:author="Jonathan Leipold - BDAE Gruppe" w:date="2023-10-21T18:40:00Z">
                <w:pPr>
                  <w:jc w:val="center"/>
                </w:pPr>
              </w:pPrChange>
            </w:pPr>
            <w:ins w:id="2414" w:author="Gastbenutzer" w:date="2023-10-28T22:36:00Z">
              <w:r w:rsidRPr="38A32F5D">
                <w:rPr>
                  <w:szCs w:val="20"/>
                  <w:lang w:val="en-GB"/>
                </w:rPr>
                <w:t>The m</w:t>
              </w:r>
            </w:ins>
            <w:ins w:id="2415" w:author="Jonathan Leipold - BDAE Gruppe" w:date="2023-10-21T18:36:00Z">
              <w:del w:id="2416" w:author="Gastbenutzer" w:date="2023-10-28T22:36:00Z">
                <w:r w:rsidR="000726B6">
                  <w:rPr>
                    <w:szCs w:val="20"/>
                    <w:lang w:val="en-GB"/>
                  </w:rPr>
                  <w:delText>M</w:delText>
                </w:r>
              </w:del>
              <w:r w:rsidR="000726B6">
                <w:rPr>
                  <w:szCs w:val="20"/>
                  <w:lang w:val="en-GB"/>
                </w:rPr>
                <w:t xml:space="preserve">odel correctly predicts that the contract is still active or </w:t>
              </w:r>
            </w:ins>
            <w:ins w:id="2417" w:author="Gastbenutzer" w:date="2023-10-28T22:36:00Z">
              <w:r w:rsidRPr="38A32F5D">
                <w:rPr>
                  <w:szCs w:val="20"/>
                  <w:lang w:val="en-GB"/>
                </w:rPr>
                <w:t xml:space="preserve">has </w:t>
              </w:r>
            </w:ins>
            <w:ins w:id="2418" w:author="Jonathan Leipold - BDAE Gruppe" w:date="2023-10-21T18:36:00Z">
              <w:r w:rsidR="000726B6">
                <w:rPr>
                  <w:szCs w:val="20"/>
                  <w:lang w:val="en-GB"/>
                </w:rPr>
                <w:t>ended naturally.</w:t>
              </w:r>
            </w:ins>
          </w:p>
        </w:tc>
      </w:tr>
    </w:tbl>
    <w:p w14:paraId="7D0349B0" w14:textId="1FCA935F" w:rsidR="00B232DC" w:rsidRDefault="00B232DC">
      <w:pPr>
        <w:pStyle w:val="Caption"/>
        <w:rPr>
          <w:ins w:id="2419" w:author="Jonathan Leipold - BDAE Gruppe" w:date="2023-10-21T16:00:00Z"/>
          <w:szCs w:val="20"/>
          <w:lang w:val="en-GB"/>
        </w:rPr>
        <w:pPrChange w:id="2420" w:author="Jonathan Leipold - BDAE Gruppe" w:date="2023-10-21T18:40:00Z">
          <w:pPr>
            <w:pStyle w:val="ListBullet"/>
            <w:numPr>
              <w:numId w:val="0"/>
            </w:numPr>
            <w:tabs>
              <w:tab w:val="clear" w:pos="360"/>
            </w:tabs>
            <w:ind w:left="0" w:firstLine="0"/>
          </w:pPr>
        </w:pPrChange>
      </w:pPr>
    </w:p>
    <w:p w14:paraId="5FAF61CF" w14:textId="3477A98C" w:rsidR="004030C4" w:rsidRDefault="38A32F5D" w:rsidP="00EB7DD6">
      <w:pPr>
        <w:rPr>
          <w:ins w:id="2421" w:author="Jonathan Leipold - BDAE Gruppe" w:date="2023-10-22T01:05:00Z"/>
          <w:szCs w:val="20"/>
          <w:lang w:val="en-GB"/>
        </w:rPr>
      </w:pPr>
      <w:ins w:id="2422" w:author="Jonathan Leipold - BDAE Gruppe" w:date="2023-10-22T00:58:00Z">
        <w:r w:rsidRPr="38A32F5D">
          <w:rPr>
            <w:szCs w:val="20"/>
            <w:lang w:val="en-GB"/>
          </w:rPr>
          <w:t>A</w:t>
        </w:r>
      </w:ins>
      <w:ins w:id="2423" w:author="Gastbenutzer" w:date="2023-10-28T22:39:00Z">
        <w:r w:rsidRPr="38A32F5D">
          <w:rPr>
            <w:szCs w:val="20"/>
            <w:lang w:val="en-GB"/>
          </w:rPr>
          <w:t xml:space="preserve">n </w:t>
        </w:r>
      </w:ins>
      <w:ins w:id="2424" w:author="Jonathan Leipold - BDAE Gruppe" w:date="2023-10-22T00:58:00Z">
        <w:del w:id="2425" w:author="Gastbenutzer" w:date="2023-10-28T22:39:00Z">
          <w:r w:rsidR="008D1388">
            <w:rPr>
              <w:szCs w:val="20"/>
              <w:lang w:val="en-GB"/>
            </w:rPr>
            <w:delText xml:space="preserve"> </w:delText>
          </w:r>
        </w:del>
        <w:r w:rsidR="008D1388">
          <w:rPr>
            <w:szCs w:val="20"/>
            <w:lang w:val="en-GB"/>
          </w:rPr>
          <w:t xml:space="preserve">FP </w:t>
        </w:r>
      </w:ins>
      <w:ins w:id="2426" w:author="Gastbenutzer" w:date="2023-10-28T22:39:00Z">
        <w:r w:rsidRPr="38A32F5D">
          <w:rPr>
            <w:szCs w:val="20"/>
            <w:lang w:val="en-GB"/>
          </w:rPr>
          <w:t>e</w:t>
        </w:r>
      </w:ins>
      <w:ins w:id="2427" w:author="Jonathan Leipold - BDAE Gruppe" w:date="2023-10-22T00:58:00Z">
        <w:del w:id="2428" w:author="Gastbenutzer" w:date="2023-10-28T22:39:00Z">
          <w:r w:rsidR="00285615">
            <w:rPr>
              <w:szCs w:val="20"/>
              <w:lang w:val="en-GB"/>
            </w:rPr>
            <w:delText>E</w:delText>
          </w:r>
        </w:del>
        <w:r w:rsidR="00285615">
          <w:rPr>
            <w:szCs w:val="20"/>
            <w:lang w:val="en-GB"/>
          </w:rPr>
          <w:t xml:space="preserve">rror </w:t>
        </w:r>
      </w:ins>
      <w:ins w:id="2429" w:author="Jonathan Leipold - BDAE Gruppe" w:date="2023-10-22T00:59:00Z">
        <w:r w:rsidR="00285615">
          <w:rPr>
            <w:szCs w:val="20"/>
            <w:lang w:val="en-GB"/>
          </w:rPr>
          <w:t xml:space="preserve">means that the model </w:t>
        </w:r>
      </w:ins>
      <w:ins w:id="2430" w:author="Gastbenutzer" w:date="2023-10-28T22:39:00Z">
        <w:r w:rsidRPr="38A32F5D">
          <w:rPr>
            <w:szCs w:val="20"/>
            <w:lang w:val="en-GB"/>
          </w:rPr>
          <w:t>incorrectly</w:t>
        </w:r>
      </w:ins>
      <w:ins w:id="2431" w:author="Jonathan Leipold - BDAE Gruppe" w:date="2023-10-22T00:59:00Z">
        <w:del w:id="2432" w:author="Gastbenutzer" w:date="2023-10-28T22:39:00Z">
          <w:r w:rsidR="00285615">
            <w:rPr>
              <w:szCs w:val="20"/>
              <w:lang w:val="en-GB"/>
            </w:rPr>
            <w:delText>falsely</w:delText>
          </w:r>
        </w:del>
        <w:r w:rsidR="00285615">
          <w:rPr>
            <w:szCs w:val="20"/>
            <w:lang w:val="en-GB"/>
          </w:rPr>
          <w:t xml:space="preserve"> predicts </w:t>
        </w:r>
      </w:ins>
      <w:ins w:id="2433" w:author="Gastbenutzer" w:date="2023-10-28T22:39:00Z">
        <w:r w:rsidRPr="38A32F5D">
          <w:rPr>
            <w:szCs w:val="20"/>
            <w:lang w:val="en-GB"/>
          </w:rPr>
          <w:t xml:space="preserve">that </w:t>
        </w:r>
      </w:ins>
      <w:ins w:id="2434" w:author="Jonathan Leipold - BDAE Gruppe" w:date="2023-10-22T00:59:00Z">
        <w:r w:rsidR="00285615">
          <w:rPr>
            <w:szCs w:val="20"/>
            <w:lang w:val="en-GB"/>
          </w:rPr>
          <w:t xml:space="preserve">a contract </w:t>
        </w:r>
      </w:ins>
      <w:ins w:id="2435" w:author="Gastbenutzer" w:date="2023-10-28T22:39:00Z">
        <w:r w:rsidRPr="38A32F5D">
          <w:rPr>
            <w:szCs w:val="20"/>
            <w:lang w:val="en-GB"/>
          </w:rPr>
          <w:t xml:space="preserve">will be </w:t>
        </w:r>
      </w:ins>
      <w:ins w:id="2436" w:author="Jonathan Leipold - BDAE Gruppe" w:date="2023-10-22T00:59:00Z">
        <w:del w:id="2437" w:author="Gastbenutzer" w:date="2023-10-28T22:39:00Z">
          <w:r w:rsidR="00285615">
            <w:rPr>
              <w:szCs w:val="20"/>
              <w:lang w:val="en-GB"/>
            </w:rPr>
            <w:delText xml:space="preserve">to be </w:delText>
          </w:r>
        </w:del>
        <w:r w:rsidR="00285615">
          <w:rPr>
            <w:szCs w:val="20"/>
            <w:lang w:val="en-GB"/>
          </w:rPr>
          <w:t xml:space="preserve">terminated by the customer. This would result in </w:t>
        </w:r>
      </w:ins>
      <w:ins w:id="2438" w:author="Jonathan Leipold - BDAE Gruppe" w:date="2023-10-22T01:02:00Z">
        <w:r w:rsidR="00613C42">
          <w:rPr>
            <w:szCs w:val="20"/>
            <w:lang w:val="en-GB"/>
          </w:rPr>
          <w:t>a “false warning”. On the other hand</w:t>
        </w:r>
      </w:ins>
      <w:ins w:id="2439" w:author="Gastbenutzer" w:date="2023-10-28T22:40:00Z">
        <w:r w:rsidRPr="38A32F5D">
          <w:rPr>
            <w:szCs w:val="20"/>
            <w:lang w:val="en-GB"/>
          </w:rPr>
          <w:t>,</w:t>
        </w:r>
      </w:ins>
      <w:ins w:id="2440" w:author="Jonathan Leipold - BDAE Gruppe" w:date="2023-10-22T01:02:00Z">
        <w:r w:rsidRPr="38A32F5D">
          <w:rPr>
            <w:szCs w:val="20"/>
            <w:lang w:val="en-GB"/>
          </w:rPr>
          <w:t xml:space="preserve"> a</w:t>
        </w:r>
      </w:ins>
      <w:ins w:id="2441" w:author="Gastbenutzer" w:date="2023-10-28T22:40:00Z">
        <w:r w:rsidRPr="38A32F5D">
          <w:rPr>
            <w:szCs w:val="20"/>
            <w:lang w:val="en-GB"/>
          </w:rPr>
          <w:t>n</w:t>
        </w:r>
      </w:ins>
      <w:ins w:id="2442" w:author="Jonathan Leipold - BDAE Gruppe" w:date="2023-10-22T01:02:00Z">
        <w:r w:rsidR="00613C42">
          <w:rPr>
            <w:szCs w:val="20"/>
            <w:lang w:val="en-GB"/>
          </w:rPr>
          <w:t xml:space="preserve"> FN</w:t>
        </w:r>
      </w:ins>
      <w:ins w:id="2443" w:author="Jonathan Leipold - BDAE Gruppe" w:date="2023-10-22T01:03:00Z">
        <w:r w:rsidR="00613C42">
          <w:rPr>
            <w:szCs w:val="20"/>
            <w:lang w:val="en-GB"/>
          </w:rPr>
          <w:t xml:space="preserve"> </w:t>
        </w:r>
      </w:ins>
      <w:ins w:id="2444" w:author="Gastbenutzer" w:date="2023-10-28T22:40:00Z">
        <w:r w:rsidRPr="38A32F5D">
          <w:rPr>
            <w:szCs w:val="20"/>
            <w:lang w:val="en-GB"/>
          </w:rPr>
          <w:t>e</w:t>
        </w:r>
      </w:ins>
      <w:ins w:id="2445" w:author="Jonathan Leipold - BDAE Gruppe" w:date="2023-10-22T01:03:00Z">
        <w:del w:id="2446" w:author="Gastbenutzer" w:date="2023-10-28T22:40:00Z">
          <w:r w:rsidR="00613C42">
            <w:rPr>
              <w:szCs w:val="20"/>
              <w:lang w:val="en-GB"/>
            </w:rPr>
            <w:delText>E</w:delText>
          </w:r>
        </w:del>
        <w:r w:rsidR="00613C42">
          <w:rPr>
            <w:szCs w:val="20"/>
            <w:lang w:val="en-GB"/>
          </w:rPr>
          <w:t xml:space="preserve">rror would result in missing a </w:t>
        </w:r>
        <w:r w:rsidR="00AA0ADB">
          <w:rPr>
            <w:szCs w:val="20"/>
            <w:lang w:val="en-GB"/>
          </w:rPr>
          <w:t xml:space="preserve">terminated contract and therefore a missed </w:t>
        </w:r>
      </w:ins>
      <w:ins w:id="2447" w:author="Gastbenutzer" w:date="2023-10-28T22:40:00Z">
        <w:r w:rsidRPr="38A32F5D">
          <w:rPr>
            <w:szCs w:val="20"/>
            <w:lang w:val="en-GB"/>
          </w:rPr>
          <w:t xml:space="preserve">opportunity </w:t>
        </w:r>
      </w:ins>
      <w:ins w:id="2448" w:author="Jonathan Leipold - BDAE Gruppe" w:date="2023-10-22T01:03:00Z">
        <w:del w:id="2449" w:author="Gastbenutzer" w:date="2023-10-28T22:40:00Z">
          <w:r w:rsidR="00AA0ADB">
            <w:rPr>
              <w:szCs w:val="20"/>
              <w:lang w:val="en-GB"/>
            </w:rPr>
            <w:delText xml:space="preserve">chance </w:delText>
          </w:r>
        </w:del>
      </w:ins>
      <w:ins w:id="2450" w:author="Jonathan Leipold - BDAE Gruppe" w:date="2023-10-22T01:04:00Z">
        <w:r w:rsidR="004030C4" w:rsidRPr="004030C4">
          <w:rPr>
            <w:szCs w:val="20"/>
            <w:lang w:val="en-GB"/>
          </w:rPr>
          <w:t xml:space="preserve">to counteract the </w:t>
        </w:r>
        <w:r w:rsidR="004030C4">
          <w:rPr>
            <w:szCs w:val="20"/>
            <w:lang w:val="en-GB"/>
          </w:rPr>
          <w:t xml:space="preserve">termination. </w:t>
        </w:r>
      </w:ins>
      <w:ins w:id="2451" w:author="Gastbenutzer" w:date="2023-10-28T22:40:00Z">
        <w:r w:rsidRPr="38A32F5D">
          <w:rPr>
            <w:szCs w:val="20"/>
            <w:lang w:val="en-GB"/>
          </w:rPr>
          <w:t>Tha</w:t>
        </w:r>
      </w:ins>
      <w:ins w:id="2452" w:author="Gastbenutzer" w:date="2023-10-28T22:41:00Z">
        <w:r w:rsidRPr="38A32F5D">
          <w:rPr>
            <w:szCs w:val="20"/>
            <w:lang w:val="en-GB"/>
          </w:rPr>
          <w:t>t is why the primary choice is</w:t>
        </w:r>
      </w:ins>
      <w:ins w:id="2453" w:author="Jonathan Leipold - BDAE Gruppe" w:date="2023-10-22T01:04:00Z">
        <w:del w:id="2454" w:author="Gastbenutzer" w:date="2023-10-28T22:41:00Z">
          <w:r w:rsidR="007D1162">
            <w:rPr>
              <w:szCs w:val="20"/>
              <w:lang w:val="en-GB"/>
            </w:rPr>
            <w:delText>So, in the first place it’s chosen</w:delText>
          </w:r>
        </w:del>
        <w:r w:rsidR="007D1162">
          <w:rPr>
            <w:szCs w:val="20"/>
            <w:lang w:val="en-GB"/>
          </w:rPr>
          <w:t xml:space="preserve"> to </w:t>
        </w:r>
        <w:r w:rsidR="007D1162" w:rsidRPr="009C1D9F">
          <w:rPr>
            <w:b/>
            <w:szCs w:val="20"/>
            <w:lang w:val="en-GB"/>
            <w:rPrChange w:id="2455" w:author="Jonathan Leipold - BDAE Gruppe" w:date="2023-10-22T01:05:00Z">
              <w:rPr>
                <w:szCs w:val="20"/>
                <w:lang w:val="en-GB"/>
              </w:rPr>
            </w:rPrChange>
          </w:rPr>
          <w:t xml:space="preserve">minimize the FN </w:t>
        </w:r>
      </w:ins>
      <w:ins w:id="2456" w:author="Gastbenutzer" w:date="2023-10-28T22:41:00Z">
        <w:r w:rsidRPr="38A32F5D">
          <w:rPr>
            <w:b/>
            <w:bCs/>
            <w:szCs w:val="20"/>
            <w:lang w:val="en-GB"/>
          </w:rPr>
          <w:t>r</w:t>
        </w:r>
      </w:ins>
      <w:ins w:id="2457" w:author="Jonathan Leipold - BDAE Gruppe" w:date="2023-10-22T01:04:00Z">
        <w:del w:id="2458" w:author="Gastbenutzer" w:date="2023-10-28T22:41:00Z">
          <w:r w:rsidR="008D1388" w:rsidRPr="38A32F5D" w:rsidDel="38A32F5D">
            <w:rPr>
              <w:b/>
              <w:bCs/>
              <w:szCs w:val="20"/>
              <w:lang w:val="en-GB"/>
              <w:rPrChange w:id="2459" w:author="Jonathan Leipold - BDAE Gruppe" w:date="2023-10-22T01:05:00Z">
                <w:rPr>
                  <w:szCs w:val="20"/>
                  <w:lang w:val="en-GB"/>
                </w:rPr>
              </w:rPrChange>
            </w:rPr>
            <w:delText>R</w:delText>
          </w:r>
        </w:del>
        <w:r w:rsidRPr="38A32F5D">
          <w:rPr>
            <w:b/>
            <w:bCs/>
            <w:szCs w:val="20"/>
            <w:lang w:val="en-GB"/>
            <w:rPrChange w:id="2460" w:author="Jonathan Leipold - BDAE Gruppe" w:date="2023-10-22T01:05:00Z">
              <w:rPr>
                <w:szCs w:val="20"/>
                <w:lang w:val="en-GB"/>
              </w:rPr>
            </w:rPrChange>
          </w:rPr>
          <w:t>ate</w:t>
        </w:r>
        <w:r w:rsidRPr="38A32F5D">
          <w:rPr>
            <w:szCs w:val="20"/>
            <w:lang w:val="en-GB"/>
          </w:rPr>
          <w:t xml:space="preserve"> (</w:t>
        </w:r>
      </w:ins>
      <w:ins w:id="2461" w:author="Gastbenutzer" w:date="2023-10-28T22:41:00Z">
        <w:r w:rsidRPr="38A32F5D">
          <w:rPr>
            <w:szCs w:val="20"/>
            <w:lang w:val="en-GB"/>
          </w:rPr>
          <w:t>t</w:t>
        </w:r>
      </w:ins>
      <w:ins w:id="2462" w:author="Jonathan Leipold - BDAE Gruppe" w:date="2023-10-22T01:04:00Z">
        <w:del w:id="2463" w:author="Gastbenutzer" w:date="2023-10-28T22:41:00Z">
          <w:r w:rsidR="007D1162">
            <w:rPr>
              <w:szCs w:val="20"/>
              <w:lang w:val="en-GB"/>
            </w:rPr>
            <w:delText>T</w:delText>
          </w:r>
        </w:del>
        <w:r w:rsidR="007D1162">
          <w:rPr>
            <w:szCs w:val="20"/>
            <w:lang w:val="en-GB"/>
          </w:rPr>
          <w:t>ype 2 error)</w:t>
        </w:r>
      </w:ins>
      <w:ins w:id="2464" w:author="Jonathan Leipold - BDAE Gruppe" w:date="2023-10-22T01:08:00Z">
        <w:r w:rsidR="000153BD">
          <w:rPr>
            <w:szCs w:val="20"/>
            <w:lang w:val="en-GB"/>
          </w:rPr>
          <w:t xml:space="preserve"> </w:t>
        </w:r>
      </w:ins>
      <w:proofErr w:type="gramStart"/>
      <w:ins w:id="2465" w:author="Gastbenutzer" w:date="2023-10-28T22:41:00Z">
        <w:r w:rsidRPr="38A32F5D">
          <w:rPr>
            <w:szCs w:val="20"/>
            <w:lang w:val="en-GB"/>
          </w:rPr>
          <w:t xml:space="preserve">in order </w:t>
        </w:r>
      </w:ins>
      <w:ins w:id="2466" w:author="Jonathan Leipold - BDAE Gruppe" w:date="2023-10-22T01:11:00Z">
        <w:r w:rsidR="008E6BC0">
          <w:rPr>
            <w:szCs w:val="20"/>
            <w:lang w:val="en-GB"/>
          </w:rPr>
          <w:t>to</w:t>
        </w:r>
      </w:ins>
      <w:proofErr w:type="gramEnd"/>
      <w:ins w:id="2467" w:author="Jonathan Leipold - BDAE Gruppe" w:date="2023-10-22T01:08:00Z">
        <w:r w:rsidR="000153BD">
          <w:rPr>
            <w:szCs w:val="20"/>
            <w:lang w:val="en-GB"/>
          </w:rPr>
          <w:t xml:space="preserve"> maximize the </w:t>
        </w:r>
        <w:r w:rsidR="00333F63">
          <w:rPr>
            <w:szCs w:val="20"/>
            <w:lang w:val="en-GB"/>
          </w:rPr>
          <w:t>number of detected terminations</w:t>
        </w:r>
      </w:ins>
      <w:ins w:id="2468" w:author="Jonathan Leipold - BDAE Gruppe" w:date="2023-10-22T01:04:00Z">
        <w:r w:rsidR="007D1162">
          <w:rPr>
            <w:szCs w:val="20"/>
            <w:lang w:val="en-GB"/>
          </w:rPr>
          <w:t xml:space="preserve">. </w:t>
        </w:r>
      </w:ins>
    </w:p>
    <w:p w14:paraId="71B2B422" w14:textId="2B49EA10" w:rsidR="00FA57B9" w:rsidRDefault="00FA57B9" w:rsidP="00EB7DD6">
      <w:pPr>
        <w:rPr>
          <w:ins w:id="2469" w:author="Jonathan Leipold - BDAE Gruppe" w:date="2023-10-22T01:06:00Z"/>
          <w:szCs w:val="20"/>
          <w:lang w:val="en-GB"/>
        </w:rPr>
      </w:pPr>
      <w:ins w:id="2470" w:author="Jonathan Leipold - BDAE Gruppe" w:date="2023-10-22T01:06:00Z">
        <w:r>
          <w:rPr>
            <w:szCs w:val="20"/>
            <w:lang w:val="en-GB"/>
          </w:rPr>
          <w:t xml:space="preserve">So, while </w:t>
        </w:r>
      </w:ins>
      <w:ins w:id="2471" w:author="Jonathan Leipold - BDAE Gruppe" w:date="2023-10-22T01:12:00Z">
        <w:r w:rsidR="00260E13">
          <w:rPr>
            <w:szCs w:val="20"/>
            <w:lang w:val="en-GB"/>
          </w:rPr>
          <w:t xml:space="preserve">a good </w:t>
        </w:r>
      </w:ins>
      <w:ins w:id="2472" w:author="Jonathan Leipold - BDAE Gruppe" w:date="2023-10-22T01:06:00Z">
        <w:r>
          <w:rPr>
            <w:szCs w:val="20"/>
            <w:lang w:val="en-GB"/>
          </w:rPr>
          <w:t xml:space="preserve">Precision </w:t>
        </w:r>
      </w:ins>
      <w:ins w:id="2473" w:author="Jonathan Leipold - BDAE Gruppe" w:date="2023-10-22T01:12:00Z">
        <w:r w:rsidR="00260E13">
          <w:rPr>
            <w:szCs w:val="20"/>
            <w:lang w:val="en-GB"/>
          </w:rPr>
          <w:t xml:space="preserve">score </w:t>
        </w:r>
      </w:ins>
      <w:ins w:id="2474" w:author="Jonathan Leipold - BDAE Gruppe" w:date="2023-10-22T01:09:00Z">
        <w:r w:rsidR="0001717B">
          <w:rPr>
            <w:szCs w:val="20"/>
            <w:lang w:val="en-GB"/>
          </w:rPr>
          <w:t>within the positive</w:t>
        </w:r>
        <w:r w:rsidR="00890558">
          <w:rPr>
            <w:szCs w:val="20"/>
            <w:lang w:val="en-GB"/>
          </w:rPr>
          <w:t xml:space="preserve"> class (1) is important to </w:t>
        </w:r>
      </w:ins>
      <w:ins w:id="2475" w:author="Gastbenutzer" w:date="2023-10-28T22:42:00Z">
        <w:r w:rsidR="38A32F5D" w:rsidRPr="38A32F5D">
          <w:rPr>
            <w:szCs w:val="20"/>
            <w:lang w:val="en-GB"/>
          </w:rPr>
          <w:t>avoid</w:t>
        </w:r>
      </w:ins>
      <w:ins w:id="2476" w:author="Jonathan Leipold - BDAE Gruppe" w:date="2023-10-22T01:10:00Z">
        <w:del w:id="2477" w:author="Gastbenutzer" w:date="2023-10-28T22:42:00Z">
          <w:r w:rsidRPr="38A32F5D" w:rsidDel="38A32F5D">
            <w:rPr>
              <w:szCs w:val="20"/>
              <w:lang w:val="en-GB"/>
            </w:rPr>
            <w:delText>not</w:delText>
          </w:r>
        </w:del>
        <w:r w:rsidR="38A32F5D" w:rsidRPr="38A32F5D">
          <w:rPr>
            <w:szCs w:val="20"/>
            <w:lang w:val="en-GB"/>
          </w:rPr>
          <w:t xml:space="preserve"> wast</w:t>
        </w:r>
        <w:del w:id="2478" w:author="Gastbenutzer" w:date="2023-10-28T22:42:00Z">
          <w:r w:rsidRPr="38A32F5D" w:rsidDel="38A32F5D">
            <w:rPr>
              <w:szCs w:val="20"/>
              <w:lang w:val="en-GB"/>
            </w:rPr>
            <w:delText>e</w:delText>
          </w:r>
        </w:del>
      </w:ins>
      <w:ins w:id="2479" w:author="Gastbenutzer" w:date="2023-10-28T22:42:00Z">
        <w:r w:rsidR="38A32F5D" w:rsidRPr="38A32F5D">
          <w:rPr>
            <w:szCs w:val="20"/>
            <w:lang w:val="en-GB"/>
          </w:rPr>
          <w:t>ing</w:t>
        </w:r>
      </w:ins>
      <w:ins w:id="2480" w:author="Jonathan Leipold - BDAE Gruppe" w:date="2023-10-22T01:10:00Z">
        <w:r w:rsidR="00112641">
          <w:rPr>
            <w:szCs w:val="20"/>
            <w:lang w:val="en-GB"/>
          </w:rPr>
          <w:t xml:space="preserve"> capacity on controlling too many false a</w:t>
        </w:r>
      </w:ins>
      <w:ins w:id="2481" w:author="Jonathan Leipold - BDAE Gruppe" w:date="2023-10-22T01:11:00Z">
        <w:r w:rsidR="00112641">
          <w:rPr>
            <w:szCs w:val="20"/>
            <w:lang w:val="en-GB"/>
          </w:rPr>
          <w:t>larms</w:t>
        </w:r>
      </w:ins>
      <w:ins w:id="2482" w:author="Jonathan Leipold - BDAE Gruppe" w:date="2023-10-22T01:12:00Z">
        <w:r w:rsidR="00B81D2B">
          <w:rPr>
            <w:szCs w:val="20"/>
            <w:lang w:val="en-GB"/>
          </w:rPr>
          <w:t xml:space="preserve"> </w:t>
        </w:r>
        <w:r w:rsidR="00B81D2B" w:rsidRPr="00B81D2B">
          <w:rPr>
            <w:szCs w:val="20"/>
            <w:lang w:val="en-GB"/>
          </w:rPr>
          <w:t>in practice</w:t>
        </w:r>
      </w:ins>
      <w:ins w:id="2483" w:author="Jonathan Leipold - BDAE Gruppe" w:date="2023-10-22T01:11:00Z">
        <w:r w:rsidR="00112641">
          <w:rPr>
            <w:szCs w:val="20"/>
            <w:lang w:val="en-GB"/>
          </w:rPr>
          <w:t xml:space="preserve">, </w:t>
        </w:r>
      </w:ins>
      <w:ins w:id="2484" w:author="Gastbenutzer" w:date="2023-10-28T22:42:00Z">
        <w:r w:rsidR="38A32F5D" w:rsidRPr="38A32F5D">
          <w:rPr>
            <w:szCs w:val="20"/>
            <w:lang w:val="en-GB"/>
          </w:rPr>
          <w:t xml:space="preserve">the </w:t>
        </w:r>
      </w:ins>
      <w:ins w:id="2485" w:author="Jonathan Leipold - BDAE Gruppe" w:date="2023-10-22T01:11:00Z">
        <w:r w:rsidR="00112641">
          <w:rPr>
            <w:szCs w:val="20"/>
            <w:lang w:val="en-GB"/>
          </w:rPr>
          <w:t xml:space="preserve">Recall of the positive class </w:t>
        </w:r>
      </w:ins>
      <w:ins w:id="2486" w:author="Jonathan Leipold - BDAE Gruppe" w:date="2023-10-22T01:13:00Z">
        <w:r w:rsidR="00947FF1">
          <w:rPr>
            <w:szCs w:val="20"/>
            <w:lang w:val="en-GB"/>
          </w:rPr>
          <w:t xml:space="preserve">should be </w:t>
        </w:r>
      </w:ins>
      <w:ins w:id="2487" w:author="Jonathan Leipold - BDAE Gruppe" w:date="2023-10-22T01:11:00Z">
        <w:r w:rsidR="00112641">
          <w:rPr>
            <w:szCs w:val="20"/>
            <w:lang w:val="en-GB"/>
          </w:rPr>
          <w:t xml:space="preserve">ranked even </w:t>
        </w:r>
      </w:ins>
      <w:ins w:id="2488" w:author="Jonathan Leipold - BDAE Gruppe" w:date="2023-10-22T01:17:00Z">
        <w:r w:rsidR="00060D64">
          <w:rPr>
            <w:szCs w:val="20"/>
            <w:lang w:val="en-GB"/>
          </w:rPr>
          <w:t xml:space="preserve">slightly </w:t>
        </w:r>
      </w:ins>
      <w:ins w:id="2489" w:author="Jonathan Leipold - BDAE Gruppe" w:date="2023-10-22T01:11:00Z">
        <w:r w:rsidR="00112641">
          <w:rPr>
            <w:szCs w:val="20"/>
            <w:lang w:val="en-GB"/>
          </w:rPr>
          <w:t xml:space="preserve">higher to </w:t>
        </w:r>
      </w:ins>
      <w:ins w:id="2490" w:author="Jonathan Leipold - BDAE Gruppe" w:date="2023-10-22T01:13:00Z">
        <w:r w:rsidR="00947FF1">
          <w:rPr>
            <w:szCs w:val="20"/>
            <w:lang w:val="en-GB"/>
          </w:rPr>
          <w:t xml:space="preserve">avoid </w:t>
        </w:r>
        <w:r w:rsidR="003F30BE" w:rsidRPr="003F30BE">
          <w:rPr>
            <w:szCs w:val="20"/>
            <w:lang w:val="en-GB"/>
          </w:rPr>
          <w:t>undiscovered terminations</w:t>
        </w:r>
      </w:ins>
      <w:ins w:id="2491" w:author="Jonathan Leipold - BDAE Gruppe" w:date="2023-10-22T01:14:00Z">
        <w:r w:rsidR="003F30BE">
          <w:rPr>
            <w:szCs w:val="20"/>
            <w:lang w:val="en-GB"/>
          </w:rPr>
          <w:t>.</w:t>
        </w:r>
      </w:ins>
    </w:p>
    <w:p w14:paraId="1B2EA948" w14:textId="1D6D821B" w:rsidR="009C1D9F" w:rsidRDefault="005C3236">
      <w:pPr>
        <w:rPr>
          <w:ins w:id="2492" w:author="Jonathan Leipold - BDAE Gruppe" w:date="2023-10-22T01:24:00Z"/>
          <w:szCs w:val="20"/>
          <w:lang w:val="en-GB"/>
        </w:rPr>
        <w:pPrChange w:id="2493" w:author="Jonathan Leipold - BDAE Gruppe" w:date="2023-10-22T01:24:00Z">
          <w:pPr>
            <w:ind w:left="720" w:hanging="720"/>
          </w:pPr>
        </w:pPrChange>
      </w:pPr>
      <w:ins w:id="2494" w:author="Jonathan Leipold - BDAE Gruppe" w:date="2023-10-22T01:17:00Z">
        <w:r>
          <w:rPr>
            <w:szCs w:val="20"/>
            <w:lang w:val="en-GB"/>
          </w:rPr>
          <w:t xml:space="preserve">To keep track of both </w:t>
        </w:r>
        <w:r w:rsidR="00976788">
          <w:rPr>
            <w:szCs w:val="20"/>
            <w:lang w:val="en-GB"/>
          </w:rPr>
          <w:t>–</w:t>
        </w:r>
        <w:r>
          <w:rPr>
            <w:szCs w:val="20"/>
            <w:lang w:val="en-GB"/>
          </w:rPr>
          <w:t xml:space="preserve"> </w:t>
        </w:r>
      </w:ins>
      <w:ins w:id="2495" w:author="Jonathan Leipold - BDAE Gruppe" w:date="2023-10-22T01:18:00Z">
        <w:r w:rsidR="00976788">
          <w:rPr>
            <w:szCs w:val="20"/>
            <w:lang w:val="en-GB"/>
          </w:rPr>
          <w:t>precision</w:t>
        </w:r>
      </w:ins>
      <w:ins w:id="2496" w:author="Jonathan Leipold - BDAE Gruppe" w:date="2023-10-22T01:17:00Z">
        <w:r w:rsidR="00976788">
          <w:rPr>
            <w:szCs w:val="20"/>
            <w:lang w:val="en-GB"/>
          </w:rPr>
          <w:t xml:space="preserve"> and recall </w:t>
        </w:r>
      </w:ins>
      <w:ins w:id="2497" w:author="Jonathan Leipold - BDAE Gruppe" w:date="2023-10-22T01:18:00Z">
        <w:r w:rsidR="00976788">
          <w:rPr>
            <w:szCs w:val="20"/>
            <w:lang w:val="en-GB"/>
          </w:rPr>
          <w:t>-</w:t>
        </w:r>
      </w:ins>
      <w:ins w:id="2498" w:author="Jonathan Leipold - BDAE Gruppe" w:date="2023-10-22T01:05:00Z">
        <w:r w:rsidR="009C1D9F">
          <w:rPr>
            <w:szCs w:val="20"/>
            <w:lang w:val="en-GB"/>
          </w:rPr>
          <w:t xml:space="preserve"> the main metric </w:t>
        </w:r>
      </w:ins>
      <w:ins w:id="2499" w:author="Jonathan Leipold - BDAE Gruppe" w:date="2023-10-22T01:23:00Z">
        <w:r w:rsidR="00C81493">
          <w:rPr>
            <w:szCs w:val="20"/>
            <w:lang w:val="en-GB"/>
          </w:rPr>
          <w:t xml:space="preserve">chosen is </w:t>
        </w:r>
      </w:ins>
      <w:ins w:id="2500" w:author="Jonathan Leipold - BDAE Gruppe" w:date="2023-10-22T01:05:00Z">
        <w:r w:rsidR="009C1D9F">
          <w:rPr>
            <w:szCs w:val="20"/>
            <w:lang w:val="en-GB"/>
          </w:rPr>
          <w:t xml:space="preserve">the </w:t>
        </w:r>
        <w:r w:rsidR="009C1D9F">
          <w:rPr>
            <w:b/>
            <w:szCs w:val="20"/>
            <w:lang w:val="en-GB"/>
          </w:rPr>
          <w:t>f1-score</w:t>
        </w:r>
        <w:r w:rsidR="009C1D9F">
          <w:rPr>
            <w:szCs w:val="20"/>
            <w:lang w:val="en-GB"/>
          </w:rPr>
          <w:t xml:space="preserve">. </w:t>
        </w:r>
      </w:ins>
      <w:ins w:id="2501" w:author="Jonathan Leipold - BDAE Gruppe" w:date="2023-10-22T01:18:00Z">
        <w:r w:rsidR="38A32F5D" w:rsidRPr="38A32F5D">
          <w:rPr>
            <w:szCs w:val="20"/>
            <w:lang w:val="en-GB"/>
          </w:rPr>
          <w:t>A</w:t>
        </w:r>
      </w:ins>
      <w:ins w:id="2502" w:author="Gastbenutzer" w:date="2023-10-28T22:43:00Z">
        <w:r w:rsidR="38A32F5D" w:rsidRPr="38A32F5D">
          <w:rPr>
            <w:szCs w:val="20"/>
            <w:lang w:val="en-GB"/>
          </w:rPr>
          <w:t>n a</w:t>
        </w:r>
      </w:ins>
      <w:ins w:id="2503" w:author="Jonathan Leipold - BDAE Gruppe" w:date="2023-10-22T01:18:00Z">
        <w:r w:rsidR="38A32F5D" w:rsidRPr="38A32F5D">
          <w:rPr>
            <w:szCs w:val="20"/>
            <w:lang w:val="en-GB"/>
          </w:rPr>
          <w:t>lternative</w:t>
        </w:r>
        <w:r w:rsidR="00976788">
          <w:rPr>
            <w:szCs w:val="20"/>
            <w:lang w:val="en-GB"/>
          </w:rPr>
          <w:t xml:space="preserve"> metric could be </w:t>
        </w:r>
      </w:ins>
      <w:ins w:id="2504" w:author="Gastbenutzer" w:date="2023-10-28T22:43:00Z">
        <w:r w:rsidR="38A32F5D" w:rsidRPr="38A32F5D">
          <w:rPr>
            <w:szCs w:val="20"/>
            <w:lang w:val="en-GB"/>
          </w:rPr>
          <w:t xml:space="preserve">the </w:t>
        </w:r>
      </w:ins>
      <w:ins w:id="2505" w:author="Jonathan Leipold - BDAE Gruppe" w:date="2023-10-22T01:22:00Z">
        <w:r w:rsidR="008A61D4">
          <w:rPr>
            <w:szCs w:val="20"/>
            <w:lang w:val="en-GB"/>
          </w:rPr>
          <w:t xml:space="preserve">f2-score to </w:t>
        </w:r>
        <w:r w:rsidR="00653562">
          <w:rPr>
            <w:szCs w:val="20"/>
            <w:lang w:val="en-GB"/>
          </w:rPr>
          <w:t xml:space="preserve">put </w:t>
        </w:r>
      </w:ins>
      <w:ins w:id="2506" w:author="Gastbenutzer" w:date="2023-10-28T22:43:00Z">
        <w:r w:rsidR="38A32F5D" w:rsidRPr="38A32F5D">
          <w:rPr>
            <w:szCs w:val="20"/>
            <w:lang w:val="en-GB"/>
          </w:rPr>
          <w:t>more</w:t>
        </w:r>
      </w:ins>
      <w:ins w:id="2507" w:author="Jonathan Leipold - BDAE Gruppe" w:date="2023-10-22T01:22:00Z">
        <w:del w:id="2508" w:author="Gastbenutzer" w:date="2023-10-28T22:43:00Z">
          <w:r w:rsidR="00653562">
            <w:rPr>
              <w:szCs w:val="20"/>
              <w:lang w:val="en-GB"/>
            </w:rPr>
            <w:delText>the</w:delText>
          </w:r>
        </w:del>
        <w:r w:rsidR="00653562">
          <w:rPr>
            <w:szCs w:val="20"/>
            <w:lang w:val="en-GB"/>
          </w:rPr>
          <w:t xml:space="preserve"> </w:t>
        </w:r>
        <w:r w:rsidR="00653562" w:rsidRPr="00653562">
          <w:rPr>
            <w:szCs w:val="20"/>
            <w:lang w:val="en-GB"/>
          </w:rPr>
          <w:t>emphasis</w:t>
        </w:r>
        <w:r w:rsidR="00653562">
          <w:rPr>
            <w:szCs w:val="20"/>
            <w:lang w:val="en-GB"/>
          </w:rPr>
          <w:t xml:space="preserve"> </w:t>
        </w:r>
        <w:del w:id="2509" w:author="Gastbenutzer" w:date="2023-10-28T22:44:00Z">
          <w:r w:rsidR="00653562">
            <w:rPr>
              <w:szCs w:val="20"/>
              <w:lang w:val="en-GB"/>
            </w:rPr>
            <w:delText xml:space="preserve">more </w:delText>
          </w:r>
        </w:del>
        <w:r w:rsidR="00653562">
          <w:rPr>
            <w:szCs w:val="20"/>
            <w:lang w:val="en-GB"/>
          </w:rPr>
          <w:t>on</w:t>
        </w:r>
        <w:del w:id="2510" w:author="Gastbenutzer" w:date="2023-10-28T22:44:00Z">
          <w:r w:rsidR="00653562">
            <w:rPr>
              <w:szCs w:val="20"/>
              <w:lang w:val="en-GB"/>
            </w:rPr>
            <w:delText>to</w:delText>
          </w:r>
        </w:del>
        <w:r w:rsidR="00653562">
          <w:rPr>
            <w:szCs w:val="20"/>
            <w:lang w:val="en-GB"/>
          </w:rPr>
          <w:t xml:space="preserve"> recall</w:t>
        </w:r>
      </w:ins>
      <w:ins w:id="2511" w:author="Jonathan Leipold - BDAE Gruppe" w:date="2023-10-22T01:34:00Z">
        <w:r w:rsidR="00584384">
          <w:rPr>
            <w:szCs w:val="20"/>
            <w:lang w:val="en-GB"/>
          </w:rPr>
          <w:t>.</w:t>
        </w:r>
      </w:ins>
      <w:ins w:id="2512" w:author="Jonathan Leipold - BDAE Gruppe" w:date="2023-10-22T01:23:00Z">
        <w:r w:rsidR="00653562">
          <w:rPr>
            <w:rStyle w:val="FootnoteReference"/>
            <w:szCs w:val="20"/>
            <w:lang w:val="en-GB"/>
          </w:rPr>
          <w:footnoteReference w:id="6"/>
        </w:r>
      </w:ins>
    </w:p>
    <w:p w14:paraId="20CFD027" w14:textId="77777777" w:rsidR="00D33C65" w:rsidRDefault="00D33C65" w:rsidP="00F47078">
      <w:pPr>
        <w:pStyle w:val="Heading2"/>
        <w:rPr>
          <w:ins w:id="2518" w:author="Jonathan Leipold - BDAE Gruppe" w:date="2023-10-22T23:21:00Z"/>
          <w:lang w:val="en-GB"/>
        </w:rPr>
      </w:pPr>
    </w:p>
    <w:p w14:paraId="66F4F073" w14:textId="430C8E0C" w:rsidR="00986C06" w:rsidRPr="00631A4D" w:rsidDel="00986C06" w:rsidRDefault="002E07C9">
      <w:pPr>
        <w:pStyle w:val="Heading3"/>
        <w:rPr>
          <w:del w:id="2519" w:author="Jonathan Leipold - BDAE Gruppe" w:date="2023-10-22T01:24:00Z"/>
          <w:lang w:val="en-GB"/>
        </w:rPr>
        <w:pPrChange w:id="2520" w:author="Jonathan Leipold - BDAE Gruppe" w:date="2023-10-29T10:10:00Z">
          <w:pPr>
            <w:pStyle w:val="ListBullet"/>
          </w:pPr>
        </w:pPrChange>
      </w:pPr>
      <w:bookmarkStart w:id="2521" w:name="_Toc149725183"/>
      <w:ins w:id="2522" w:author="Jonathan Leipold - BDAE Gruppe" w:date="2023-10-22T22:45:00Z">
        <w:r w:rsidRPr="00783899">
          <w:rPr>
            <w:lang w:val="en-GB"/>
          </w:rPr>
          <w:t>Model choice and optimization</w:t>
        </w:r>
      </w:ins>
      <w:bookmarkEnd w:id="2521"/>
    </w:p>
    <w:p w14:paraId="48CBAF33" w14:textId="77777777" w:rsidR="00986C06" w:rsidRDefault="00986C06">
      <w:pPr>
        <w:pStyle w:val="Heading3"/>
        <w:rPr>
          <w:ins w:id="2523" w:author="Jonathan Leipold - BDAE Gruppe" w:date="2023-10-22T22:45:00Z"/>
          <w:lang w:val="en-GB"/>
        </w:rPr>
        <w:pPrChange w:id="2524" w:author="Jonathan Leipold - BDAE Gruppe" w:date="2023-10-29T10:10:00Z">
          <w:pPr>
            <w:pStyle w:val="Heading2"/>
          </w:pPr>
        </w:pPrChange>
      </w:pPr>
      <w:bookmarkStart w:id="2525" w:name="_Toc148803244"/>
    </w:p>
    <w:p w14:paraId="20E31BAF" w14:textId="5EA80D17" w:rsidR="001F43C7" w:rsidRPr="001D1C02" w:rsidRDefault="001F43C7" w:rsidP="00EB7DD6">
      <w:pPr>
        <w:rPr>
          <w:ins w:id="2526" w:author="Jonathan Leipold - BDAE Gruppe" w:date="2023-10-22T22:48:00Z"/>
          <w:lang w:val="en-GB"/>
        </w:rPr>
      </w:pPr>
      <w:ins w:id="2527" w:author="Jonathan Leipold - BDAE Gruppe" w:date="2023-10-22T22:45:00Z">
        <w:r>
          <w:rPr>
            <w:lang w:val="en-GB"/>
          </w:rPr>
          <w:t xml:space="preserve">Initially DecisionTree </w:t>
        </w:r>
        <w:r w:rsidR="007415A5">
          <w:rPr>
            <w:lang w:val="en-GB"/>
          </w:rPr>
          <w:t>was chosen as</w:t>
        </w:r>
      </w:ins>
      <w:ins w:id="2528" w:author="Gastbenutzer" w:date="2023-10-28T22:44:00Z">
        <w:r w:rsidR="007415A5">
          <w:rPr>
            <w:lang w:val="en-GB"/>
          </w:rPr>
          <w:t xml:space="preserve"> </w:t>
        </w:r>
        <w:r w:rsidR="38A32F5D" w:rsidRPr="38A32F5D">
          <w:rPr>
            <w:lang w:val="en-GB"/>
          </w:rPr>
          <w:t>the</w:t>
        </w:r>
      </w:ins>
      <w:ins w:id="2529" w:author="Jonathan Leipold - BDAE Gruppe" w:date="2023-10-22T22:45:00Z">
        <w:r w:rsidR="38A32F5D" w:rsidRPr="38A32F5D">
          <w:rPr>
            <w:lang w:val="en-GB"/>
          </w:rPr>
          <w:t xml:space="preserve"> </w:t>
        </w:r>
        <w:r w:rsidR="007415A5">
          <w:rPr>
            <w:lang w:val="en-GB"/>
          </w:rPr>
          <w:t>fi</w:t>
        </w:r>
      </w:ins>
      <w:ins w:id="2530" w:author="Jonathan Leipold - BDAE Gruppe" w:date="2023-10-22T22:46:00Z">
        <w:r w:rsidR="007415A5">
          <w:rPr>
            <w:lang w:val="en-GB"/>
          </w:rPr>
          <w:t xml:space="preserve">rst option </w:t>
        </w:r>
      </w:ins>
      <w:proofErr w:type="gramStart"/>
      <w:ins w:id="2531" w:author="Gastbenutzer" w:date="2023-10-28T22:45:00Z">
        <w:r w:rsidR="38A32F5D" w:rsidRPr="38A32F5D">
          <w:rPr>
            <w:lang w:val="en-GB"/>
          </w:rPr>
          <w:t xml:space="preserve">in order </w:t>
        </w:r>
      </w:ins>
      <w:ins w:id="2532" w:author="Jonathan Leipold - BDAE Gruppe" w:date="2023-10-22T22:46:00Z">
        <w:r w:rsidR="007415A5">
          <w:rPr>
            <w:lang w:val="en-GB"/>
          </w:rPr>
          <w:t>to</w:t>
        </w:r>
        <w:proofErr w:type="gramEnd"/>
        <w:r w:rsidR="007415A5">
          <w:rPr>
            <w:lang w:val="en-GB"/>
          </w:rPr>
          <w:t xml:space="preserve"> start with </w:t>
        </w:r>
        <w:r w:rsidR="38A32F5D" w:rsidRPr="38A32F5D">
          <w:rPr>
            <w:lang w:val="en-GB"/>
          </w:rPr>
          <w:t>a</w:t>
        </w:r>
      </w:ins>
      <w:ins w:id="2533" w:author="Gastbenutzer" w:date="2023-10-28T22:45:00Z">
        <w:r w:rsidR="38A32F5D" w:rsidRPr="38A32F5D">
          <w:rPr>
            <w:lang w:val="en-GB"/>
          </w:rPr>
          <w:t>n</w:t>
        </w:r>
      </w:ins>
      <w:ins w:id="2534" w:author="Jonathan Leipold - BDAE Gruppe" w:date="2023-10-22T22:46:00Z">
        <w:r w:rsidR="007415A5">
          <w:rPr>
            <w:lang w:val="en-GB"/>
          </w:rPr>
          <w:t xml:space="preserve"> easily interpretable model</w:t>
        </w:r>
        <w:r w:rsidR="00A9788A">
          <w:rPr>
            <w:lang w:val="en-GB"/>
          </w:rPr>
          <w:t xml:space="preserve">. </w:t>
        </w:r>
      </w:ins>
      <w:ins w:id="2535" w:author="Gastbenutzer" w:date="2023-10-28T22:45:00Z">
        <w:r w:rsidR="38A32F5D" w:rsidRPr="38A32F5D">
          <w:rPr>
            <w:lang w:val="en-GB"/>
          </w:rPr>
          <w:t xml:space="preserve">When </w:t>
        </w:r>
      </w:ins>
      <w:ins w:id="2536" w:author="Jonathan Leipold - BDAE Gruppe" w:date="2023-10-22T22:47:00Z">
        <w:del w:id="2537" w:author="Gastbenutzer" w:date="2023-10-28T22:45:00Z">
          <w:r w:rsidR="009D168E">
            <w:rPr>
              <w:lang w:val="en-GB"/>
            </w:rPr>
            <w:delText xml:space="preserve">Discovering </w:delText>
          </w:r>
        </w:del>
      </w:ins>
      <w:ins w:id="2538" w:author="Jonathan Leipold - BDAE Gruppe" w:date="2023-10-29T11:25:00Z">
        <w:r w:rsidR="00F04295">
          <w:rPr>
            <w:lang w:val="en-GB"/>
          </w:rPr>
          <w:t>SHAP</w:t>
        </w:r>
      </w:ins>
      <w:ins w:id="2539" w:author="Gastbenutzer" w:date="2023-10-28T22:45:00Z">
        <w:r w:rsidR="009D168E">
          <w:rPr>
            <w:lang w:val="en-GB"/>
          </w:rPr>
          <w:t xml:space="preserve"> </w:t>
        </w:r>
        <w:r w:rsidR="38A32F5D" w:rsidRPr="38A32F5D">
          <w:rPr>
            <w:lang w:val="en-GB"/>
          </w:rPr>
          <w:t>was discovered</w:t>
        </w:r>
      </w:ins>
      <w:ins w:id="2540" w:author="Jonathan Leipold - BDAE Gruppe" w:date="2023-10-22T22:47:00Z">
        <w:r w:rsidR="38A32F5D" w:rsidRPr="38A32F5D">
          <w:rPr>
            <w:lang w:val="en-GB"/>
          </w:rPr>
          <w:t xml:space="preserve"> </w:t>
        </w:r>
        <w:r w:rsidR="009D168E">
          <w:rPr>
            <w:lang w:val="en-GB"/>
          </w:rPr>
          <w:t xml:space="preserve">as </w:t>
        </w:r>
      </w:ins>
      <w:ins w:id="2541" w:author="Gastbenutzer" w:date="2023-10-28T22:45:00Z">
        <w:r w:rsidR="38A32F5D" w:rsidRPr="38A32F5D">
          <w:rPr>
            <w:lang w:val="en-GB"/>
          </w:rPr>
          <w:t>an i</w:t>
        </w:r>
      </w:ins>
      <w:ins w:id="2542" w:author="Jonathan Leipold - BDAE Gruppe" w:date="2023-10-22T22:47:00Z">
        <w:del w:id="2543" w:author="Gastbenutzer" w:date="2023-10-28T22:45:00Z">
          <w:r w:rsidRPr="38A32F5D" w:rsidDel="38A32F5D">
            <w:rPr>
              <w:lang w:val="en-GB"/>
            </w:rPr>
            <w:delText>I</w:delText>
          </w:r>
        </w:del>
        <w:r w:rsidR="38A32F5D" w:rsidRPr="38A32F5D">
          <w:rPr>
            <w:lang w:val="en-GB"/>
          </w:rPr>
          <w:t>nterpreter</w:t>
        </w:r>
      </w:ins>
      <w:ins w:id="2544" w:author="Gastbenutzer" w:date="2023-10-28T22:45:00Z">
        <w:r w:rsidR="38A32F5D" w:rsidRPr="38A32F5D">
          <w:rPr>
            <w:lang w:val="en-GB"/>
          </w:rPr>
          <w:t>, it was</w:t>
        </w:r>
      </w:ins>
      <w:ins w:id="2545" w:author="Jonathan Leipold - BDAE Gruppe" w:date="2023-10-22T22:47:00Z">
        <w:del w:id="2546" w:author="Gastbenutzer" w:date="2023-10-28T22:46:00Z">
          <w:r w:rsidR="009D168E">
            <w:rPr>
              <w:lang w:val="en-GB"/>
            </w:rPr>
            <w:delText xml:space="preserve"> it got</w:delText>
          </w:r>
        </w:del>
        <w:r w:rsidR="009D168E">
          <w:rPr>
            <w:lang w:val="en-GB"/>
          </w:rPr>
          <w:t xml:space="preserve"> replaced by </w:t>
        </w:r>
      </w:ins>
      <w:ins w:id="2547" w:author="Gastbenutzer" w:date="2023-10-28T22:46:00Z">
        <w:r w:rsidR="38A32F5D" w:rsidRPr="38A32F5D">
          <w:rPr>
            <w:lang w:val="en-GB"/>
          </w:rPr>
          <w:t xml:space="preserve">the </w:t>
        </w:r>
      </w:ins>
      <w:proofErr w:type="spellStart"/>
      <w:ins w:id="2548" w:author="Jonathan Leipold - BDAE Gruppe" w:date="2023-10-29T10:23:00Z">
        <w:r w:rsidR="001D1C02" w:rsidRPr="001D1C02">
          <w:rPr>
            <w:lang w:val="en-GB"/>
            <w:rPrChange w:id="2549" w:author="Jonathan Leipold - BDAE Gruppe" w:date="2023-10-29T10:23:00Z">
              <w:rPr>
                <w:b/>
                <w:lang w:val="en-GB"/>
              </w:rPr>
            </w:rPrChange>
          </w:rPr>
          <w:t>XGBClassifier</w:t>
        </w:r>
        <w:proofErr w:type="spellEnd"/>
        <w:r w:rsidR="001D1C02">
          <w:rPr>
            <w:lang w:val="en-GB"/>
          </w:rPr>
          <w:t xml:space="preserve"> </w:t>
        </w:r>
      </w:ins>
      <w:ins w:id="2550" w:author="Jonathan Leipold - BDAE Gruppe" w:date="2023-10-22T22:47:00Z">
        <w:r w:rsidR="009D168E">
          <w:rPr>
            <w:lang w:val="en-GB"/>
          </w:rPr>
          <w:t>algorithm</w:t>
        </w:r>
        <w:r w:rsidR="009B20F8">
          <w:rPr>
            <w:lang w:val="en-GB"/>
          </w:rPr>
          <w:t xml:space="preserve"> </w:t>
        </w:r>
      </w:ins>
      <w:ins w:id="2551" w:author="Jonathan Leipold - BDAE Gruppe" w:date="2023-10-22T23:10:00Z">
        <w:r w:rsidR="00AF3B91">
          <w:rPr>
            <w:lang w:val="en-GB"/>
          </w:rPr>
          <w:t>to</w:t>
        </w:r>
      </w:ins>
      <w:ins w:id="2552" w:author="Jonathan Leipold - BDAE Gruppe" w:date="2023-10-22T22:47:00Z">
        <w:r w:rsidR="009B20F8">
          <w:rPr>
            <w:lang w:val="en-GB"/>
          </w:rPr>
          <w:t xml:space="preserve"> </w:t>
        </w:r>
        <w:r w:rsidR="38A32F5D" w:rsidRPr="38A32F5D">
          <w:rPr>
            <w:lang w:val="en-GB"/>
          </w:rPr>
          <w:t>maximi</w:t>
        </w:r>
      </w:ins>
      <w:ins w:id="2553" w:author="Gastbenutzer" w:date="2023-10-28T22:46:00Z">
        <w:r w:rsidR="38A32F5D" w:rsidRPr="38A32F5D">
          <w:rPr>
            <w:lang w:val="en-GB"/>
          </w:rPr>
          <w:t>s</w:t>
        </w:r>
      </w:ins>
      <w:ins w:id="2554" w:author="Jonathan Leipold - BDAE Gruppe" w:date="2023-10-22T22:47:00Z">
        <w:del w:id="2555" w:author="Gastbenutzer" w:date="2023-10-28T22:46:00Z">
          <w:r w:rsidRPr="38A32F5D" w:rsidDel="38A32F5D">
            <w:rPr>
              <w:lang w:val="en-GB"/>
            </w:rPr>
            <w:delText>z</w:delText>
          </w:r>
        </w:del>
        <w:r w:rsidR="38A32F5D" w:rsidRPr="38A32F5D">
          <w:rPr>
            <w:lang w:val="en-GB"/>
          </w:rPr>
          <w:t>e</w:t>
        </w:r>
        <w:del w:id="2556" w:author="Gastbenutzer" w:date="2023-10-28T22:46:00Z">
          <w:r w:rsidR="009B20F8">
            <w:rPr>
              <w:lang w:val="en-GB"/>
            </w:rPr>
            <w:delText xml:space="preserve"> the</w:delText>
          </w:r>
        </w:del>
        <w:r w:rsidR="009B20F8">
          <w:rPr>
            <w:lang w:val="en-GB"/>
          </w:rPr>
          <w:t xml:space="preserve"> performance</w:t>
        </w:r>
      </w:ins>
      <w:ins w:id="2557" w:author="Jonathan Leipold - BDAE Gruppe" w:date="2023-10-22T22:48:00Z">
        <w:r w:rsidR="00AF4B5C">
          <w:rPr>
            <w:lang w:val="en-GB"/>
          </w:rPr>
          <w:t>.</w:t>
        </w:r>
      </w:ins>
      <w:ins w:id="2558" w:author="Jonathan Leipold - BDAE Gruppe" w:date="2023-10-29T10:19:00Z">
        <w:r w:rsidR="002A5FE7">
          <w:rPr>
            <w:lang w:val="en-GB"/>
          </w:rPr>
          <w:t xml:space="preserve"> </w:t>
        </w:r>
        <w:proofErr w:type="spellStart"/>
        <w:r w:rsidR="002A5FE7">
          <w:rPr>
            <w:lang w:val="en-GB"/>
          </w:rPr>
          <w:t>Support</w:t>
        </w:r>
        <w:r w:rsidR="0038607D">
          <w:rPr>
            <w:lang w:val="en-GB"/>
          </w:rPr>
          <w:t>VectorClassifier</w:t>
        </w:r>
        <w:proofErr w:type="spellEnd"/>
        <w:r w:rsidR="0038607D">
          <w:rPr>
            <w:lang w:val="en-GB"/>
          </w:rPr>
          <w:t xml:space="preserve"> wa</w:t>
        </w:r>
      </w:ins>
      <w:ins w:id="2559" w:author="Jonathan Leipold - BDAE Gruppe" w:date="2023-10-29T10:20:00Z">
        <w:r w:rsidR="0038607D">
          <w:rPr>
            <w:lang w:val="en-GB"/>
          </w:rPr>
          <w:t xml:space="preserve">s selected as </w:t>
        </w:r>
        <w:r w:rsidR="00416920">
          <w:rPr>
            <w:lang w:val="en-GB"/>
          </w:rPr>
          <w:t xml:space="preserve">addition approach </w:t>
        </w:r>
      </w:ins>
      <w:ins w:id="2560" w:author="Jonathan Leipold - BDAE Gruppe" w:date="2023-10-29T10:21:00Z">
        <w:r w:rsidR="00FF7D4A">
          <w:rPr>
            <w:lang w:val="en-GB"/>
          </w:rPr>
          <w:t xml:space="preserve">with solid results but </w:t>
        </w:r>
        <w:r w:rsidR="00EB342E">
          <w:rPr>
            <w:lang w:val="en-GB"/>
          </w:rPr>
          <w:t>t</w:t>
        </w:r>
      </w:ins>
      <w:ins w:id="2561" w:author="Jonathan Leipold - BDAE Gruppe" w:date="2023-10-29T10:22:00Z">
        <w:r w:rsidR="00EB342E">
          <w:rPr>
            <w:lang w:val="en-GB"/>
          </w:rPr>
          <w:t xml:space="preserve">oo long execution times. </w:t>
        </w:r>
        <w:proofErr w:type="spellStart"/>
        <w:r w:rsidR="00EB342E">
          <w:rPr>
            <w:lang w:val="en-GB"/>
          </w:rPr>
          <w:t>RandomForestClassifier</w:t>
        </w:r>
        <w:proofErr w:type="spellEnd"/>
        <w:r w:rsidR="00EB342E">
          <w:rPr>
            <w:lang w:val="en-GB"/>
          </w:rPr>
          <w:t xml:space="preserve"> </w:t>
        </w:r>
        <w:r w:rsidR="00EB586C">
          <w:rPr>
            <w:lang w:val="en-GB"/>
          </w:rPr>
          <w:t xml:space="preserve">was found to be a good alternative but </w:t>
        </w:r>
      </w:ins>
      <w:ins w:id="2562" w:author="Jonathan Leipold - BDAE Gruppe" w:date="2023-10-29T10:23:00Z">
        <w:r w:rsidR="001D1C02">
          <w:rPr>
            <w:lang w:val="en-GB"/>
          </w:rPr>
          <w:t xml:space="preserve">has </w:t>
        </w:r>
        <w:r w:rsidR="001D1C02" w:rsidRPr="001D1C02">
          <w:rPr>
            <w:lang w:val="en-GB"/>
          </w:rPr>
          <w:t>led to a hang up of the kernel</w:t>
        </w:r>
        <w:r w:rsidR="001D1C02">
          <w:rPr>
            <w:lang w:val="en-GB"/>
          </w:rPr>
          <w:t xml:space="preserve"> multiple times when using it with </w:t>
        </w:r>
      </w:ins>
      <w:ins w:id="2563" w:author="Jonathan Leipold - BDAE Gruppe" w:date="2023-10-29T10:24:00Z">
        <w:r w:rsidR="001262F6">
          <w:rPr>
            <w:lang w:val="en-GB"/>
          </w:rPr>
          <w:t>S</w:t>
        </w:r>
      </w:ins>
      <w:ins w:id="2564" w:author="Jonathan Leipold - BDAE Gruppe" w:date="2023-10-29T10:23:00Z">
        <w:r w:rsidR="001D1C02">
          <w:rPr>
            <w:lang w:val="en-GB"/>
          </w:rPr>
          <w:t xml:space="preserve">hap. </w:t>
        </w:r>
        <w:proofErr w:type="gramStart"/>
        <w:r w:rsidR="001D1C02">
          <w:rPr>
            <w:lang w:val="en-GB"/>
          </w:rPr>
          <w:t>So</w:t>
        </w:r>
        <w:proofErr w:type="gramEnd"/>
        <w:r w:rsidR="001D1C02">
          <w:rPr>
            <w:lang w:val="en-GB"/>
          </w:rPr>
          <w:t xml:space="preserve"> the decision was to go with </w:t>
        </w:r>
        <w:proofErr w:type="spellStart"/>
        <w:r w:rsidR="001D1C02" w:rsidRPr="00E76E47">
          <w:rPr>
            <w:b/>
            <w:lang w:val="en-GB"/>
          </w:rPr>
          <w:t>XGBClassifier</w:t>
        </w:r>
      </w:ins>
      <w:proofErr w:type="spellEnd"/>
      <w:ins w:id="2565" w:author="Jonathan Leipold - BDAE Gruppe" w:date="2023-10-29T10:24:00Z">
        <w:r w:rsidR="001D1C02">
          <w:rPr>
            <w:b/>
            <w:lang w:val="en-GB"/>
          </w:rPr>
          <w:t xml:space="preserve"> </w:t>
        </w:r>
        <w:r w:rsidR="005F3964">
          <w:rPr>
            <w:lang w:val="en-GB"/>
          </w:rPr>
          <w:t xml:space="preserve">for most of the further steps </w:t>
        </w:r>
        <w:r w:rsidR="001262F6">
          <w:rPr>
            <w:lang w:val="en-GB"/>
          </w:rPr>
          <w:t xml:space="preserve">as </w:t>
        </w:r>
        <w:r w:rsidR="005F3964">
          <w:rPr>
            <w:lang w:val="en-GB"/>
          </w:rPr>
          <w:t xml:space="preserve">a </w:t>
        </w:r>
      </w:ins>
      <w:ins w:id="2566" w:author="Jonathan Leipold - BDAE Gruppe" w:date="2023-10-29T10:25:00Z">
        <w:r w:rsidR="00491990">
          <w:rPr>
            <w:lang w:val="en-GB"/>
          </w:rPr>
          <w:t>good</w:t>
        </w:r>
      </w:ins>
      <w:ins w:id="2567" w:author="Jonathan Leipold - BDAE Gruppe" w:date="2023-10-29T10:24:00Z">
        <w:r w:rsidR="001262F6">
          <w:rPr>
            <w:lang w:val="en-GB"/>
          </w:rPr>
          <w:t xml:space="preserve">, </w:t>
        </w:r>
        <w:r w:rsidR="005F3964">
          <w:rPr>
            <w:lang w:val="en-GB"/>
          </w:rPr>
          <w:t>fast and interpretable model.</w:t>
        </w:r>
      </w:ins>
    </w:p>
    <w:p w14:paraId="4FDA74D9" w14:textId="5195C5A0" w:rsidR="00AF4B5C" w:rsidRDefault="00AF4B5C" w:rsidP="00EB7DD6">
      <w:pPr>
        <w:rPr>
          <w:ins w:id="2568" w:author="Jonathan Leipold - BDAE Gruppe" w:date="2023-10-22T22:49:00Z"/>
          <w:lang w:val="en-GB"/>
        </w:rPr>
      </w:pPr>
      <w:ins w:id="2569" w:author="Jonathan Leipold - BDAE Gruppe" w:date="2023-10-22T22:48:00Z">
        <w:r>
          <w:rPr>
            <w:lang w:val="en-GB"/>
          </w:rPr>
          <w:t>Without setting any parameters</w:t>
        </w:r>
      </w:ins>
      <w:ins w:id="2570" w:author="Gastbenutzer" w:date="2023-10-28T22:46:00Z">
        <w:r w:rsidR="38A32F5D" w:rsidRPr="38A32F5D">
          <w:rPr>
            <w:lang w:val="en-GB"/>
          </w:rPr>
          <w:t>,</w:t>
        </w:r>
      </w:ins>
      <w:ins w:id="2571" w:author="Jonathan Leipold - BDAE Gruppe" w:date="2023-10-22T22:48:00Z">
        <w:r>
          <w:rPr>
            <w:lang w:val="en-GB"/>
          </w:rPr>
          <w:t xml:space="preserve"> it </w:t>
        </w:r>
      </w:ins>
      <w:ins w:id="2572" w:author="Gastbenutzer" w:date="2023-10-28T22:46:00Z">
        <w:r w:rsidR="38A32F5D" w:rsidRPr="38A32F5D">
          <w:rPr>
            <w:lang w:val="en-GB"/>
          </w:rPr>
          <w:t xml:space="preserve">gave solid </w:t>
        </w:r>
      </w:ins>
      <w:ins w:id="2573" w:author="Jonathan Leipold - BDAE Gruppe" w:date="2023-10-22T22:48:00Z">
        <w:r w:rsidR="38A32F5D" w:rsidRPr="38A32F5D">
          <w:rPr>
            <w:lang w:val="en-GB"/>
          </w:rPr>
          <w:t>result</w:t>
        </w:r>
      </w:ins>
      <w:ins w:id="2574" w:author="Gastbenutzer" w:date="2023-10-28T22:46:00Z">
        <w:r w:rsidR="38A32F5D" w:rsidRPr="38A32F5D">
          <w:rPr>
            <w:lang w:val="en-GB"/>
          </w:rPr>
          <w:t>s</w:t>
        </w:r>
      </w:ins>
      <w:ins w:id="2575" w:author="Jonathan Leipold - BDAE Gruppe" w:date="2023-10-22T22:48:00Z">
        <w:del w:id="2576" w:author="Gastbenutzer" w:date="2023-10-28T22:46:00Z">
          <w:r w:rsidRPr="38A32F5D" w:rsidDel="38A32F5D">
            <w:rPr>
              <w:lang w:val="en-GB"/>
            </w:rPr>
            <w:delText>ed</w:delText>
          </w:r>
        </w:del>
        <w:r>
          <w:rPr>
            <w:lang w:val="en-GB"/>
          </w:rPr>
          <w:t xml:space="preserve"> from the </w:t>
        </w:r>
        <w:del w:id="2577" w:author="Gastbenutzer" w:date="2023-10-28T22:47:00Z">
          <w:r>
            <w:rPr>
              <w:lang w:val="en-GB"/>
            </w:rPr>
            <w:delText xml:space="preserve">beginning in </w:delText>
          </w:r>
          <w:r w:rsidR="00397649">
            <w:rPr>
              <w:lang w:val="en-GB"/>
            </w:rPr>
            <w:delText>solid results</w:delText>
          </w:r>
        </w:del>
      </w:ins>
      <w:ins w:id="2578" w:author="Gastbenutzer" w:date="2023-10-28T22:47:00Z">
        <w:r w:rsidR="38A32F5D" w:rsidRPr="38A32F5D">
          <w:rPr>
            <w:lang w:val="en-GB"/>
          </w:rPr>
          <w:t>start</w:t>
        </w:r>
      </w:ins>
      <w:ins w:id="2579" w:author="Jonathan Leipold - BDAE Gruppe" w:date="2023-10-22T22:48:00Z">
        <w:r w:rsidR="00397649">
          <w:rPr>
            <w:lang w:val="en-GB"/>
          </w:rPr>
          <w:t xml:space="preserve"> </w:t>
        </w:r>
      </w:ins>
      <w:ins w:id="2580" w:author="Jonathan Leipold - BDAE Gruppe" w:date="2023-10-22T22:49:00Z">
        <w:r w:rsidR="00397649">
          <w:rPr>
            <w:lang w:val="en-GB"/>
          </w:rPr>
          <w:t>on the ‘terminated’ target</w:t>
        </w:r>
        <w:r w:rsidR="006206DA">
          <w:rPr>
            <w:lang w:val="en-GB"/>
          </w:rPr>
          <w:t xml:space="preserve">. </w:t>
        </w:r>
      </w:ins>
    </w:p>
    <w:p w14:paraId="3CC63B8E" w14:textId="6988A8D3" w:rsidR="00FF6CF0" w:rsidRDefault="00FB1508" w:rsidP="00FF6CF0">
      <w:pPr>
        <w:keepNext/>
        <w:rPr>
          <w:ins w:id="2581" w:author="Jonathan Leipold - BDAE Gruppe" w:date="2023-10-22T22:56:00Z"/>
        </w:rPr>
      </w:pPr>
      <w:ins w:id="2582" w:author="Jonathan Leipold - BDAE Gruppe" w:date="2023-10-22T23:04:00Z">
        <w:r>
          <w:rPr>
            <w:noProof/>
          </w:rPr>
          <w:drawing>
            <wp:inline distT="0" distB="0" distL="0" distR="0" wp14:anchorId="3AC183CA" wp14:editId="175F54FA">
              <wp:extent cx="5274310" cy="2266315"/>
              <wp:effectExtent l="0" t="0" r="2540" b="635"/>
              <wp:docPr id="736820231" name="Grafik 73682023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0231" name="Grafik 1" descr="Ein Bild, das Text, Screenshot, Schrift, Zahl enthält.&#10;&#10;Automatisch generierte Beschreibung"/>
                      <pic:cNvPicPr/>
                    </pic:nvPicPr>
                    <pic:blipFill>
                      <a:blip r:embed="rId46"/>
                      <a:stretch>
                        <a:fillRect/>
                      </a:stretch>
                    </pic:blipFill>
                    <pic:spPr>
                      <a:xfrm>
                        <a:off x="0" y="0"/>
                        <a:ext cx="5274310" cy="2266315"/>
                      </a:xfrm>
                      <a:prstGeom prst="rect">
                        <a:avLst/>
                      </a:prstGeom>
                    </pic:spPr>
                  </pic:pic>
                </a:graphicData>
              </a:graphic>
            </wp:inline>
          </w:drawing>
        </w:r>
      </w:ins>
    </w:p>
    <w:p w14:paraId="1BE790CD" w14:textId="1537F65B" w:rsidR="00FF6CF0" w:rsidRPr="00FB1508" w:rsidRDefault="00FF6CF0" w:rsidP="00FF6CF0">
      <w:pPr>
        <w:pStyle w:val="Caption"/>
        <w:rPr>
          <w:ins w:id="2583" w:author="Jonathan Leipold - BDAE Gruppe" w:date="2023-10-22T22:56:00Z"/>
          <w:lang w:val="en-GB"/>
          <w:rPrChange w:id="2584" w:author="Jonathan Leipold - BDAE Gruppe" w:date="2023-10-22T23:04:00Z">
            <w:rPr>
              <w:ins w:id="2585" w:author="Jonathan Leipold - BDAE Gruppe" w:date="2023-10-22T22:56:00Z"/>
            </w:rPr>
          </w:rPrChange>
        </w:rPr>
      </w:pPr>
      <w:ins w:id="2586" w:author="Jonathan Leipold - BDAE Gruppe" w:date="2023-10-22T22:56:00Z">
        <w:r w:rsidRPr="00FB1508">
          <w:rPr>
            <w:lang w:val="en-GB"/>
            <w:rPrChange w:id="2587" w:author="Jonathan Leipold - BDAE Gruppe" w:date="2023-10-22T23:04:00Z">
              <w:rPr/>
            </w:rPrChange>
          </w:rPr>
          <w:t xml:space="preserve">Figure </w:t>
        </w:r>
        <w:r>
          <w:fldChar w:fldCharType="begin"/>
        </w:r>
        <w:r w:rsidRPr="00FB1508">
          <w:rPr>
            <w:lang w:val="en-GB"/>
            <w:rPrChange w:id="2588" w:author="Jonathan Leipold - BDAE Gruppe" w:date="2023-10-22T23:04:00Z">
              <w:rPr/>
            </w:rPrChange>
          </w:rPr>
          <w:instrText xml:space="preserve"> SEQ Figure \* ARABIC </w:instrText>
        </w:r>
      </w:ins>
      <w:r>
        <w:fldChar w:fldCharType="separate"/>
      </w:r>
      <w:ins w:id="2589" w:author="Jonathan Leipold - BDAE Gruppe" w:date="2023-10-22T23:20:00Z">
        <w:r w:rsidR="002B6A51">
          <w:rPr>
            <w:noProof/>
            <w:lang w:val="en-GB"/>
          </w:rPr>
          <w:t>19</w:t>
        </w:r>
      </w:ins>
      <w:ins w:id="2590" w:author="Jonathan Leipold - BDAE Gruppe" w:date="2023-10-22T22:56:00Z">
        <w:r>
          <w:fldChar w:fldCharType="end"/>
        </w:r>
        <w:r w:rsidRPr="00FB1508">
          <w:rPr>
            <w:lang w:val="en-GB"/>
            <w:rPrChange w:id="2591" w:author="Jonathan Leipold - BDAE Gruppe" w:date="2023-10-22T23:04:00Z">
              <w:rPr/>
            </w:rPrChange>
          </w:rPr>
          <w:t xml:space="preserve">: First results of </w:t>
        </w:r>
        <w:proofErr w:type="spellStart"/>
        <w:r w:rsidRPr="00FB1508">
          <w:rPr>
            <w:lang w:val="en-GB"/>
            <w:rPrChange w:id="2592" w:author="Jonathan Leipold - BDAE Gruppe" w:date="2023-10-22T23:04:00Z">
              <w:rPr/>
            </w:rPrChange>
          </w:rPr>
          <w:t>xgboost</w:t>
        </w:r>
        <w:proofErr w:type="spellEnd"/>
        <w:r w:rsidRPr="00FB1508">
          <w:rPr>
            <w:lang w:val="en-GB"/>
            <w:rPrChange w:id="2593" w:author="Jonathan Leipold - BDAE Gruppe" w:date="2023-10-22T23:04:00Z">
              <w:rPr/>
            </w:rPrChange>
          </w:rPr>
          <w:t xml:space="preserve"> on 'terminated' and '</w:t>
        </w:r>
        <w:proofErr w:type="spellStart"/>
        <w:r w:rsidRPr="00FB1508">
          <w:rPr>
            <w:lang w:val="en-GB"/>
            <w:rPrChange w:id="2594" w:author="Jonathan Leipold - BDAE Gruppe" w:date="2023-10-22T23:04:00Z">
              <w:rPr/>
            </w:rPrChange>
          </w:rPr>
          <w:t>ds_</w:t>
        </w:r>
        <w:proofErr w:type="gramStart"/>
        <w:r w:rsidRPr="00FB1508">
          <w:rPr>
            <w:lang w:val="en-GB"/>
            <w:rPrChange w:id="2595" w:author="Jonathan Leipold - BDAE Gruppe" w:date="2023-10-22T23:04:00Z">
              <w:rPr/>
            </w:rPrChange>
          </w:rPr>
          <w:t>terminated</w:t>
        </w:r>
        <w:proofErr w:type="spellEnd"/>
        <w:r w:rsidRPr="00FB1508">
          <w:rPr>
            <w:lang w:val="en-GB"/>
            <w:rPrChange w:id="2596" w:author="Jonathan Leipold - BDAE Gruppe" w:date="2023-10-22T23:04:00Z">
              <w:rPr/>
            </w:rPrChange>
          </w:rPr>
          <w:t>'</w:t>
        </w:r>
        <w:proofErr w:type="gramEnd"/>
      </w:ins>
    </w:p>
    <w:p w14:paraId="32B1E663" w14:textId="1C56A5A4" w:rsidR="00397649" w:rsidRPr="00FF6CF0" w:rsidRDefault="002472DD">
      <w:pPr>
        <w:pStyle w:val="Heading3"/>
        <w:rPr>
          <w:ins w:id="2597" w:author="Jonathan Leipold - BDAE Gruppe" w:date="2023-10-22T22:49:00Z"/>
          <w:lang w:val="en-GB"/>
          <w:rPrChange w:id="2598" w:author="Jonathan Leipold - BDAE Gruppe" w:date="2023-10-22T22:56:00Z">
            <w:rPr>
              <w:ins w:id="2599" w:author="Jonathan Leipold - BDAE Gruppe" w:date="2023-10-22T22:49:00Z"/>
            </w:rPr>
          </w:rPrChange>
        </w:rPr>
        <w:pPrChange w:id="2600" w:author="Jonathan Leipold - BDAE Gruppe" w:date="2023-10-29T10:27:00Z">
          <w:pPr/>
        </w:pPrChange>
      </w:pPr>
      <w:ins w:id="2601" w:author="Jonathan Leipold - BDAE Gruppe" w:date="2023-10-22T22:54:00Z">
        <w:r w:rsidRPr="00FF6CF0">
          <w:rPr>
            <w:noProof/>
            <w:lang w:val="en-GB"/>
            <w:rPrChange w:id="2602" w:author="Jonathan Leipold - BDAE Gruppe" w:date="2023-10-22T22:56:00Z">
              <w:rPr>
                <w:noProof/>
              </w:rPr>
            </w:rPrChange>
          </w:rPr>
          <w:lastRenderedPageBreak/>
          <w:t xml:space="preserve"> </w:t>
        </w:r>
      </w:ins>
      <w:bookmarkStart w:id="2603" w:name="_Toc149725184"/>
      <w:ins w:id="2604" w:author="Jonathan Leipold - BDAE Gruppe" w:date="2023-10-29T10:27:00Z">
        <w:r w:rsidR="00351ECD">
          <w:rPr>
            <w:noProof/>
            <w:lang w:val="en-GB"/>
          </w:rPr>
          <w:t>Alternative target ds_terminated</w:t>
        </w:r>
      </w:ins>
      <w:bookmarkEnd w:id="2603"/>
    </w:p>
    <w:p w14:paraId="1E1824B8" w14:textId="0DCF624E" w:rsidR="001F43C7" w:rsidRDefault="00D52581" w:rsidP="00EB7DD6">
      <w:pPr>
        <w:rPr>
          <w:ins w:id="2605" w:author="Jonathan Leipold - BDAE Gruppe" w:date="2023-10-22T23:06:00Z"/>
          <w:lang w:val="en-GB"/>
        </w:rPr>
      </w:pPr>
      <w:ins w:id="2606" w:author="Jonathan Leipold - BDAE Gruppe" w:date="2023-10-22T22:51:00Z">
        <w:r>
          <w:rPr>
            <w:lang w:val="en-GB"/>
          </w:rPr>
          <w:t xml:space="preserve">For </w:t>
        </w:r>
      </w:ins>
      <w:ins w:id="2607" w:author="Jonathan Leipold - BDAE Gruppe" w:date="2023-10-22T22:52:00Z">
        <w:r w:rsidR="00B57FB8">
          <w:rPr>
            <w:lang w:val="en-GB"/>
          </w:rPr>
          <w:t>the alternative target variable</w:t>
        </w:r>
      </w:ins>
      <w:ins w:id="2608" w:author="Gastbenutzer" w:date="2023-10-28T22:47:00Z">
        <w:r w:rsidR="38A32F5D" w:rsidRPr="38A32F5D">
          <w:rPr>
            <w:lang w:val="en-GB"/>
          </w:rPr>
          <w:t>, the</w:t>
        </w:r>
      </w:ins>
      <w:ins w:id="2609" w:author="Jonathan Leipold - BDAE Gruppe" w:date="2023-10-22T22:52:00Z">
        <w:r w:rsidR="38A32F5D" w:rsidRPr="38A32F5D">
          <w:rPr>
            <w:lang w:val="en-GB"/>
          </w:rPr>
          <w:t xml:space="preserve"> </w:t>
        </w:r>
        <w:r w:rsidR="00CF223C">
          <w:rPr>
            <w:lang w:val="en-GB"/>
          </w:rPr>
          <w:t>first results were terrible</w:t>
        </w:r>
      </w:ins>
      <w:ins w:id="2610" w:author="Jonathan Leipold - BDAE Gruppe" w:date="2023-10-22T23:04:00Z">
        <w:r w:rsidR="00FB1508">
          <w:rPr>
            <w:lang w:val="en-GB"/>
          </w:rPr>
          <w:t xml:space="preserve">. </w:t>
        </w:r>
      </w:ins>
      <w:ins w:id="2611" w:author="Gastbenutzer" w:date="2023-10-28T22:48:00Z">
        <w:r w:rsidR="38A32F5D" w:rsidRPr="38A32F5D">
          <w:rPr>
            <w:lang w:val="en-GB"/>
          </w:rPr>
          <w:t xml:space="preserve">The </w:t>
        </w:r>
      </w:ins>
      <w:ins w:id="2612" w:author="Jonathan Leipold - BDAE Gruppe" w:date="2023-10-22T23:04:00Z">
        <w:r w:rsidR="00FB1508">
          <w:rPr>
            <w:lang w:val="en-GB"/>
          </w:rPr>
          <w:t>F1-</w:t>
        </w:r>
      </w:ins>
      <w:ins w:id="2613" w:author="Gastbenutzer" w:date="2023-10-28T22:48:00Z">
        <w:r w:rsidR="38A32F5D" w:rsidRPr="38A32F5D">
          <w:rPr>
            <w:lang w:val="en-GB"/>
          </w:rPr>
          <w:t>s</w:t>
        </w:r>
      </w:ins>
      <w:ins w:id="2614" w:author="Jonathan Leipold - BDAE Gruppe" w:date="2023-10-22T23:04:00Z">
        <w:del w:id="2615" w:author="Gastbenutzer" w:date="2023-10-28T22:48:00Z">
          <w:r w:rsidR="00FB1508">
            <w:rPr>
              <w:lang w:val="en-GB"/>
            </w:rPr>
            <w:delText>S</w:delText>
          </w:r>
        </w:del>
        <w:r w:rsidR="00FB1508">
          <w:rPr>
            <w:lang w:val="en-GB"/>
          </w:rPr>
          <w:t xml:space="preserve">core on the </w:t>
        </w:r>
      </w:ins>
      <w:ins w:id="2616" w:author="Jonathan Leipold - BDAE Gruppe" w:date="2023-10-22T23:05:00Z">
        <w:r w:rsidR="00FB1508">
          <w:rPr>
            <w:lang w:val="en-GB"/>
          </w:rPr>
          <w:t xml:space="preserve">test data was 0. Adjustments of the preprocessing parameters only resulted in </w:t>
        </w:r>
        <w:del w:id="2617" w:author="Gastbenutzer" w:date="2023-10-28T22:48:00Z">
          <w:r w:rsidRPr="38A32F5D" w:rsidDel="38A32F5D">
            <w:rPr>
              <w:lang w:val="en-GB"/>
            </w:rPr>
            <w:delText>u</w:delText>
          </w:r>
        </w:del>
      </w:ins>
      <w:ins w:id="2618" w:author="Gastbenutzer" w:date="2023-10-28T22:48:00Z">
        <w:r w:rsidR="38A32F5D" w:rsidRPr="38A32F5D">
          <w:rPr>
            <w:lang w:val="en-GB"/>
          </w:rPr>
          <w:t>i</w:t>
        </w:r>
      </w:ins>
      <w:ins w:id="2619" w:author="Jonathan Leipold - BDAE Gruppe" w:date="2023-10-22T23:05:00Z">
        <w:r w:rsidR="38A32F5D" w:rsidRPr="38A32F5D">
          <w:rPr>
            <w:lang w:val="en-GB"/>
          </w:rPr>
          <w:t>nsignificant</w:t>
        </w:r>
        <w:r w:rsidR="00FB1508">
          <w:rPr>
            <w:lang w:val="en-GB"/>
          </w:rPr>
          <w:t xml:space="preserve"> changes. </w:t>
        </w:r>
      </w:ins>
      <w:ins w:id="2620" w:author="Gastbenutzer" w:date="2023-10-28T22:48:00Z">
        <w:r w:rsidR="38A32F5D" w:rsidRPr="38A32F5D">
          <w:rPr>
            <w:lang w:val="en-GB"/>
          </w:rPr>
          <w:t xml:space="preserve">The </w:t>
        </w:r>
      </w:ins>
      <w:ins w:id="2621" w:author="Gastbenutzer" w:date="2023-10-28T22:49:00Z">
        <w:r w:rsidR="38A32F5D" w:rsidRPr="38A32F5D">
          <w:rPr>
            <w:lang w:val="en-GB"/>
          </w:rPr>
          <w:t>m</w:t>
        </w:r>
      </w:ins>
      <w:ins w:id="2622" w:author="Jonathan Leipold - BDAE Gruppe" w:date="2023-10-22T23:05:00Z">
        <w:del w:id="2623" w:author="Gastbenutzer" w:date="2023-10-28T22:48:00Z">
          <w:r w:rsidR="007817C6">
            <w:rPr>
              <w:lang w:val="en-GB"/>
            </w:rPr>
            <w:delText>M</w:delText>
          </w:r>
        </w:del>
        <w:r w:rsidR="007817C6">
          <w:rPr>
            <w:lang w:val="en-GB"/>
          </w:rPr>
          <w:t xml:space="preserve">ain reason </w:t>
        </w:r>
      </w:ins>
      <w:ins w:id="2624" w:author="Gastbenutzer" w:date="2023-10-28T22:49:00Z">
        <w:r w:rsidR="38A32F5D" w:rsidRPr="38A32F5D">
          <w:rPr>
            <w:lang w:val="en-GB"/>
          </w:rPr>
          <w:t xml:space="preserve">seems to </w:t>
        </w:r>
      </w:ins>
      <w:ins w:id="2625" w:author="Jonathan Leipold - BDAE Gruppe" w:date="2023-10-22T23:05:00Z">
        <w:del w:id="2626" w:author="Gastbenutzer" w:date="2023-10-28T22:49:00Z">
          <w:r w:rsidR="007817C6">
            <w:rPr>
              <w:lang w:val="en-GB"/>
            </w:rPr>
            <w:delText xml:space="preserve">must </w:delText>
          </w:r>
        </w:del>
        <w:r w:rsidR="007817C6">
          <w:rPr>
            <w:lang w:val="en-GB"/>
          </w:rPr>
          <w:t>be the high imbalance of</w:t>
        </w:r>
      </w:ins>
      <w:ins w:id="2627" w:author="Gastbenutzer" w:date="2023-10-28T22:49:00Z">
        <w:r w:rsidR="007817C6">
          <w:rPr>
            <w:lang w:val="en-GB"/>
          </w:rPr>
          <w:t xml:space="preserve"> </w:t>
        </w:r>
        <w:r w:rsidR="38A32F5D" w:rsidRPr="38A32F5D">
          <w:rPr>
            <w:lang w:val="en-GB"/>
          </w:rPr>
          <w:t>the</w:t>
        </w:r>
      </w:ins>
      <w:ins w:id="2628" w:author="Jonathan Leipold - BDAE Gruppe" w:date="2023-10-22T23:05:00Z">
        <w:r w:rsidR="38A32F5D" w:rsidRPr="38A32F5D">
          <w:rPr>
            <w:lang w:val="en-GB"/>
          </w:rPr>
          <w:t xml:space="preserve"> </w:t>
        </w:r>
        <w:r w:rsidR="007817C6">
          <w:rPr>
            <w:lang w:val="en-GB"/>
          </w:rPr>
          <w:t>data between class 0 and 1.</w:t>
        </w:r>
      </w:ins>
      <w:ins w:id="2629" w:author="Jonathan Leipold - BDAE Gruppe" w:date="2023-10-29T10:25:00Z">
        <w:r w:rsidR="00E526BC">
          <w:rPr>
            <w:lang w:val="en-GB"/>
          </w:rPr>
          <w:t xml:space="preserve"> Especially inside the test data, when splitting </w:t>
        </w:r>
        <w:r w:rsidR="00D465B8">
          <w:rPr>
            <w:lang w:val="en-GB"/>
          </w:rPr>
          <w:t>data by date.</w:t>
        </w:r>
      </w:ins>
    </w:p>
    <w:p w14:paraId="0A0C381A" w14:textId="14FE1F3F" w:rsidR="007817C6" w:rsidRDefault="002233E0" w:rsidP="00EB7DD6">
      <w:pPr>
        <w:rPr>
          <w:ins w:id="2630" w:author="Jonathan Leipold - BDAE Gruppe" w:date="2023-10-22T23:11:00Z"/>
          <w:lang w:val="en-GB"/>
        </w:rPr>
      </w:pPr>
      <w:ins w:id="2631" w:author="Jonathan Leipold - BDAE Gruppe" w:date="2023-10-22T23:06:00Z">
        <w:r>
          <w:rPr>
            <w:lang w:val="en-GB"/>
          </w:rPr>
          <w:t>It wa</w:t>
        </w:r>
      </w:ins>
      <w:ins w:id="2632" w:author="Jonathan Leipold - BDAE Gruppe" w:date="2023-10-22T23:07:00Z">
        <w:r>
          <w:rPr>
            <w:lang w:val="en-GB"/>
          </w:rPr>
          <w:t xml:space="preserve">s tried to handle the imbalance using </w:t>
        </w:r>
        <w:proofErr w:type="spellStart"/>
        <w:proofErr w:type="gramStart"/>
        <w:r w:rsidRPr="002233E0">
          <w:rPr>
            <w:lang w:val="en-GB"/>
          </w:rPr>
          <w:t>RandomOverSampler</w:t>
        </w:r>
        <w:proofErr w:type="spellEnd"/>
        <w:r>
          <w:rPr>
            <w:lang w:val="en-GB"/>
          </w:rPr>
          <w:t>(</w:t>
        </w:r>
        <w:proofErr w:type="gramEnd"/>
        <w:r>
          <w:rPr>
            <w:lang w:val="en-GB"/>
          </w:rPr>
          <w:t xml:space="preserve">) </w:t>
        </w:r>
      </w:ins>
      <w:ins w:id="2633" w:author="Jonathan Leipold - BDAE Gruppe" w:date="2023-10-22T23:08:00Z">
        <w:r w:rsidR="004F0DC3">
          <w:rPr>
            <w:lang w:val="en-GB"/>
          </w:rPr>
          <w:t xml:space="preserve">with </w:t>
        </w:r>
        <w:proofErr w:type="spellStart"/>
        <w:r w:rsidR="004F0DC3">
          <w:rPr>
            <w:lang w:val="en-GB"/>
          </w:rPr>
          <w:t>GridSe</w:t>
        </w:r>
      </w:ins>
      <w:ins w:id="2634" w:author="Jonathan Leipold - BDAE Gruppe" w:date="2023-10-22T23:09:00Z">
        <w:r w:rsidR="004F0DC3">
          <w:rPr>
            <w:lang w:val="en-GB"/>
          </w:rPr>
          <w:t>arch</w:t>
        </w:r>
        <w:proofErr w:type="spellEnd"/>
        <w:r w:rsidR="004F0DC3">
          <w:rPr>
            <w:lang w:val="en-GB"/>
          </w:rPr>
          <w:t xml:space="preserve"> </w:t>
        </w:r>
      </w:ins>
      <w:ins w:id="2635" w:author="Jonathan Leipold - BDAE Gruppe" w:date="2023-10-22T23:07:00Z">
        <w:del w:id="2636" w:author="Gastbenutzer" w:date="2023-10-28T22:49:00Z">
          <w:r>
            <w:rPr>
              <w:lang w:val="en-GB"/>
            </w:rPr>
            <w:delText>inside</w:delText>
          </w:r>
        </w:del>
      </w:ins>
      <w:ins w:id="2637" w:author="Gastbenutzer" w:date="2023-10-28T22:49:00Z">
        <w:r w:rsidR="38A32F5D" w:rsidRPr="38A32F5D">
          <w:rPr>
            <w:lang w:val="en-GB"/>
          </w:rPr>
          <w:t>within</w:t>
        </w:r>
      </w:ins>
      <w:ins w:id="2638" w:author="Jonathan Leipold - BDAE Gruppe" w:date="2023-10-22T23:07:00Z">
        <w:r>
          <w:rPr>
            <w:lang w:val="en-GB"/>
          </w:rPr>
          <w:t xml:space="preserve"> a pipeline </w:t>
        </w:r>
        <w:r w:rsidR="00AB2F5B">
          <w:rPr>
            <w:lang w:val="en-GB"/>
          </w:rPr>
          <w:t xml:space="preserve">with </w:t>
        </w:r>
      </w:ins>
      <w:ins w:id="2639" w:author="Jonathan Leipold - BDAE Gruppe" w:date="2023-10-22T23:09:00Z">
        <w:r w:rsidR="00AF3B91">
          <w:rPr>
            <w:lang w:val="en-GB"/>
          </w:rPr>
          <w:t xml:space="preserve">the </w:t>
        </w:r>
      </w:ins>
      <w:proofErr w:type="spellStart"/>
      <w:ins w:id="2640" w:author="Jonathan Leipold - BDAE Gruppe" w:date="2023-10-22T23:10:00Z">
        <w:r w:rsidR="00AF3B91" w:rsidRPr="00AF3B91">
          <w:rPr>
            <w:lang w:val="en-GB"/>
          </w:rPr>
          <w:t>XGBClassifier</w:t>
        </w:r>
      </w:ins>
      <w:proofErr w:type="spellEnd"/>
      <w:ins w:id="2641" w:author="Jonathan Leipold - BDAE Gruppe" w:date="2023-10-22T23:09:00Z">
        <w:r w:rsidR="005822C1">
          <w:rPr>
            <w:lang w:val="en-GB"/>
          </w:rPr>
          <w:t xml:space="preserve"> </w:t>
        </w:r>
      </w:ins>
      <w:ins w:id="2642" w:author="Jonathan Leipold - BDAE Gruppe" w:date="2023-10-22T23:08:00Z">
        <w:r w:rsidR="002849CD">
          <w:rPr>
            <w:lang w:val="en-GB"/>
          </w:rPr>
          <w:t xml:space="preserve">as well as a </w:t>
        </w:r>
        <w:proofErr w:type="spellStart"/>
        <w:r w:rsidR="002849CD">
          <w:rPr>
            <w:lang w:val="en-GB"/>
          </w:rPr>
          <w:t>GridSearch</w:t>
        </w:r>
        <w:proofErr w:type="spellEnd"/>
        <w:r w:rsidR="002849CD">
          <w:rPr>
            <w:lang w:val="en-GB"/>
          </w:rPr>
          <w:t xml:space="preserve"> on </w:t>
        </w:r>
      </w:ins>
      <w:ins w:id="2643" w:author="Jonathan Leipold - BDAE Gruppe" w:date="2023-10-22T23:09:00Z">
        <w:r w:rsidR="005822C1">
          <w:rPr>
            <w:lang w:val="en-GB"/>
          </w:rPr>
          <w:t>the ‘</w:t>
        </w:r>
        <w:proofErr w:type="spellStart"/>
        <w:r w:rsidR="005822C1" w:rsidRPr="005822C1">
          <w:rPr>
            <w:lang w:val="en-GB"/>
          </w:rPr>
          <w:t>scale_pos_weight</w:t>
        </w:r>
        <w:proofErr w:type="spellEnd"/>
        <w:r w:rsidR="005822C1">
          <w:rPr>
            <w:lang w:val="en-GB"/>
          </w:rPr>
          <w:t xml:space="preserve">’ parameter of </w:t>
        </w:r>
      </w:ins>
      <w:ins w:id="2644" w:author="Jonathan Leipold - BDAE Gruppe" w:date="2023-10-22T23:10:00Z">
        <w:r w:rsidR="00AF3B91">
          <w:rPr>
            <w:lang w:val="en-GB"/>
          </w:rPr>
          <w:t xml:space="preserve">the </w:t>
        </w:r>
        <w:proofErr w:type="spellStart"/>
        <w:r w:rsidR="00AF3B91" w:rsidRPr="00AF3B91">
          <w:rPr>
            <w:lang w:val="en-GB"/>
          </w:rPr>
          <w:t>XGBClassifier</w:t>
        </w:r>
      </w:ins>
      <w:proofErr w:type="spellEnd"/>
      <w:ins w:id="2645" w:author="Gastbenutzer" w:date="2023-10-28T22:49:00Z">
        <w:r w:rsidR="38A32F5D" w:rsidRPr="38A32F5D">
          <w:rPr>
            <w:lang w:val="en-GB"/>
          </w:rPr>
          <w:t>,</w:t>
        </w:r>
      </w:ins>
      <w:ins w:id="2646" w:author="Jonathan Leipold - BDAE Gruppe" w:date="2023-10-22T23:10:00Z">
        <w:r w:rsidR="00AF3B91">
          <w:rPr>
            <w:lang w:val="en-GB"/>
          </w:rPr>
          <w:t xml:space="preserve"> but </w:t>
        </w:r>
        <w:r w:rsidR="005B57EC">
          <w:rPr>
            <w:lang w:val="en-GB"/>
          </w:rPr>
          <w:t xml:space="preserve">both </w:t>
        </w:r>
        <w:r w:rsidR="38A32F5D" w:rsidRPr="38A32F5D">
          <w:rPr>
            <w:lang w:val="en-GB"/>
          </w:rPr>
          <w:t>did</w:t>
        </w:r>
      </w:ins>
      <w:ins w:id="2647" w:author="Gastbenutzer" w:date="2023-10-28T22:49:00Z">
        <w:r w:rsidR="38A32F5D" w:rsidRPr="38A32F5D">
          <w:rPr>
            <w:lang w:val="en-GB"/>
          </w:rPr>
          <w:t xml:space="preserve"> </w:t>
        </w:r>
      </w:ins>
      <w:ins w:id="2648" w:author="Jonathan Leipold - BDAE Gruppe" w:date="2023-10-22T23:10:00Z">
        <w:r w:rsidR="38A32F5D" w:rsidRPr="38A32F5D">
          <w:rPr>
            <w:lang w:val="en-GB"/>
          </w:rPr>
          <w:t>n</w:t>
        </w:r>
      </w:ins>
      <w:ins w:id="2649" w:author="Gastbenutzer" w:date="2023-10-28T22:50:00Z">
        <w:r w:rsidR="38A32F5D" w:rsidRPr="38A32F5D">
          <w:rPr>
            <w:lang w:val="en-GB"/>
          </w:rPr>
          <w:t>o</w:t>
        </w:r>
      </w:ins>
      <w:ins w:id="2650" w:author="Jonathan Leipold - BDAE Gruppe" w:date="2023-10-22T23:10:00Z">
        <w:del w:id="2651" w:author="Gastbenutzer" w:date="2023-10-28T22:50:00Z">
          <w:r w:rsidRPr="38A32F5D" w:rsidDel="38A32F5D">
            <w:rPr>
              <w:lang w:val="en-GB"/>
            </w:rPr>
            <w:delText>’</w:delText>
          </w:r>
        </w:del>
        <w:r w:rsidR="38A32F5D" w:rsidRPr="38A32F5D">
          <w:rPr>
            <w:lang w:val="en-GB"/>
          </w:rPr>
          <w:t>t</w:t>
        </w:r>
        <w:r w:rsidR="005B57EC">
          <w:rPr>
            <w:lang w:val="en-GB"/>
          </w:rPr>
          <w:t xml:space="preserve"> result in a higher </w:t>
        </w:r>
      </w:ins>
      <w:ins w:id="2652" w:author="Jonathan Leipold - BDAE Gruppe" w:date="2023-10-22T23:21:00Z">
        <w:r w:rsidR="002B6A51">
          <w:rPr>
            <w:lang w:val="en-GB"/>
          </w:rPr>
          <w:t>F</w:t>
        </w:r>
      </w:ins>
      <w:ins w:id="2653" w:author="Jonathan Leipold - BDAE Gruppe" w:date="2023-10-22T23:10:00Z">
        <w:r w:rsidR="005B57EC">
          <w:rPr>
            <w:lang w:val="en-GB"/>
          </w:rPr>
          <w:t>1 score.</w:t>
        </w:r>
      </w:ins>
    </w:p>
    <w:p w14:paraId="0856D14A" w14:textId="649BA422" w:rsidR="00FB4D75" w:rsidRPr="000D53C0" w:rsidRDefault="00DF5306">
      <w:pPr>
        <w:keepNext/>
        <w:rPr>
          <w:ins w:id="2654" w:author="Jonathan Leipold - BDAE Gruppe" w:date="2023-10-22T23:17:00Z"/>
          <w:lang w:val="en-GB"/>
          <w:rPrChange w:id="2655" w:author="Jonathan Leipold - BDAE Gruppe" w:date="2023-10-25T19:35:00Z">
            <w:rPr>
              <w:ins w:id="2656" w:author="Jonathan Leipold - BDAE Gruppe" w:date="2023-10-22T23:17:00Z"/>
            </w:rPr>
          </w:rPrChange>
        </w:rPr>
        <w:pPrChange w:id="2657" w:author="Jonathan Leipold - BDAE Gruppe" w:date="2023-10-22T23:17:00Z">
          <w:pPr/>
        </w:pPrChange>
      </w:pPr>
      <w:ins w:id="2658" w:author="Jonathan Leipold - BDAE Gruppe" w:date="2023-10-22T23:14:00Z">
        <w:del w:id="2659" w:author="Gastbenutzer" w:date="2023-10-28T22:51:00Z">
          <w:r>
            <w:rPr>
              <w:lang w:val="en-GB"/>
            </w:rPr>
            <w:delText>A</w:delText>
          </w:r>
        </w:del>
      </w:ins>
      <w:ins w:id="2660" w:author="Jonathan Leipold - BDAE Gruppe" w:date="2023-10-22T23:12:00Z">
        <w:del w:id="2661" w:author="Gastbenutzer" w:date="2023-10-28T22:51:00Z">
          <w:r w:rsidR="00211A10">
            <w:rPr>
              <w:lang w:val="en-GB"/>
            </w:rPr>
            <w:delText xml:space="preserve"> self-written function </w:delText>
          </w:r>
        </w:del>
      </w:ins>
      <w:ins w:id="2662" w:author="Jonathan Leipold - BDAE Gruppe" w:date="2023-10-22T23:14:00Z">
        <w:del w:id="2663" w:author="Gastbenutzer" w:date="2023-10-28T22:51:00Z">
          <w:r>
            <w:rPr>
              <w:lang w:val="en-GB"/>
            </w:rPr>
            <w:delText xml:space="preserve">instead </w:delText>
          </w:r>
          <w:r w:rsidR="00FE1E14">
            <w:rPr>
              <w:lang w:val="en-GB"/>
            </w:rPr>
            <w:delText xml:space="preserve">got created to </w:delText>
          </w:r>
        </w:del>
      </w:ins>
      <w:ins w:id="2664" w:author="Jonathan Leipold - BDAE Gruppe" w:date="2023-10-22T23:12:00Z">
        <w:del w:id="2665" w:author="Gastbenutzer" w:date="2023-10-28T22:51:00Z">
          <w:r w:rsidR="00943C7E">
            <w:rPr>
              <w:lang w:val="en-GB"/>
            </w:rPr>
            <w:delText xml:space="preserve">rebalanced </w:delText>
          </w:r>
        </w:del>
      </w:ins>
      <w:ins w:id="2666" w:author="Jonathan Leipold - BDAE Gruppe" w:date="2023-10-22T23:14:00Z">
        <w:del w:id="2667" w:author="Gastbenutzer" w:date="2023-10-28T22:51:00Z">
          <w:r w:rsidR="00FE1E14">
            <w:rPr>
              <w:lang w:val="en-GB"/>
            </w:rPr>
            <w:delText xml:space="preserve">the df </w:delText>
          </w:r>
        </w:del>
      </w:ins>
      <w:ins w:id="2668" w:author="Jonathan Leipold - BDAE Gruppe" w:date="2023-10-22T23:12:00Z">
        <w:del w:id="2669" w:author="Gastbenutzer" w:date="2023-10-28T22:51:00Z">
          <w:r w:rsidR="00943C7E">
            <w:rPr>
              <w:lang w:val="en-GB"/>
            </w:rPr>
            <w:delText>by a input factor</w:delText>
          </w:r>
        </w:del>
      </w:ins>
      <w:ins w:id="2670" w:author="Gastbenutzer" w:date="2023-10-28T22:51:00Z">
        <w:r w:rsidR="38A32F5D" w:rsidRPr="38A32F5D">
          <w:rPr>
            <w:lang w:val="en-GB"/>
          </w:rPr>
          <w:t xml:space="preserve"> Instead, a custom function was written to rebalance the </w:t>
        </w:r>
      </w:ins>
      <w:proofErr w:type="spellStart"/>
      <w:ins w:id="2671" w:author="Jonathan Leipold - BDAE Gruppe" w:date="2023-10-29T10:26:00Z">
        <w:r w:rsidR="00155CEC">
          <w:rPr>
            <w:lang w:val="en-GB"/>
          </w:rPr>
          <w:t>df</w:t>
        </w:r>
      </w:ins>
      <w:proofErr w:type="spellEnd"/>
      <w:ins w:id="2672" w:author="Gastbenutzer" w:date="2023-10-28T22:51:00Z">
        <w:del w:id="2673" w:author="Jonathan Leipold - BDAE Gruppe" w:date="2023-10-29T10:26:00Z">
          <w:r w:rsidR="38A32F5D" w:rsidRPr="38A32F5D" w:rsidDel="00155CEC">
            <w:rPr>
              <w:lang w:val="en-GB"/>
            </w:rPr>
            <w:delText>DF</w:delText>
          </w:r>
        </w:del>
        <w:r w:rsidR="38A32F5D" w:rsidRPr="38A32F5D">
          <w:rPr>
            <w:lang w:val="en-GB"/>
          </w:rPr>
          <w:t xml:space="preserve"> by an input factor</w:t>
        </w:r>
      </w:ins>
      <w:ins w:id="2674" w:author="Jonathan Leipold - BDAE Gruppe" w:date="2023-10-22T23:14:00Z">
        <w:r w:rsidR="38A32F5D" w:rsidRPr="38A32F5D">
          <w:rPr>
            <w:lang w:val="en-GB"/>
          </w:rPr>
          <w:t>:</w:t>
        </w:r>
      </w:ins>
      <w:ins w:id="2675" w:author="Jonathan Leipold - BDAE Gruppe" w:date="2023-10-22T23:12:00Z">
        <w:r>
          <w:rPr>
            <w:noProof/>
          </w:rPr>
          <w:drawing>
            <wp:inline distT="0" distB="0" distL="0" distR="0" wp14:anchorId="49B1F73E" wp14:editId="002ABF3B">
              <wp:extent cx="5274310" cy="2066290"/>
              <wp:effectExtent l="0" t="0" r="2540" b="0"/>
              <wp:docPr id="191579518" name="Grafik 191579518"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1579518"/>
                      <pic:cNvPicPr/>
                    </pic:nvPicPr>
                    <pic:blipFill>
                      <a:blip r:embed="rId47">
                        <a:extLst>
                          <a:ext uri="{28A0092B-C50C-407E-A947-70E740481C1C}">
                            <a14:useLocalDpi xmlns:a14="http://schemas.microsoft.com/office/drawing/2010/main" val="0"/>
                          </a:ext>
                        </a:extLst>
                      </a:blip>
                      <a:stretch>
                        <a:fillRect/>
                      </a:stretch>
                    </pic:blipFill>
                    <pic:spPr>
                      <a:xfrm>
                        <a:off x="0" y="0"/>
                        <a:ext cx="5274310" cy="2066290"/>
                      </a:xfrm>
                      <a:prstGeom prst="rect">
                        <a:avLst/>
                      </a:prstGeom>
                    </pic:spPr>
                  </pic:pic>
                </a:graphicData>
              </a:graphic>
            </wp:inline>
          </w:drawing>
        </w:r>
      </w:ins>
    </w:p>
    <w:p w14:paraId="362E5BD2" w14:textId="61E383CE" w:rsidR="00CF223C" w:rsidRDefault="00FB4D75">
      <w:pPr>
        <w:pStyle w:val="Caption"/>
        <w:rPr>
          <w:ins w:id="2676" w:author="Jonathan Leipold - BDAE Gruppe" w:date="2023-10-22T23:14:00Z"/>
          <w:lang w:val="en-GB"/>
        </w:rPr>
        <w:pPrChange w:id="2677" w:author="Jonathan Leipold - BDAE Gruppe" w:date="2023-10-22T23:17:00Z">
          <w:pPr/>
        </w:pPrChange>
      </w:pPr>
      <w:ins w:id="2678" w:author="Jonathan Leipold - BDAE Gruppe" w:date="2023-10-22T23:17:00Z">
        <w:r w:rsidRPr="000D53C0">
          <w:rPr>
            <w:lang w:val="en-GB"/>
            <w:rPrChange w:id="2679" w:author="Jonathan Leipold - BDAE Gruppe" w:date="2023-10-25T19:36:00Z">
              <w:rPr/>
            </w:rPrChange>
          </w:rPr>
          <w:t xml:space="preserve">Figure </w:t>
        </w:r>
        <w:r>
          <w:fldChar w:fldCharType="begin"/>
        </w:r>
        <w:r w:rsidRPr="000D53C0">
          <w:rPr>
            <w:lang w:val="en-GB"/>
            <w:rPrChange w:id="2680" w:author="Jonathan Leipold - BDAE Gruppe" w:date="2023-10-25T19:36:00Z">
              <w:rPr/>
            </w:rPrChange>
          </w:rPr>
          <w:instrText xml:space="preserve"> SEQ Figure \* ARABIC </w:instrText>
        </w:r>
      </w:ins>
      <w:r>
        <w:fldChar w:fldCharType="separate"/>
      </w:r>
      <w:ins w:id="2681" w:author="Jonathan Leipold - BDAE Gruppe" w:date="2023-10-22T23:20:00Z">
        <w:r w:rsidR="002B6A51" w:rsidRPr="000D53C0">
          <w:rPr>
            <w:noProof/>
            <w:lang w:val="en-GB"/>
            <w:rPrChange w:id="2682" w:author="Jonathan Leipold - BDAE Gruppe" w:date="2023-10-25T19:36:00Z">
              <w:rPr>
                <w:noProof/>
              </w:rPr>
            </w:rPrChange>
          </w:rPr>
          <w:t>20</w:t>
        </w:r>
      </w:ins>
      <w:ins w:id="2683" w:author="Jonathan Leipold - BDAE Gruppe" w:date="2023-10-22T23:17:00Z">
        <w:r>
          <w:fldChar w:fldCharType="end"/>
        </w:r>
        <w:r w:rsidRPr="000D53C0">
          <w:rPr>
            <w:lang w:val="en-GB"/>
            <w:rPrChange w:id="2684" w:author="Jonathan Leipold - BDAE Gruppe" w:date="2023-10-25T19:36:00Z">
              <w:rPr/>
            </w:rPrChange>
          </w:rPr>
          <w:t xml:space="preserve">: Resampling </w:t>
        </w:r>
        <w:proofErr w:type="spellStart"/>
        <w:r w:rsidRPr="000D53C0">
          <w:rPr>
            <w:lang w:val="en-GB"/>
            <w:rPrChange w:id="2685" w:author="Jonathan Leipold - BDAE Gruppe" w:date="2023-10-25T19:36:00Z">
              <w:rPr/>
            </w:rPrChange>
          </w:rPr>
          <w:t>ds_</w:t>
        </w:r>
        <w:proofErr w:type="gramStart"/>
        <w:r w:rsidRPr="000D53C0">
          <w:rPr>
            <w:lang w:val="en-GB"/>
            <w:rPrChange w:id="2686" w:author="Jonathan Leipold - BDAE Gruppe" w:date="2023-10-25T19:36:00Z">
              <w:rPr/>
            </w:rPrChange>
          </w:rPr>
          <w:t>terminated</w:t>
        </w:r>
      </w:ins>
      <w:proofErr w:type="spellEnd"/>
      <w:proofErr w:type="gramEnd"/>
    </w:p>
    <w:p w14:paraId="1F95A308" w14:textId="66A87FD0" w:rsidR="00FE1E14" w:rsidRDefault="00FE1E14" w:rsidP="00EB7DD6">
      <w:pPr>
        <w:rPr>
          <w:ins w:id="2687" w:author="Jonathan Leipold - BDAE Gruppe" w:date="2023-10-22T23:15:00Z"/>
          <w:lang w:val="en-GB"/>
        </w:rPr>
      </w:pPr>
      <w:ins w:id="2688" w:author="Jonathan Leipold - BDAE Gruppe" w:date="2023-10-22T23:14:00Z">
        <w:r>
          <w:rPr>
            <w:lang w:val="en-GB"/>
          </w:rPr>
          <w:t xml:space="preserve">Looping </w:t>
        </w:r>
      </w:ins>
      <w:ins w:id="2689" w:author="Jonathan Leipold - BDAE Gruppe" w:date="2023-10-22T23:15:00Z">
        <w:r w:rsidR="00F30071">
          <w:rPr>
            <w:lang w:val="en-GB"/>
          </w:rPr>
          <w:t xml:space="preserve">over different resampling factors resulted in </w:t>
        </w:r>
        <w:r w:rsidR="00EE7531">
          <w:rPr>
            <w:lang w:val="en-GB"/>
          </w:rPr>
          <w:t>an increase of F1 from 0(!) to at least 0.34 on the test set:</w:t>
        </w:r>
      </w:ins>
    </w:p>
    <w:p w14:paraId="65CFD091" w14:textId="77777777" w:rsidR="00FB4D75" w:rsidRDefault="00EE7531">
      <w:pPr>
        <w:keepNext/>
        <w:rPr>
          <w:ins w:id="2690" w:author="Jonathan Leipold - BDAE Gruppe" w:date="2023-10-22T23:17:00Z"/>
        </w:rPr>
        <w:pPrChange w:id="2691" w:author="Jonathan Leipold - BDAE Gruppe" w:date="2023-10-22T23:17:00Z">
          <w:pPr/>
        </w:pPrChange>
      </w:pPr>
      <w:ins w:id="2692" w:author="Jonathan Leipold - BDAE Gruppe" w:date="2023-10-22T23:15:00Z">
        <w:r>
          <w:rPr>
            <w:noProof/>
          </w:rPr>
          <w:drawing>
            <wp:inline distT="0" distB="0" distL="0" distR="0" wp14:anchorId="50587B65" wp14:editId="1C8AA9F9">
              <wp:extent cx="4461860" cy="3391787"/>
              <wp:effectExtent l="0" t="0" r="0" b="0"/>
              <wp:docPr id="293229891" name="Grafik 29322989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9891" name="Grafik 2" descr="Ein Bild, das Text, Reihe, Diagramm, Screenshot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66295" cy="3395159"/>
                      </a:xfrm>
                      <a:prstGeom prst="rect">
                        <a:avLst/>
                      </a:prstGeom>
                      <a:noFill/>
                      <a:ln>
                        <a:noFill/>
                      </a:ln>
                    </pic:spPr>
                  </pic:pic>
                </a:graphicData>
              </a:graphic>
            </wp:inline>
          </w:drawing>
        </w:r>
      </w:ins>
    </w:p>
    <w:p w14:paraId="4AACBDAB" w14:textId="4A4212F9" w:rsidR="00EE7531" w:rsidRPr="002B6A51" w:rsidRDefault="00FB4D75" w:rsidP="00FB4D75">
      <w:pPr>
        <w:pStyle w:val="Caption"/>
        <w:rPr>
          <w:ins w:id="2693" w:author="Jonathan Leipold - BDAE Gruppe" w:date="2023-10-22T23:18:00Z"/>
          <w:lang w:val="en-GB"/>
          <w:rPrChange w:id="2694" w:author="Jonathan Leipold - BDAE Gruppe" w:date="2023-10-22T23:19:00Z">
            <w:rPr>
              <w:ins w:id="2695" w:author="Jonathan Leipold - BDAE Gruppe" w:date="2023-10-22T23:18:00Z"/>
            </w:rPr>
          </w:rPrChange>
        </w:rPr>
      </w:pPr>
      <w:ins w:id="2696" w:author="Jonathan Leipold - BDAE Gruppe" w:date="2023-10-22T23:17:00Z">
        <w:r w:rsidRPr="002B6A51">
          <w:rPr>
            <w:lang w:val="en-GB"/>
            <w:rPrChange w:id="2697" w:author="Jonathan Leipold - BDAE Gruppe" w:date="2023-10-22T23:19:00Z">
              <w:rPr/>
            </w:rPrChange>
          </w:rPr>
          <w:t xml:space="preserve">Figure </w:t>
        </w:r>
        <w:r>
          <w:fldChar w:fldCharType="begin"/>
        </w:r>
        <w:r w:rsidRPr="002B6A51">
          <w:rPr>
            <w:lang w:val="en-GB"/>
            <w:rPrChange w:id="2698" w:author="Jonathan Leipold - BDAE Gruppe" w:date="2023-10-22T23:19:00Z">
              <w:rPr/>
            </w:rPrChange>
          </w:rPr>
          <w:instrText xml:space="preserve"> SEQ Figure \* ARABIC </w:instrText>
        </w:r>
      </w:ins>
      <w:r>
        <w:fldChar w:fldCharType="separate"/>
      </w:r>
      <w:ins w:id="2699" w:author="Jonathan Leipold - BDAE Gruppe" w:date="2023-10-22T23:20:00Z">
        <w:r w:rsidR="002B6A51">
          <w:rPr>
            <w:noProof/>
            <w:lang w:val="en-GB"/>
          </w:rPr>
          <w:t>21</w:t>
        </w:r>
      </w:ins>
      <w:ins w:id="2700" w:author="Jonathan Leipold - BDAE Gruppe" w:date="2023-10-22T23:17:00Z">
        <w:r>
          <w:fldChar w:fldCharType="end"/>
        </w:r>
        <w:r w:rsidRPr="002B6A51">
          <w:rPr>
            <w:lang w:val="en-GB"/>
            <w:rPrChange w:id="2701" w:author="Jonathan Leipold - BDAE Gruppe" w:date="2023-10-22T23:19:00Z">
              <w:rPr/>
            </w:rPrChange>
          </w:rPr>
          <w:t xml:space="preserve">: </w:t>
        </w:r>
      </w:ins>
      <w:ins w:id="2702" w:author="Jonathan Leipold - BDAE Gruppe" w:date="2023-10-22T23:18:00Z">
        <w:r w:rsidRPr="002B6A51">
          <w:rPr>
            <w:lang w:val="en-GB"/>
            <w:rPrChange w:id="2703" w:author="Jonathan Leipold - BDAE Gruppe" w:date="2023-10-22T23:19:00Z">
              <w:rPr/>
            </w:rPrChange>
          </w:rPr>
          <w:t>Finding b</w:t>
        </w:r>
      </w:ins>
      <w:ins w:id="2704" w:author="Jonathan Leipold - BDAE Gruppe" w:date="2023-10-22T23:17:00Z">
        <w:r w:rsidRPr="002B6A51">
          <w:rPr>
            <w:lang w:val="en-GB"/>
            <w:rPrChange w:id="2705" w:author="Jonathan Leipold - BDAE Gruppe" w:date="2023-10-22T23:19:00Z">
              <w:rPr/>
            </w:rPrChange>
          </w:rPr>
          <w:t xml:space="preserve">est Resampling ratio to increase </w:t>
        </w:r>
        <w:proofErr w:type="gramStart"/>
        <w:r w:rsidRPr="002B6A51">
          <w:rPr>
            <w:lang w:val="en-GB"/>
            <w:rPrChange w:id="2706" w:author="Jonathan Leipold - BDAE Gruppe" w:date="2023-10-22T23:19:00Z">
              <w:rPr/>
            </w:rPrChange>
          </w:rPr>
          <w:t>F1</w:t>
        </w:r>
      </w:ins>
      <w:proofErr w:type="gramEnd"/>
    </w:p>
    <w:p w14:paraId="11BF247E" w14:textId="504CB755" w:rsidR="00FB4D75" w:rsidRDefault="00962345" w:rsidP="00FB4D75">
      <w:pPr>
        <w:rPr>
          <w:ins w:id="2707" w:author="Jonathan Leipold - BDAE Gruppe" w:date="2023-10-22T23:20:00Z"/>
          <w:lang w:val="en-GB"/>
        </w:rPr>
      </w:pPr>
      <w:ins w:id="2708" w:author="Jonathan Leipold - BDAE Gruppe" w:date="2023-10-22T23:19:00Z">
        <w:r w:rsidRPr="002B6A51">
          <w:rPr>
            <w:lang w:val="en-GB"/>
            <w:rPrChange w:id="2709" w:author="Jonathan Leipold - BDAE Gruppe" w:date="2023-10-22T23:19:00Z">
              <w:rPr/>
            </w:rPrChange>
          </w:rPr>
          <w:lastRenderedPageBreak/>
          <w:t xml:space="preserve">Using resampled data for parameter </w:t>
        </w:r>
        <w:proofErr w:type="spellStart"/>
        <w:r w:rsidR="38A32F5D" w:rsidRPr="38A32F5D">
          <w:rPr>
            <w:lang w:val="en-GB"/>
            <w:rPrChange w:id="2710" w:author="Jonathan Leipold - BDAE Gruppe" w:date="2023-10-22T23:19:00Z">
              <w:rPr/>
            </w:rPrChange>
          </w:rPr>
          <w:t>optimai</w:t>
        </w:r>
      </w:ins>
      <w:ins w:id="2711" w:author="Gastbenutzer" w:date="2023-10-28T22:52:00Z">
        <w:r w:rsidR="38A32F5D" w:rsidRPr="38A32F5D">
          <w:rPr>
            <w:lang w:val="en-GB"/>
          </w:rPr>
          <w:t>s</w:t>
        </w:r>
      </w:ins>
      <w:ins w:id="2712" w:author="Jonathan Leipold - BDAE Gruppe" w:date="2023-10-22T23:19:00Z">
        <w:del w:id="2713" w:author="Gastbenutzer" w:date="2023-10-28T22:52:00Z">
          <w:r w:rsidRPr="38A32F5D" w:rsidDel="38A32F5D">
            <w:rPr>
              <w:lang w:val="en-GB"/>
              <w:rPrChange w:id="2714" w:author="Jonathan Leipold - BDAE Gruppe" w:date="2023-10-22T23:19:00Z">
                <w:rPr/>
              </w:rPrChange>
            </w:rPr>
            <w:delText>z</w:delText>
          </w:r>
        </w:del>
        <w:r w:rsidR="38A32F5D" w:rsidRPr="38A32F5D">
          <w:rPr>
            <w:lang w:val="en-GB"/>
            <w:rPrChange w:id="2715" w:author="Jonathan Leipold - BDAE Gruppe" w:date="2023-10-22T23:19:00Z">
              <w:rPr/>
            </w:rPrChange>
          </w:rPr>
          <w:t>ation</w:t>
        </w:r>
        <w:proofErr w:type="spellEnd"/>
        <w:r w:rsidR="002B6A51" w:rsidRPr="002B6A51">
          <w:rPr>
            <w:lang w:val="en-GB"/>
            <w:rPrChange w:id="2716" w:author="Jonathan Leipold - BDAE Gruppe" w:date="2023-10-22T23:19:00Z">
              <w:rPr/>
            </w:rPrChange>
          </w:rPr>
          <w:t xml:space="preserve"> with </w:t>
        </w:r>
        <w:proofErr w:type="spellStart"/>
        <w:r w:rsidR="002B6A51" w:rsidRPr="002B6A51">
          <w:rPr>
            <w:lang w:val="en-GB"/>
            <w:rPrChange w:id="2717" w:author="Jonathan Leipold - BDAE Gruppe" w:date="2023-10-22T23:19:00Z">
              <w:rPr/>
            </w:rPrChange>
          </w:rPr>
          <w:t>GridSearch</w:t>
        </w:r>
        <w:proofErr w:type="spellEnd"/>
        <w:r w:rsidR="002B6A51" w:rsidRPr="002B6A51">
          <w:rPr>
            <w:lang w:val="en-GB"/>
            <w:rPrChange w:id="2718" w:author="Jonathan Leipold - BDAE Gruppe" w:date="2023-10-22T23:19:00Z">
              <w:rPr/>
            </w:rPrChange>
          </w:rPr>
          <w:t xml:space="preserve"> and CV </w:t>
        </w:r>
      </w:ins>
      <w:ins w:id="2719" w:author="Jonathan Leipold - BDAE Gruppe" w:date="2023-10-22T23:20:00Z">
        <w:r w:rsidR="002B6A51">
          <w:rPr>
            <w:lang w:val="en-GB"/>
          </w:rPr>
          <w:t xml:space="preserve">resulted in further improvements up to </w:t>
        </w:r>
        <w:r w:rsidR="38A32F5D" w:rsidRPr="38A32F5D">
          <w:rPr>
            <w:lang w:val="en-GB"/>
          </w:rPr>
          <w:t>a</w:t>
        </w:r>
      </w:ins>
      <w:ins w:id="2720" w:author="Gastbenutzer" w:date="2023-10-28T22:52:00Z">
        <w:r w:rsidR="38A32F5D" w:rsidRPr="38A32F5D">
          <w:rPr>
            <w:lang w:val="en-GB"/>
          </w:rPr>
          <w:t>n</w:t>
        </w:r>
      </w:ins>
      <w:ins w:id="2721" w:author="Jonathan Leipold - BDAE Gruppe" w:date="2023-10-22T23:20:00Z">
        <w:r w:rsidR="002B6A51">
          <w:rPr>
            <w:lang w:val="en-GB"/>
          </w:rPr>
          <w:t xml:space="preserve"> F1 </w:t>
        </w:r>
      </w:ins>
      <w:ins w:id="2722" w:author="Gastbenutzer" w:date="2023-10-28T22:52:00Z">
        <w:r w:rsidR="38A32F5D" w:rsidRPr="38A32F5D">
          <w:rPr>
            <w:lang w:val="en-GB"/>
          </w:rPr>
          <w:t>s</w:t>
        </w:r>
      </w:ins>
      <w:ins w:id="2723" w:author="Jonathan Leipold - BDAE Gruppe" w:date="2023-10-22T23:20:00Z">
        <w:del w:id="2724" w:author="Gastbenutzer" w:date="2023-10-28T22:52:00Z">
          <w:r w:rsidR="002B6A51">
            <w:rPr>
              <w:lang w:val="en-GB"/>
            </w:rPr>
            <w:delText>S</w:delText>
          </w:r>
        </w:del>
        <w:r w:rsidR="002B6A51">
          <w:rPr>
            <w:lang w:val="en-GB"/>
          </w:rPr>
          <w:t xml:space="preserve">core of </w:t>
        </w:r>
      </w:ins>
      <w:ins w:id="2725" w:author="Jonathan Leipold - BDAE Gruppe" w:date="2023-10-22T23:21:00Z">
        <w:r w:rsidR="002B6A51">
          <w:rPr>
            <w:lang w:val="en-GB"/>
          </w:rPr>
          <w:t>0.5 on the test data.</w:t>
        </w:r>
      </w:ins>
    </w:p>
    <w:p w14:paraId="3D002C7F" w14:textId="77777777" w:rsidR="002B6A51" w:rsidRDefault="002B6A51">
      <w:pPr>
        <w:keepNext/>
        <w:rPr>
          <w:ins w:id="2726" w:author="Jonathan Leipold - BDAE Gruppe" w:date="2023-10-22T23:20:00Z"/>
        </w:rPr>
        <w:pPrChange w:id="2727" w:author="Jonathan Leipold - BDAE Gruppe" w:date="2023-10-22T23:20:00Z">
          <w:pPr/>
        </w:pPrChange>
      </w:pPr>
      <w:ins w:id="2728" w:author="Jonathan Leipold - BDAE Gruppe" w:date="2023-10-22T23:20:00Z">
        <w:r w:rsidRPr="002B6A51">
          <w:rPr>
            <w:noProof/>
            <w:lang w:val="en-GB"/>
          </w:rPr>
          <w:drawing>
            <wp:inline distT="0" distB="0" distL="0" distR="0" wp14:anchorId="79CEC89C" wp14:editId="4B92A76C">
              <wp:extent cx="5274310" cy="2501900"/>
              <wp:effectExtent l="0" t="0" r="2540" b="0"/>
              <wp:docPr id="1929469689" name="Grafik 192946968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69689" name="Grafik 1" descr="Ein Bild, das Text, Screenshot, Schrift, Zahl enthält.&#10;&#10;Automatisch generierte Beschreibung"/>
                      <pic:cNvPicPr/>
                    </pic:nvPicPr>
                    <pic:blipFill>
                      <a:blip r:embed="rId49"/>
                      <a:stretch>
                        <a:fillRect/>
                      </a:stretch>
                    </pic:blipFill>
                    <pic:spPr>
                      <a:xfrm>
                        <a:off x="0" y="0"/>
                        <a:ext cx="5274310" cy="2501900"/>
                      </a:xfrm>
                      <a:prstGeom prst="rect">
                        <a:avLst/>
                      </a:prstGeom>
                    </pic:spPr>
                  </pic:pic>
                </a:graphicData>
              </a:graphic>
            </wp:inline>
          </w:drawing>
        </w:r>
      </w:ins>
    </w:p>
    <w:p w14:paraId="6E783F00" w14:textId="567866DF" w:rsidR="002B6A51" w:rsidRPr="002B6A51" w:rsidRDefault="002B6A51">
      <w:pPr>
        <w:pStyle w:val="Caption"/>
        <w:rPr>
          <w:ins w:id="2729" w:author="Jonathan Leipold - BDAE Gruppe" w:date="2023-10-22T22:50:00Z"/>
          <w:lang w:val="en-GB"/>
        </w:rPr>
        <w:pPrChange w:id="2730" w:author="Jonathan Leipold - BDAE Gruppe" w:date="2023-10-22T23:20:00Z">
          <w:pPr/>
        </w:pPrChange>
      </w:pPr>
      <w:ins w:id="2731" w:author="Jonathan Leipold - BDAE Gruppe" w:date="2023-10-22T23:20:00Z">
        <w:r w:rsidRPr="002B6A51">
          <w:rPr>
            <w:lang w:val="en-GB"/>
            <w:rPrChange w:id="2732" w:author="Jonathan Leipold - BDAE Gruppe" w:date="2023-10-22T23:20:00Z">
              <w:rPr>
                <w:i/>
                <w:iCs/>
              </w:rPr>
            </w:rPrChange>
          </w:rPr>
          <w:t xml:space="preserve">Figure </w:t>
        </w:r>
        <w:r>
          <w:fldChar w:fldCharType="begin"/>
        </w:r>
        <w:r w:rsidRPr="002B6A51">
          <w:rPr>
            <w:lang w:val="en-GB"/>
            <w:rPrChange w:id="2733" w:author="Jonathan Leipold - BDAE Gruppe" w:date="2023-10-22T23:20:00Z">
              <w:rPr>
                <w:i/>
                <w:iCs/>
              </w:rPr>
            </w:rPrChange>
          </w:rPr>
          <w:instrText xml:space="preserve"> SEQ Figure \* ARABIC </w:instrText>
        </w:r>
      </w:ins>
      <w:r>
        <w:fldChar w:fldCharType="separate"/>
      </w:r>
      <w:ins w:id="2734" w:author="Jonathan Leipold - BDAE Gruppe" w:date="2023-10-22T23:20:00Z">
        <w:r w:rsidRPr="002B6A51">
          <w:rPr>
            <w:noProof/>
            <w:lang w:val="en-GB"/>
            <w:rPrChange w:id="2735" w:author="Jonathan Leipold - BDAE Gruppe" w:date="2023-10-22T23:20:00Z">
              <w:rPr>
                <w:i/>
                <w:iCs/>
                <w:noProof/>
              </w:rPr>
            </w:rPrChange>
          </w:rPr>
          <w:t>22</w:t>
        </w:r>
        <w:r>
          <w:fldChar w:fldCharType="end"/>
        </w:r>
        <w:r w:rsidRPr="002B6A51">
          <w:rPr>
            <w:lang w:val="en-GB"/>
            <w:rPrChange w:id="2736" w:author="Jonathan Leipold - BDAE Gruppe" w:date="2023-10-22T23:20:00Z">
              <w:rPr>
                <w:i/>
                <w:iCs/>
              </w:rPr>
            </w:rPrChange>
          </w:rPr>
          <w:t xml:space="preserve">: Best </w:t>
        </w:r>
        <w:proofErr w:type="spellStart"/>
        <w:r w:rsidRPr="002B6A51">
          <w:rPr>
            <w:lang w:val="en-GB"/>
            <w:rPrChange w:id="2737" w:author="Jonathan Leipold - BDAE Gruppe" w:date="2023-10-22T23:20:00Z">
              <w:rPr>
                <w:i/>
                <w:iCs/>
              </w:rPr>
            </w:rPrChange>
          </w:rPr>
          <w:t>XGBClassifier</w:t>
        </w:r>
        <w:proofErr w:type="spellEnd"/>
        <w:r w:rsidRPr="002B6A51">
          <w:rPr>
            <w:lang w:val="en-GB"/>
            <w:rPrChange w:id="2738" w:author="Jonathan Leipold - BDAE Gruppe" w:date="2023-10-22T23:20:00Z">
              <w:rPr>
                <w:i/>
                <w:iCs/>
              </w:rPr>
            </w:rPrChange>
          </w:rPr>
          <w:t xml:space="preserve"> on resampled data</w:t>
        </w:r>
      </w:ins>
    </w:p>
    <w:p w14:paraId="47065553" w14:textId="4ECC5DE9" w:rsidR="002371C6" w:rsidRDefault="00E264BF" w:rsidP="002371C6">
      <w:pPr>
        <w:rPr>
          <w:ins w:id="2739" w:author="Jonathan Leipold - BDAE Gruppe" w:date="2023-10-29T10:31:00Z"/>
          <w:lang w:val="en-GB"/>
        </w:rPr>
      </w:pPr>
      <w:ins w:id="2740" w:author="Jonathan Leipold - BDAE Gruppe" w:date="2023-10-29T10:27:00Z">
        <w:r w:rsidRPr="00D3747C">
          <w:rPr>
            <w:lang w:val="en-GB"/>
          </w:rPr>
          <w:t>Results look good</w:t>
        </w:r>
      </w:ins>
      <w:ins w:id="2741" w:author="Jonathan Leipold - BDAE Gruppe" w:date="2023-10-29T10:30:00Z">
        <w:r w:rsidR="00D3747C">
          <w:rPr>
            <w:lang w:val="en-GB"/>
          </w:rPr>
          <w:t>,</w:t>
        </w:r>
      </w:ins>
      <w:ins w:id="2742" w:author="Jonathan Leipold - BDAE Gruppe" w:date="2023-10-29T10:27:00Z">
        <w:r w:rsidRPr="00D3747C">
          <w:rPr>
            <w:lang w:val="en-GB"/>
          </w:rPr>
          <w:t xml:space="preserve"> </w:t>
        </w:r>
      </w:ins>
      <w:ins w:id="2743" w:author="Jonathan Leipold - BDAE Gruppe" w:date="2023-10-29T10:30:00Z">
        <w:r w:rsidR="002371C6" w:rsidRPr="002371C6">
          <w:rPr>
            <w:lang w:val="en-GB"/>
            <w:rPrChange w:id="2744" w:author="Jonathan Leipold - BDAE Gruppe" w:date="2023-10-29T10:30:00Z">
              <w:rPr/>
            </w:rPrChange>
          </w:rPr>
          <w:t>but should be treated with caution, as not only the training data but also the test data were resampled and, due to the reduced imbalance,</w:t>
        </w:r>
      </w:ins>
      <w:ins w:id="2745" w:author="Jonathan Leipold - BDAE Gruppe" w:date="2023-10-29T10:31:00Z">
        <w:r w:rsidR="00136177">
          <w:rPr>
            <w:lang w:val="en-GB"/>
          </w:rPr>
          <w:t xml:space="preserve"> </w:t>
        </w:r>
        <w:proofErr w:type="gramStart"/>
        <w:r w:rsidR="00136177">
          <w:rPr>
            <w:lang w:val="en-GB"/>
          </w:rPr>
          <w:t>e.g.</w:t>
        </w:r>
      </w:ins>
      <w:proofErr w:type="gramEnd"/>
      <w:ins w:id="2746" w:author="Jonathan Leipold - BDAE Gruppe" w:date="2023-10-29T10:30:00Z">
        <w:r w:rsidR="002371C6" w:rsidRPr="002371C6">
          <w:rPr>
            <w:lang w:val="en-GB"/>
            <w:rPrChange w:id="2747" w:author="Jonathan Leipold - BDAE Gruppe" w:date="2023-10-29T10:30:00Z">
              <w:rPr/>
            </w:rPrChange>
          </w:rPr>
          <w:t xml:space="preserve"> a random selection would also have led to higher results.</w:t>
        </w:r>
      </w:ins>
    </w:p>
    <w:p w14:paraId="7A8C2029" w14:textId="44D41844" w:rsidR="003656DB" w:rsidRDefault="00AF29D4" w:rsidP="00AF29D4">
      <w:pPr>
        <w:pStyle w:val="Heading3"/>
        <w:rPr>
          <w:ins w:id="2748" w:author="Jonathan Leipold - BDAE Gruppe" w:date="2023-10-29T10:32:00Z"/>
          <w:lang w:val="en-GB"/>
        </w:rPr>
      </w:pPr>
      <w:bookmarkStart w:id="2749" w:name="_Toc149725185"/>
      <w:ins w:id="2750" w:author="Jonathan Leipold - BDAE Gruppe" w:date="2023-10-29T10:31:00Z">
        <w:r>
          <w:rPr>
            <w:lang w:val="en-GB"/>
          </w:rPr>
          <w:t>Model compa</w:t>
        </w:r>
      </w:ins>
      <w:ins w:id="2751" w:author="Jonathan Leipold - BDAE Gruppe" w:date="2023-10-29T10:32:00Z">
        <w:r>
          <w:rPr>
            <w:lang w:val="en-GB"/>
          </w:rPr>
          <w:t xml:space="preserve">rison on ‘terminated’ </w:t>
        </w:r>
        <w:proofErr w:type="gramStart"/>
        <w:r>
          <w:rPr>
            <w:lang w:val="en-GB"/>
          </w:rPr>
          <w:t>target</w:t>
        </w:r>
        <w:bookmarkEnd w:id="2749"/>
        <w:proofErr w:type="gramEnd"/>
      </w:ins>
    </w:p>
    <w:p w14:paraId="3CA4DCF4" w14:textId="631EDE2B" w:rsidR="00AF29D4" w:rsidRDefault="009F29DE" w:rsidP="00AF29D4">
      <w:pPr>
        <w:rPr>
          <w:ins w:id="2752" w:author="Jonathan Leipold - BDAE Gruppe" w:date="2023-10-29T10:34:00Z"/>
          <w:lang w:val="en-GB"/>
        </w:rPr>
      </w:pPr>
      <w:ins w:id="2753" w:author="Jonathan Leipold - BDAE Gruppe" w:date="2023-10-29T10:33:00Z">
        <w:r>
          <w:rPr>
            <w:lang w:val="en-GB"/>
          </w:rPr>
          <w:t xml:space="preserve">The first modelling approach was using a simple </w:t>
        </w:r>
        <w:proofErr w:type="spellStart"/>
        <w:r>
          <w:rPr>
            <w:lang w:val="en-GB"/>
          </w:rPr>
          <w:t>DecisionTreeClassifier</w:t>
        </w:r>
        <w:proofErr w:type="spellEnd"/>
        <w:r w:rsidR="00B966EA">
          <w:rPr>
            <w:lang w:val="en-GB"/>
          </w:rPr>
          <w:t xml:space="preserve">. The results were surprisingly good </w:t>
        </w:r>
      </w:ins>
      <w:ins w:id="2754" w:author="Jonathan Leipold - BDAE Gruppe" w:date="2023-10-29T10:34:00Z">
        <w:r w:rsidR="007E63FA">
          <w:rPr>
            <w:lang w:val="en-GB"/>
          </w:rPr>
          <w:t xml:space="preserve">and could be even increased by finding the best </w:t>
        </w:r>
        <w:proofErr w:type="spellStart"/>
        <w:r w:rsidR="007E63FA">
          <w:rPr>
            <w:lang w:val="en-GB"/>
          </w:rPr>
          <w:t>max_depth</w:t>
        </w:r>
        <w:proofErr w:type="spellEnd"/>
        <w:r w:rsidR="007E63FA">
          <w:rPr>
            <w:lang w:val="en-GB"/>
          </w:rPr>
          <w:t xml:space="preserve"> parameter:</w:t>
        </w:r>
      </w:ins>
    </w:p>
    <w:p w14:paraId="2F6FDF95" w14:textId="77777777" w:rsidR="004A7B54" w:rsidRDefault="00951EE9">
      <w:pPr>
        <w:keepNext/>
        <w:rPr>
          <w:ins w:id="2755" w:author="Jonathan Leipold - BDAE Gruppe" w:date="2023-10-29T10:36:00Z"/>
        </w:rPr>
        <w:pPrChange w:id="2756" w:author="Jonathan Leipold - BDAE Gruppe" w:date="2023-10-29T10:36:00Z">
          <w:pPr/>
        </w:pPrChange>
      </w:pPr>
      <w:ins w:id="2757" w:author="Jonathan Leipold - BDAE Gruppe" w:date="2023-10-29T10:35:00Z">
        <w:r>
          <w:rPr>
            <w:noProof/>
          </w:rPr>
          <w:drawing>
            <wp:inline distT="0" distB="0" distL="0" distR="0" wp14:anchorId="301BFB15" wp14:editId="33E8970B">
              <wp:extent cx="5274310" cy="3172460"/>
              <wp:effectExtent l="0" t="0" r="2540" b="8890"/>
              <wp:docPr id="1131094669" name="Grafik 1131094669"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94669" name="Grafik 1" descr="Ein Bild, das Text, Reihe, Diagramm, Zahl enthält.&#10;&#10;Automatisch generierte Beschreibung"/>
                      <pic:cNvPicPr/>
                    </pic:nvPicPr>
                    <pic:blipFill>
                      <a:blip r:embed="rId50"/>
                      <a:stretch>
                        <a:fillRect/>
                      </a:stretch>
                    </pic:blipFill>
                    <pic:spPr>
                      <a:xfrm>
                        <a:off x="0" y="0"/>
                        <a:ext cx="5274310" cy="3172460"/>
                      </a:xfrm>
                      <a:prstGeom prst="rect">
                        <a:avLst/>
                      </a:prstGeom>
                    </pic:spPr>
                  </pic:pic>
                </a:graphicData>
              </a:graphic>
            </wp:inline>
          </w:drawing>
        </w:r>
      </w:ins>
    </w:p>
    <w:p w14:paraId="3A8CE461" w14:textId="77777777" w:rsidR="00882606" w:rsidRDefault="004A7B54" w:rsidP="00882606">
      <w:pPr>
        <w:pStyle w:val="Caption"/>
        <w:rPr>
          <w:ins w:id="2758" w:author="Jonathan Leipold - BDAE Gruppe" w:date="2023-10-29T10:37:00Z"/>
        </w:rPr>
      </w:pPr>
      <w:ins w:id="2759" w:author="Jonathan Leipold - BDAE Gruppe" w:date="2023-10-29T10:36:00Z">
        <w:r>
          <w:t xml:space="preserve">Figure </w:t>
        </w:r>
        <w:r>
          <w:fldChar w:fldCharType="begin"/>
        </w:r>
        <w:r>
          <w:instrText xml:space="preserve"> SEQ Figure \* ARABIC </w:instrText>
        </w:r>
      </w:ins>
      <w:r>
        <w:fldChar w:fldCharType="separate"/>
      </w:r>
      <w:ins w:id="2760" w:author="Jonathan Leipold - BDAE Gruppe" w:date="2023-10-29T10:36:00Z">
        <w:r>
          <w:rPr>
            <w:noProof/>
          </w:rPr>
          <w:t>19</w:t>
        </w:r>
        <w:r>
          <w:fldChar w:fldCharType="end"/>
        </w:r>
        <w:r>
          <w:t xml:space="preserve">: Best </w:t>
        </w:r>
        <w:proofErr w:type="spellStart"/>
        <w:r>
          <w:t>DecisionTreeClassifier</w:t>
        </w:r>
      </w:ins>
      <w:proofErr w:type="spellEnd"/>
    </w:p>
    <w:p w14:paraId="071A7AEA" w14:textId="4D366350" w:rsidR="004A7B54" w:rsidRDefault="004A7B54">
      <w:pPr>
        <w:pStyle w:val="Caption"/>
        <w:rPr>
          <w:ins w:id="2761" w:author="Jonathan Leipold - BDAE Gruppe" w:date="2023-10-29T10:36:00Z"/>
        </w:rPr>
        <w:pPrChange w:id="2762" w:author="Jonathan Leipold - BDAE Gruppe" w:date="2023-10-29T10:37:00Z">
          <w:pPr/>
        </w:pPrChange>
      </w:pPr>
      <w:ins w:id="2763" w:author="Jonathan Leipold - BDAE Gruppe" w:date="2023-10-29T10:36:00Z">
        <w:r>
          <w:rPr>
            <w:noProof/>
          </w:rPr>
          <w:lastRenderedPageBreak/>
          <w:drawing>
            <wp:inline distT="0" distB="0" distL="0" distR="0" wp14:anchorId="545C035F" wp14:editId="606878E5">
              <wp:extent cx="5274310" cy="3016885"/>
              <wp:effectExtent l="0" t="0" r="2540" b="0"/>
              <wp:docPr id="298236804" name="Grafik 29823680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36804" name="Grafik 1" descr="Ein Bild, das Text, Screenshot, Schrift, Zahl enthält.&#10;&#10;Automatisch generierte Beschreibung"/>
                      <pic:cNvPicPr/>
                    </pic:nvPicPr>
                    <pic:blipFill>
                      <a:blip r:embed="rId51"/>
                      <a:stretch>
                        <a:fillRect/>
                      </a:stretch>
                    </pic:blipFill>
                    <pic:spPr>
                      <a:xfrm>
                        <a:off x="0" y="0"/>
                        <a:ext cx="5274310" cy="3016885"/>
                      </a:xfrm>
                      <a:prstGeom prst="rect">
                        <a:avLst/>
                      </a:prstGeom>
                    </pic:spPr>
                  </pic:pic>
                </a:graphicData>
              </a:graphic>
            </wp:inline>
          </w:drawing>
        </w:r>
      </w:ins>
    </w:p>
    <w:p w14:paraId="3126D275" w14:textId="6F6B9BDE" w:rsidR="004A7B54" w:rsidRPr="0047736F" w:rsidRDefault="004A7B54" w:rsidP="004A7B54">
      <w:pPr>
        <w:pStyle w:val="Caption"/>
        <w:rPr>
          <w:ins w:id="2764" w:author="Jonathan Leipold - BDAE Gruppe" w:date="2023-10-29T10:37:00Z"/>
          <w:lang w:val="en-GB"/>
          <w:rPrChange w:id="2765" w:author="Jonathan Leipold - BDAE Gruppe" w:date="2023-10-29T10:38:00Z">
            <w:rPr>
              <w:ins w:id="2766" w:author="Jonathan Leipold - BDAE Gruppe" w:date="2023-10-29T10:37:00Z"/>
            </w:rPr>
          </w:rPrChange>
        </w:rPr>
      </w:pPr>
      <w:ins w:id="2767" w:author="Jonathan Leipold - BDAE Gruppe" w:date="2023-10-29T10:36:00Z">
        <w:r w:rsidRPr="0047736F">
          <w:rPr>
            <w:lang w:val="en-GB"/>
            <w:rPrChange w:id="2768" w:author="Jonathan Leipold - BDAE Gruppe" w:date="2023-10-29T10:38:00Z">
              <w:rPr/>
            </w:rPrChange>
          </w:rPr>
          <w:t xml:space="preserve">Figure </w:t>
        </w:r>
        <w:r>
          <w:fldChar w:fldCharType="begin"/>
        </w:r>
        <w:r w:rsidRPr="0047736F">
          <w:rPr>
            <w:lang w:val="en-GB"/>
            <w:rPrChange w:id="2769" w:author="Jonathan Leipold - BDAE Gruppe" w:date="2023-10-29T10:38:00Z">
              <w:rPr/>
            </w:rPrChange>
          </w:rPr>
          <w:instrText xml:space="preserve"> SEQ Figure \* ARABIC </w:instrText>
        </w:r>
      </w:ins>
      <w:r>
        <w:fldChar w:fldCharType="separate"/>
      </w:r>
      <w:ins w:id="2770" w:author="Jonathan Leipold - BDAE Gruppe" w:date="2023-10-29T10:36:00Z">
        <w:r w:rsidRPr="0047736F">
          <w:rPr>
            <w:noProof/>
            <w:lang w:val="en-GB"/>
            <w:rPrChange w:id="2771" w:author="Jonathan Leipold - BDAE Gruppe" w:date="2023-10-29T10:38:00Z">
              <w:rPr>
                <w:noProof/>
              </w:rPr>
            </w:rPrChange>
          </w:rPr>
          <w:t>20</w:t>
        </w:r>
        <w:r>
          <w:fldChar w:fldCharType="end"/>
        </w:r>
        <w:r w:rsidRPr="0047736F">
          <w:rPr>
            <w:lang w:val="en-GB"/>
            <w:rPrChange w:id="2772" w:author="Jonathan Leipold - BDAE Gruppe" w:date="2023-10-29T10:38:00Z">
              <w:rPr/>
            </w:rPrChange>
          </w:rPr>
          <w:t xml:space="preserve">: Main Features of </w:t>
        </w:r>
        <w:proofErr w:type="spellStart"/>
        <w:r w:rsidRPr="0047736F">
          <w:rPr>
            <w:lang w:val="en-GB"/>
            <w:rPrChange w:id="2773" w:author="Jonathan Leipold - BDAE Gruppe" w:date="2023-10-29T10:38:00Z">
              <w:rPr/>
            </w:rPrChange>
          </w:rPr>
          <w:t>DecisionTreeClassifier</w:t>
        </w:r>
      </w:ins>
      <w:proofErr w:type="spellEnd"/>
    </w:p>
    <w:p w14:paraId="64217A9B" w14:textId="77777777" w:rsidR="00D73C82" w:rsidRDefault="000F255E" w:rsidP="002820A3">
      <w:pPr>
        <w:rPr>
          <w:ins w:id="2774" w:author="Jonathan Leipold - BDAE Gruppe" w:date="2023-10-29T10:55:00Z"/>
          <w:lang w:val="en-GB"/>
        </w:rPr>
      </w:pPr>
      <w:ins w:id="2775" w:author="Jonathan Leipold - BDAE Gruppe" w:date="2023-10-29T10:37:00Z">
        <w:r>
          <w:rPr>
            <w:lang w:val="en-GB"/>
          </w:rPr>
          <w:t xml:space="preserve">Main influencing factors are – as expected – the contracts </w:t>
        </w:r>
        <w:proofErr w:type="spellStart"/>
        <w:r>
          <w:rPr>
            <w:lang w:val="en-GB"/>
          </w:rPr>
          <w:t>endDates</w:t>
        </w:r>
        <w:proofErr w:type="spellEnd"/>
        <w:r>
          <w:rPr>
            <w:lang w:val="en-GB"/>
          </w:rPr>
          <w:t xml:space="preserve">. Dropping them from data </w:t>
        </w:r>
        <w:r w:rsidR="00FF68C5">
          <w:rPr>
            <w:lang w:val="en-GB"/>
          </w:rPr>
          <w:t xml:space="preserve">and </w:t>
        </w:r>
      </w:ins>
      <w:ins w:id="2776" w:author="Jonathan Leipold - BDAE Gruppe" w:date="2023-10-29T10:38:00Z">
        <w:r w:rsidR="00FF68C5">
          <w:rPr>
            <w:lang w:val="en-GB"/>
          </w:rPr>
          <w:t xml:space="preserve">focus on other features </w:t>
        </w:r>
        <w:r w:rsidR="0047736F">
          <w:rPr>
            <w:lang w:val="en-GB"/>
          </w:rPr>
          <w:t>led to poorer results.</w:t>
        </w:r>
      </w:ins>
      <w:ins w:id="2777" w:author="Jonathan Leipold - BDAE Gruppe" w:date="2023-10-29T10:55:00Z">
        <w:r w:rsidR="00D73C82">
          <w:rPr>
            <w:lang w:val="en-GB"/>
          </w:rPr>
          <w:t xml:space="preserve"> </w:t>
        </w:r>
      </w:ins>
    </w:p>
    <w:p w14:paraId="3B1F3D77" w14:textId="6F567C8D" w:rsidR="00BA26D7" w:rsidRDefault="005F7FEA" w:rsidP="000F255E">
      <w:pPr>
        <w:rPr>
          <w:ins w:id="2778" w:author="Jonathan Leipold - BDAE Gruppe" w:date="2023-10-29T10:54:00Z"/>
          <w:lang w:val="en-GB"/>
        </w:rPr>
      </w:pPr>
      <w:ins w:id="2779" w:author="Jonathan Leipold - BDAE Gruppe" w:date="2023-10-29T10:39:00Z">
        <w:r>
          <w:rPr>
            <w:lang w:val="en-GB"/>
          </w:rPr>
          <w:t xml:space="preserve">To </w:t>
        </w:r>
        <w:r w:rsidR="006F71FF">
          <w:rPr>
            <w:lang w:val="en-GB"/>
          </w:rPr>
          <w:t>create a more realistic test set, train- &amp; test data</w:t>
        </w:r>
        <w:r w:rsidR="0019390A">
          <w:rPr>
            <w:lang w:val="en-GB"/>
          </w:rPr>
          <w:t xml:space="preserve"> got se</w:t>
        </w:r>
        <w:r w:rsidR="00D9645F">
          <w:rPr>
            <w:lang w:val="en-GB"/>
          </w:rPr>
          <w:t xml:space="preserve">parated not randomly but by </w:t>
        </w:r>
        <w:proofErr w:type="spellStart"/>
        <w:r w:rsidR="007C2482">
          <w:rPr>
            <w:lang w:val="en-GB"/>
          </w:rPr>
          <w:t>policy_startDate</w:t>
        </w:r>
        <w:proofErr w:type="spellEnd"/>
        <w:r w:rsidR="007C2482">
          <w:rPr>
            <w:lang w:val="en-GB"/>
          </w:rPr>
          <w:t xml:space="preserve"> to use more recent contracts as test data</w:t>
        </w:r>
      </w:ins>
      <w:ins w:id="2780" w:author="Jonathan Leipold - BDAE Gruppe" w:date="2023-10-29T10:40:00Z">
        <w:r w:rsidR="007C2482">
          <w:rPr>
            <w:lang w:val="en-GB"/>
          </w:rPr>
          <w:t xml:space="preserve">. </w:t>
        </w:r>
      </w:ins>
      <w:ins w:id="2781" w:author="Jonathan Leipold - BDAE Gruppe" w:date="2023-10-29T10:54:00Z">
        <w:r w:rsidR="00BA26D7">
          <w:rPr>
            <w:lang w:val="en-GB"/>
          </w:rPr>
          <w:t xml:space="preserve">For further comparisons DecisionTree got replaced by </w:t>
        </w:r>
        <w:proofErr w:type="spellStart"/>
        <w:r w:rsidR="00BA26D7">
          <w:rPr>
            <w:lang w:val="en-GB"/>
          </w:rPr>
          <w:t>XGBoost</w:t>
        </w:r>
        <w:proofErr w:type="spellEnd"/>
        <w:r w:rsidR="00BA26D7">
          <w:rPr>
            <w:lang w:val="en-GB"/>
          </w:rPr>
          <w:t xml:space="preserve"> and </w:t>
        </w:r>
        <w:r w:rsidR="00BA26D7" w:rsidRPr="002820A3">
          <w:rPr>
            <w:lang w:val="en-GB"/>
          </w:rPr>
          <w:t>supplemented by</w:t>
        </w:r>
        <w:r w:rsidR="00BA26D7">
          <w:rPr>
            <w:lang w:val="en-GB"/>
          </w:rPr>
          <w:t xml:space="preserve"> </w:t>
        </w:r>
        <w:proofErr w:type="spellStart"/>
        <w:r w:rsidR="00BA26D7">
          <w:rPr>
            <w:lang w:val="en-GB"/>
          </w:rPr>
          <w:t>SupportVector</w:t>
        </w:r>
        <w:proofErr w:type="spellEnd"/>
        <w:r w:rsidR="00BA26D7">
          <w:rPr>
            <w:lang w:val="en-GB"/>
          </w:rPr>
          <w:t xml:space="preserve"> and </w:t>
        </w:r>
        <w:proofErr w:type="spellStart"/>
        <w:r w:rsidR="00BA26D7">
          <w:rPr>
            <w:lang w:val="en-GB"/>
          </w:rPr>
          <w:t>RandomForest</w:t>
        </w:r>
        <w:proofErr w:type="spellEnd"/>
        <w:r w:rsidR="00BA26D7">
          <w:rPr>
            <w:lang w:val="en-GB"/>
          </w:rPr>
          <w:t>.</w:t>
        </w:r>
      </w:ins>
    </w:p>
    <w:p w14:paraId="3A9BB6F8" w14:textId="4A6DF4D3" w:rsidR="000A3411" w:rsidRDefault="00B66A9E" w:rsidP="000F255E">
      <w:pPr>
        <w:rPr>
          <w:ins w:id="2782" w:author="Jonathan Leipold - BDAE Gruppe" w:date="2023-10-29T10:58:00Z"/>
          <w:lang w:val="en-GB"/>
        </w:rPr>
      </w:pPr>
      <w:ins w:id="2783" w:author="Jonathan Leipold - BDAE Gruppe" w:date="2023-10-29T10:52:00Z">
        <w:r>
          <w:rPr>
            <w:lang w:val="en-GB"/>
          </w:rPr>
          <w:t xml:space="preserve">Preprocessing variations </w:t>
        </w:r>
      </w:ins>
      <w:ins w:id="2784" w:author="Jonathan Leipold - BDAE Gruppe" w:date="2023-10-29T10:53:00Z">
        <w:r w:rsidR="00595E75">
          <w:rPr>
            <w:lang w:val="en-GB"/>
          </w:rPr>
          <w:t xml:space="preserve">and hyperparameter tuning using </w:t>
        </w:r>
        <w:proofErr w:type="spellStart"/>
        <w:r w:rsidR="00595E75">
          <w:rPr>
            <w:lang w:val="en-GB"/>
          </w:rPr>
          <w:t>GridSearch</w:t>
        </w:r>
        <w:proofErr w:type="spellEnd"/>
        <w:r w:rsidR="00595E75">
          <w:rPr>
            <w:lang w:val="en-GB"/>
          </w:rPr>
          <w:t xml:space="preserve"> and CV </w:t>
        </w:r>
      </w:ins>
      <w:ins w:id="2785" w:author="Jonathan Leipold - BDAE Gruppe" w:date="2023-10-29T10:54:00Z">
        <w:r w:rsidR="00595E75">
          <w:rPr>
            <w:lang w:val="en-GB"/>
          </w:rPr>
          <w:t xml:space="preserve">got tried to </w:t>
        </w:r>
        <w:r w:rsidR="00BA26D7">
          <w:rPr>
            <w:lang w:val="en-GB"/>
          </w:rPr>
          <w:t>improve</w:t>
        </w:r>
      </w:ins>
      <w:ins w:id="2786" w:author="Jonathan Leipold - BDAE Gruppe" w:date="2023-10-29T10:55:00Z">
        <w:r w:rsidR="00D73C82">
          <w:rPr>
            <w:lang w:val="en-GB"/>
          </w:rPr>
          <w:t xml:space="preserve"> modelling scores. Resulting in mainly only insignifican</w:t>
        </w:r>
      </w:ins>
      <w:ins w:id="2787" w:author="Jonathan Leipold - BDAE Gruppe" w:date="2023-10-29T10:56:00Z">
        <w:r w:rsidR="00D73C82">
          <w:rPr>
            <w:lang w:val="en-GB"/>
          </w:rPr>
          <w:t xml:space="preserve">t improvements. That’s why finally the results of the best </w:t>
        </w:r>
        <w:proofErr w:type="spellStart"/>
        <w:r w:rsidR="00D73C82">
          <w:rPr>
            <w:lang w:val="en-GB"/>
          </w:rPr>
          <w:t>GridSearch</w:t>
        </w:r>
        <w:proofErr w:type="spellEnd"/>
        <w:r w:rsidR="00D73C82">
          <w:rPr>
            <w:lang w:val="en-GB"/>
          </w:rPr>
          <w:t xml:space="preserve"> model got compared with results for model </w:t>
        </w:r>
        <w:r w:rsidR="00AA53C6">
          <w:rPr>
            <w:lang w:val="en-GB"/>
          </w:rPr>
          <w:t xml:space="preserve">with </w:t>
        </w:r>
        <w:r w:rsidR="00D73C82">
          <w:rPr>
            <w:lang w:val="en-GB"/>
          </w:rPr>
          <w:t>default</w:t>
        </w:r>
        <w:r w:rsidR="00AA53C6">
          <w:rPr>
            <w:lang w:val="en-GB"/>
          </w:rPr>
          <w:t xml:space="preserve"> parameters and the be</w:t>
        </w:r>
      </w:ins>
      <w:ins w:id="2788" w:author="Jonathan Leipold - BDAE Gruppe" w:date="2023-10-29T10:57:00Z">
        <w:r w:rsidR="002B3684">
          <w:rPr>
            <w:lang w:val="en-GB"/>
          </w:rPr>
          <w:t>tter model was chosen. This was surprisingly mainly the default model.</w:t>
        </w:r>
      </w:ins>
    </w:p>
    <w:p w14:paraId="6B9113A0" w14:textId="22C8930A" w:rsidR="00510CC2" w:rsidRDefault="00D33787" w:rsidP="000F255E">
      <w:pPr>
        <w:rPr>
          <w:ins w:id="2789" w:author="Jonathan Leipold - BDAE Gruppe" w:date="2023-10-29T10:57:00Z"/>
          <w:lang w:val="en-GB"/>
        </w:rPr>
      </w:pPr>
      <w:ins w:id="2790" w:author="Jonathan Leipold - BDAE Gruppe" w:date="2023-10-29T10:58:00Z">
        <w:r>
          <w:rPr>
            <w:lang w:val="en-GB"/>
          </w:rPr>
          <w:t>As evaluation metrics not only F1-score on train- &amp; test data was chosen, but as well the execution time for the model to fit &amp; predict.</w:t>
        </w:r>
      </w:ins>
    </w:p>
    <w:p w14:paraId="161C5BCC" w14:textId="77777777" w:rsidR="00D33787" w:rsidRDefault="00510CC2">
      <w:pPr>
        <w:keepNext/>
        <w:rPr>
          <w:ins w:id="2791" w:author="Jonathan Leipold - BDAE Gruppe" w:date="2023-10-29T10:59:00Z"/>
        </w:rPr>
        <w:pPrChange w:id="2792" w:author="Jonathan Leipold - BDAE Gruppe" w:date="2023-10-29T10:59:00Z">
          <w:pPr/>
        </w:pPrChange>
      </w:pPr>
      <w:ins w:id="2793" w:author="Jonathan Leipold - BDAE Gruppe" w:date="2023-10-29T10:57:00Z">
        <w:r>
          <w:rPr>
            <w:noProof/>
          </w:rPr>
          <w:lastRenderedPageBreak/>
          <w:drawing>
            <wp:inline distT="0" distB="0" distL="0" distR="0" wp14:anchorId="18DB3AD1" wp14:editId="48B28730">
              <wp:extent cx="5274310" cy="4213225"/>
              <wp:effectExtent l="0" t="0" r="2540" b="0"/>
              <wp:docPr id="1809632391" name="Grafik 1809632391" descr="Ein Bild, das Text, Screenshot,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2391" name="Grafik 2" descr="Ein Bild, das Text, Screenshot, parallel, Schrift enthält.&#10;&#10;Automatisch generierte Beschreibu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213225"/>
                      </a:xfrm>
                      <a:prstGeom prst="rect">
                        <a:avLst/>
                      </a:prstGeom>
                      <a:noFill/>
                      <a:ln>
                        <a:noFill/>
                      </a:ln>
                    </pic:spPr>
                  </pic:pic>
                </a:graphicData>
              </a:graphic>
            </wp:inline>
          </w:drawing>
        </w:r>
      </w:ins>
    </w:p>
    <w:p w14:paraId="726A0063" w14:textId="1CF648AE" w:rsidR="002B3684" w:rsidRDefault="00D33787">
      <w:pPr>
        <w:pStyle w:val="Caption"/>
        <w:rPr>
          <w:ins w:id="2794" w:author="Jonathan Leipold - BDAE Gruppe" w:date="2023-10-29T10:41:00Z"/>
          <w:lang w:val="en-GB"/>
        </w:rPr>
        <w:pPrChange w:id="2795" w:author="Jonathan Leipold - BDAE Gruppe" w:date="2023-10-29T10:59:00Z">
          <w:pPr/>
        </w:pPrChange>
      </w:pPr>
      <w:ins w:id="2796" w:author="Jonathan Leipold - BDAE Gruppe" w:date="2023-10-29T10:59:00Z">
        <w:r w:rsidRPr="00E35BBD">
          <w:rPr>
            <w:lang w:val="en-GB"/>
            <w:rPrChange w:id="2797" w:author="Jonathan Leipold - BDAE Gruppe" w:date="2023-10-29T11:00:00Z">
              <w:rPr>
                <w:i/>
                <w:iCs/>
              </w:rPr>
            </w:rPrChange>
          </w:rPr>
          <w:t xml:space="preserve">Figure </w:t>
        </w:r>
        <w:r>
          <w:fldChar w:fldCharType="begin"/>
        </w:r>
        <w:r w:rsidRPr="00E35BBD">
          <w:rPr>
            <w:lang w:val="en-GB"/>
            <w:rPrChange w:id="2798" w:author="Jonathan Leipold - BDAE Gruppe" w:date="2023-10-29T11:00:00Z">
              <w:rPr>
                <w:i/>
                <w:iCs/>
              </w:rPr>
            </w:rPrChange>
          </w:rPr>
          <w:instrText xml:space="preserve"> SEQ Figure \* ARABIC </w:instrText>
        </w:r>
      </w:ins>
      <w:r>
        <w:fldChar w:fldCharType="separate"/>
      </w:r>
      <w:ins w:id="2799" w:author="Jonathan Leipold - BDAE Gruppe" w:date="2023-10-29T10:59:00Z">
        <w:r w:rsidRPr="00E35BBD">
          <w:rPr>
            <w:noProof/>
            <w:lang w:val="en-GB"/>
            <w:rPrChange w:id="2800" w:author="Jonathan Leipold - BDAE Gruppe" w:date="2023-10-29T11:00:00Z">
              <w:rPr>
                <w:i/>
                <w:iCs/>
                <w:noProof/>
              </w:rPr>
            </w:rPrChange>
          </w:rPr>
          <w:t>21</w:t>
        </w:r>
        <w:r>
          <w:fldChar w:fldCharType="end"/>
        </w:r>
        <w:r w:rsidRPr="00E35BBD">
          <w:rPr>
            <w:lang w:val="en-GB"/>
            <w:rPrChange w:id="2801" w:author="Jonathan Leipold - BDAE Gruppe" w:date="2023-10-29T11:00:00Z">
              <w:rPr>
                <w:i/>
                <w:iCs/>
              </w:rPr>
            </w:rPrChange>
          </w:rPr>
          <w:t>: Model comparison</w:t>
        </w:r>
      </w:ins>
    </w:p>
    <w:p w14:paraId="2015502C" w14:textId="135BCDD8" w:rsidR="000A3411" w:rsidRDefault="00D33787" w:rsidP="000F255E">
      <w:pPr>
        <w:rPr>
          <w:ins w:id="2802" w:author="Jonathan Leipold - BDAE Gruppe" w:date="2023-10-29T11:01:00Z"/>
          <w:lang w:val="en-GB"/>
        </w:rPr>
      </w:pPr>
      <w:ins w:id="2803" w:author="Jonathan Leipold - BDAE Gruppe" w:date="2023-10-29T10:59:00Z">
        <w:r>
          <w:rPr>
            <w:lang w:val="en-GB"/>
          </w:rPr>
          <w:t xml:space="preserve">As you can see in the figure above </w:t>
        </w:r>
      </w:ins>
      <w:ins w:id="2804" w:author="Jonathan Leipold - BDAE Gruppe" w:date="2023-10-29T11:00:00Z">
        <w:r w:rsidR="00E35BBD">
          <w:rPr>
            <w:lang w:val="en-GB"/>
          </w:rPr>
          <w:t>the models all seem to be overfitted to the train data and perform similar on the test data with F1 Scores between 0.65 and 0.67.</w:t>
        </w:r>
      </w:ins>
      <w:ins w:id="2805" w:author="Jonathan Leipold - BDAE Gruppe" w:date="2023-10-29T11:01:00Z">
        <w:r w:rsidR="002F725B">
          <w:rPr>
            <w:lang w:val="en-GB"/>
          </w:rPr>
          <w:t xml:space="preserve"> SVC has a massively longer execution time, which made it hard to use </w:t>
        </w:r>
        <w:proofErr w:type="spellStart"/>
        <w:r w:rsidR="002F725B">
          <w:rPr>
            <w:lang w:val="en-GB"/>
          </w:rPr>
          <w:t>GridSearch</w:t>
        </w:r>
        <w:proofErr w:type="spellEnd"/>
        <w:r w:rsidR="002F725B">
          <w:rPr>
            <w:lang w:val="en-GB"/>
          </w:rPr>
          <w:t xml:space="preserve"> on this model.</w:t>
        </w:r>
      </w:ins>
    </w:p>
    <w:p w14:paraId="5453D2BC" w14:textId="186EB5CC" w:rsidR="00783C0D" w:rsidRDefault="00783C0D">
      <w:pPr>
        <w:pStyle w:val="Heading3"/>
        <w:rPr>
          <w:ins w:id="2806" w:author="Jonathan Leipold - BDAE Gruppe" w:date="2023-10-29T11:01:00Z"/>
          <w:lang w:val="en-GB"/>
        </w:rPr>
        <w:pPrChange w:id="2807" w:author="Jonathan Leipold - BDAE Gruppe" w:date="2023-10-29T11:01:00Z">
          <w:pPr/>
        </w:pPrChange>
      </w:pPr>
      <w:bookmarkStart w:id="2808" w:name="_Toc149725186"/>
      <w:ins w:id="2809" w:author="Jonathan Leipold - BDAE Gruppe" w:date="2023-10-29T11:01:00Z">
        <w:r>
          <w:rPr>
            <w:lang w:val="en-GB"/>
          </w:rPr>
          <w:t xml:space="preserve">Interpretations with </w:t>
        </w:r>
      </w:ins>
      <w:ins w:id="2810" w:author="Jonathan Leipold - BDAE Gruppe" w:date="2023-10-29T11:25:00Z">
        <w:r w:rsidR="00F04295">
          <w:rPr>
            <w:lang w:val="en-GB"/>
          </w:rPr>
          <w:t>SHAP</w:t>
        </w:r>
      </w:ins>
      <w:ins w:id="2811" w:author="Jonathan Leipold - BDAE Gruppe" w:date="2023-10-29T11:09:00Z">
        <w:r w:rsidR="000F1CAF">
          <w:rPr>
            <w:lang w:val="en-GB"/>
          </w:rPr>
          <w:t xml:space="preserve"> </w:t>
        </w:r>
      </w:ins>
      <w:ins w:id="2812" w:author="Jonathan Leipold - BDAE Gruppe" w:date="2023-10-29T11:12:00Z">
        <w:r w:rsidR="00755E8B">
          <w:rPr>
            <w:lang w:val="en-GB"/>
          </w:rPr>
          <w:t xml:space="preserve">&amp; </w:t>
        </w:r>
      </w:ins>
      <w:ins w:id="2813" w:author="Jonathan Leipold - BDAE Gruppe" w:date="2023-10-29T11:09:00Z">
        <w:r w:rsidR="000F1CAF">
          <w:rPr>
            <w:lang w:val="en-GB"/>
          </w:rPr>
          <w:t>Fe</w:t>
        </w:r>
      </w:ins>
      <w:ins w:id="2814" w:author="Jonathan Leipold - BDAE Gruppe" w:date="2023-10-29T11:10:00Z">
        <w:r w:rsidR="000F1CAF">
          <w:rPr>
            <w:lang w:val="en-GB"/>
          </w:rPr>
          <w:t>ature reduction</w:t>
        </w:r>
      </w:ins>
      <w:bookmarkEnd w:id="2808"/>
    </w:p>
    <w:p w14:paraId="2CDA30B8" w14:textId="4393C9D2" w:rsidR="00783C0D" w:rsidRDefault="00F04295" w:rsidP="000F255E">
      <w:pPr>
        <w:rPr>
          <w:ins w:id="2815" w:author="Jonathan Leipold - BDAE Gruppe" w:date="2023-10-29T11:04:00Z"/>
          <w:lang w:val="en-GB"/>
        </w:rPr>
      </w:pPr>
      <w:ins w:id="2816" w:author="Jonathan Leipold - BDAE Gruppe" w:date="2023-10-29T11:25:00Z">
        <w:r>
          <w:rPr>
            <w:lang w:val="en-GB"/>
          </w:rPr>
          <w:t xml:space="preserve">SHAP </w:t>
        </w:r>
      </w:ins>
      <w:ins w:id="2817" w:author="Jonathan Leipold - BDAE Gruppe" w:date="2023-10-29T11:02:00Z">
        <w:r w:rsidR="00EC3D94">
          <w:rPr>
            <w:lang w:val="en-GB"/>
          </w:rPr>
          <w:t>was used t</w:t>
        </w:r>
      </w:ins>
      <w:ins w:id="2818" w:author="Jonathan Leipold - BDAE Gruppe" w:date="2023-10-29T11:01:00Z">
        <w:r w:rsidR="00783C0D">
          <w:rPr>
            <w:lang w:val="en-GB"/>
          </w:rPr>
          <w:t xml:space="preserve">o explain the </w:t>
        </w:r>
      </w:ins>
      <w:ins w:id="2819" w:author="Jonathan Leipold - BDAE Gruppe" w:date="2023-10-29T11:02:00Z">
        <w:r w:rsidR="00365044">
          <w:rPr>
            <w:lang w:val="en-GB"/>
          </w:rPr>
          <w:t>poorer score on test data as well as to find most important features and individual termination reasons</w:t>
        </w:r>
        <w:r w:rsidR="00EC3D94">
          <w:rPr>
            <w:lang w:val="en-GB"/>
          </w:rPr>
          <w:t>. As de</w:t>
        </w:r>
      </w:ins>
      <w:ins w:id="2820" w:author="Jonathan Leipold - BDAE Gruppe" w:date="2023-10-29T11:03:00Z">
        <w:r w:rsidR="00EC3D94">
          <w:rPr>
            <w:lang w:val="en-GB"/>
          </w:rPr>
          <w:t>scribed above</w:t>
        </w:r>
      </w:ins>
      <w:ins w:id="2821" w:author="Jonathan Leipold - BDAE Gruppe" w:date="2023-11-01T09:26:00Z">
        <w:r w:rsidR="00F314C0">
          <w:rPr>
            <w:lang w:val="en-GB"/>
          </w:rPr>
          <w:t>,</w:t>
        </w:r>
      </w:ins>
      <w:ins w:id="2822" w:author="Jonathan Leipold - BDAE Gruppe" w:date="2023-10-29T11:03:00Z">
        <w:r w:rsidR="00EC3D94">
          <w:rPr>
            <w:lang w:val="en-GB"/>
          </w:rPr>
          <w:t xml:space="preserve"> problems </w:t>
        </w:r>
      </w:ins>
      <w:ins w:id="2823" w:author="Jonathan Leipold - BDAE Gruppe" w:date="2023-11-01T09:26:00Z">
        <w:r w:rsidR="00F314C0">
          <w:rPr>
            <w:lang w:val="en-GB"/>
          </w:rPr>
          <w:t>occurred</w:t>
        </w:r>
      </w:ins>
      <w:ins w:id="2824" w:author="Jonathan Leipold - BDAE Gruppe" w:date="2023-10-29T11:03:00Z">
        <w:r w:rsidR="00EC3D94">
          <w:rPr>
            <w:lang w:val="en-GB"/>
          </w:rPr>
          <w:t xml:space="preserve"> when trying to use </w:t>
        </w:r>
      </w:ins>
      <w:ins w:id="2825" w:author="Jonathan Leipold - BDAE Gruppe" w:date="2023-11-01T09:26:00Z">
        <w:r w:rsidR="00F314C0">
          <w:rPr>
            <w:lang w:val="en-GB"/>
          </w:rPr>
          <w:t xml:space="preserve">SHAP </w:t>
        </w:r>
      </w:ins>
      <w:ins w:id="2826" w:author="Jonathan Leipold - BDAE Gruppe" w:date="2023-10-29T11:03:00Z">
        <w:r w:rsidR="00EC3D94">
          <w:rPr>
            <w:lang w:val="en-GB"/>
          </w:rPr>
          <w:t xml:space="preserve">with SVC and </w:t>
        </w:r>
        <w:proofErr w:type="spellStart"/>
        <w:r w:rsidR="00EC3D94">
          <w:rPr>
            <w:lang w:val="en-GB"/>
          </w:rPr>
          <w:t>RandomForest</w:t>
        </w:r>
        <w:proofErr w:type="spellEnd"/>
        <w:r w:rsidR="00EC3D94">
          <w:rPr>
            <w:lang w:val="en-GB"/>
          </w:rPr>
          <w:t xml:space="preserve">. That’s why the focus is on </w:t>
        </w:r>
        <w:proofErr w:type="spellStart"/>
        <w:r w:rsidR="00EC3D94">
          <w:rPr>
            <w:lang w:val="en-GB"/>
          </w:rPr>
          <w:t>XGBoost</w:t>
        </w:r>
        <w:proofErr w:type="spellEnd"/>
        <w:r w:rsidR="00EC3D94">
          <w:rPr>
            <w:lang w:val="en-GB"/>
          </w:rPr>
          <w:t>.</w:t>
        </w:r>
      </w:ins>
    </w:p>
    <w:p w14:paraId="068DECF4" w14:textId="49EA5A81" w:rsidR="00827060" w:rsidRPr="00827060" w:rsidRDefault="00827060" w:rsidP="00827060">
      <w:pPr>
        <w:rPr>
          <w:ins w:id="2827" w:author="Jonathan Leipold - BDAE Gruppe" w:date="2023-10-29T11:13:00Z"/>
          <w:lang w:val="en-GB"/>
          <w:rPrChange w:id="2828" w:author="Jonathan Leipold - BDAE Gruppe" w:date="2023-10-29T11:13:00Z">
            <w:rPr>
              <w:ins w:id="2829" w:author="Jonathan Leipold - BDAE Gruppe" w:date="2023-10-29T11:13:00Z"/>
            </w:rPr>
          </w:rPrChange>
        </w:rPr>
      </w:pPr>
      <w:ins w:id="2830" w:author="Jonathan Leipold - BDAE Gruppe" w:date="2023-10-29T11:13:00Z">
        <w:r w:rsidRPr="00827060">
          <w:rPr>
            <w:lang w:val="en-GB"/>
            <w:rPrChange w:id="2831" w:author="Jonathan Leipold - BDAE Gruppe" w:date="2023-10-29T11:13:00Z">
              <w:rPr/>
            </w:rPrChange>
          </w:rPr>
          <w:t xml:space="preserve">To break down the results, a function was defined that first uses </w:t>
        </w:r>
      </w:ins>
      <w:ins w:id="2832" w:author="Jonathan Leipold - BDAE Gruppe" w:date="2023-11-01T09:27:00Z">
        <w:r w:rsidR="005F7B0C">
          <w:rPr>
            <w:lang w:val="en-GB"/>
          </w:rPr>
          <w:t>SHAP</w:t>
        </w:r>
      </w:ins>
      <w:ins w:id="2833" w:author="Jonathan Leipold - BDAE Gruppe" w:date="2023-10-29T11:13:00Z">
        <w:r w:rsidRPr="00827060">
          <w:rPr>
            <w:lang w:val="en-GB"/>
            <w:rPrChange w:id="2834" w:author="Jonathan Leipold - BDAE Gruppe" w:date="2023-10-29T11:13:00Z">
              <w:rPr/>
            </w:rPrChange>
          </w:rPr>
          <w:t xml:space="preserve"> to pick out the most important features, reduces the training and test data to these features and then trains and evaluates the model again with this data</w:t>
        </w:r>
      </w:ins>
      <w:ins w:id="2835" w:author="Jonathan Leipold - BDAE Gruppe" w:date="2023-11-01T09:27:00Z">
        <w:r w:rsidR="00600D9D">
          <w:rPr>
            <w:lang w:val="en-GB"/>
          </w:rPr>
          <w:t xml:space="preserve"> only</w:t>
        </w:r>
      </w:ins>
      <w:ins w:id="2836" w:author="Jonathan Leipold - BDAE Gruppe" w:date="2023-10-29T11:13:00Z">
        <w:r w:rsidRPr="00827060">
          <w:rPr>
            <w:lang w:val="en-GB"/>
            <w:rPrChange w:id="2837" w:author="Jonathan Leipold - BDAE Gruppe" w:date="2023-10-29T11:13:00Z">
              <w:rPr/>
            </w:rPrChange>
          </w:rPr>
          <w:t xml:space="preserve">. The results with </w:t>
        </w:r>
        <w:proofErr w:type="spellStart"/>
        <w:r w:rsidRPr="00827060">
          <w:rPr>
            <w:lang w:val="en-GB"/>
            <w:rPrChange w:id="2838" w:author="Jonathan Leipold - BDAE Gruppe" w:date="2023-10-29T11:13:00Z">
              <w:rPr/>
            </w:rPrChange>
          </w:rPr>
          <w:t>XGBoost</w:t>
        </w:r>
        <w:proofErr w:type="spellEnd"/>
        <w:r w:rsidRPr="00827060">
          <w:rPr>
            <w:lang w:val="en-GB"/>
            <w:rPrChange w:id="2839" w:author="Jonathan Leipold - BDAE Gruppe" w:date="2023-10-29T11:13:00Z">
              <w:rPr/>
            </w:rPrChange>
          </w:rPr>
          <w:t xml:space="preserve"> and only the top 5 features are almost as good as for </w:t>
        </w:r>
        <w:r>
          <w:rPr>
            <w:lang w:val="en-GB"/>
          </w:rPr>
          <w:t xml:space="preserve">using </w:t>
        </w:r>
        <w:r w:rsidRPr="00827060">
          <w:rPr>
            <w:lang w:val="en-GB"/>
            <w:rPrChange w:id="2840" w:author="Jonathan Leipold - BDAE Gruppe" w:date="2023-10-29T11:13:00Z">
              <w:rPr/>
            </w:rPrChange>
          </w:rPr>
          <w:t>all features.</w:t>
        </w:r>
      </w:ins>
    </w:p>
    <w:p w14:paraId="04E6E517" w14:textId="77777777" w:rsidR="0023493C" w:rsidRDefault="0023493C">
      <w:pPr>
        <w:keepNext/>
        <w:rPr>
          <w:ins w:id="2841" w:author="Jonathan Leipold - BDAE Gruppe" w:date="2023-10-29T11:14:00Z"/>
        </w:rPr>
        <w:pPrChange w:id="2842" w:author="Jonathan Leipold - BDAE Gruppe" w:date="2023-10-29T11:14:00Z">
          <w:pPr/>
        </w:pPrChange>
      </w:pPr>
      <w:ins w:id="2843" w:author="Jonathan Leipold - BDAE Gruppe" w:date="2023-10-29T11:14:00Z">
        <w:r w:rsidRPr="0023493C">
          <w:rPr>
            <w:noProof/>
            <w:lang w:val="en-GB"/>
          </w:rPr>
          <w:lastRenderedPageBreak/>
          <w:drawing>
            <wp:inline distT="0" distB="0" distL="0" distR="0" wp14:anchorId="754BDA78" wp14:editId="26EC65A8">
              <wp:extent cx="5274310" cy="4585970"/>
              <wp:effectExtent l="0" t="0" r="2540" b="5080"/>
              <wp:docPr id="1781758921"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8921" name="Grafik 1" descr="Ein Bild, das Text, Screenshot, Diagramm, Reihe enthält.&#10;&#10;Automatisch generierte Beschreibung"/>
                      <pic:cNvPicPr/>
                    </pic:nvPicPr>
                    <pic:blipFill>
                      <a:blip r:embed="rId53"/>
                      <a:stretch>
                        <a:fillRect/>
                      </a:stretch>
                    </pic:blipFill>
                    <pic:spPr>
                      <a:xfrm>
                        <a:off x="0" y="0"/>
                        <a:ext cx="5274310" cy="4585970"/>
                      </a:xfrm>
                      <a:prstGeom prst="rect">
                        <a:avLst/>
                      </a:prstGeom>
                    </pic:spPr>
                  </pic:pic>
                </a:graphicData>
              </a:graphic>
            </wp:inline>
          </w:drawing>
        </w:r>
      </w:ins>
    </w:p>
    <w:p w14:paraId="5F5C79C0" w14:textId="2CE03DA4" w:rsidR="00882606" w:rsidRPr="0061341A" w:rsidRDefault="0023493C" w:rsidP="0023493C">
      <w:pPr>
        <w:pStyle w:val="Caption"/>
        <w:rPr>
          <w:ins w:id="2844" w:author="Jonathan Leipold - BDAE Gruppe" w:date="2023-10-29T11:14:00Z"/>
          <w:lang w:val="en-GB"/>
          <w:rPrChange w:id="2845" w:author="Jonathan Leipold - BDAE Gruppe" w:date="2023-10-29T11:15:00Z">
            <w:rPr>
              <w:ins w:id="2846" w:author="Jonathan Leipold - BDAE Gruppe" w:date="2023-10-29T11:14:00Z"/>
            </w:rPr>
          </w:rPrChange>
        </w:rPr>
      </w:pPr>
      <w:ins w:id="2847" w:author="Jonathan Leipold - BDAE Gruppe" w:date="2023-10-29T11:14:00Z">
        <w:r w:rsidRPr="0061341A">
          <w:rPr>
            <w:lang w:val="en-GB"/>
            <w:rPrChange w:id="2848" w:author="Jonathan Leipold - BDAE Gruppe" w:date="2023-10-29T11:15:00Z">
              <w:rPr/>
            </w:rPrChange>
          </w:rPr>
          <w:t xml:space="preserve">Figure </w:t>
        </w:r>
        <w:r>
          <w:fldChar w:fldCharType="begin"/>
        </w:r>
        <w:r w:rsidRPr="0061341A">
          <w:rPr>
            <w:lang w:val="en-GB"/>
            <w:rPrChange w:id="2849" w:author="Jonathan Leipold - BDAE Gruppe" w:date="2023-10-29T11:15:00Z">
              <w:rPr/>
            </w:rPrChange>
          </w:rPr>
          <w:instrText xml:space="preserve"> SEQ Figure \* ARABIC </w:instrText>
        </w:r>
      </w:ins>
      <w:r>
        <w:fldChar w:fldCharType="separate"/>
      </w:r>
      <w:ins w:id="2850" w:author="Jonathan Leipold - BDAE Gruppe" w:date="2023-10-29T11:14:00Z">
        <w:r w:rsidRPr="0061341A">
          <w:rPr>
            <w:noProof/>
            <w:lang w:val="en-GB"/>
            <w:rPrChange w:id="2851" w:author="Jonathan Leipold - BDAE Gruppe" w:date="2023-10-29T11:15:00Z">
              <w:rPr>
                <w:noProof/>
              </w:rPr>
            </w:rPrChange>
          </w:rPr>
          <w:t>22</w:t>
        </w:r>
        <w:r>
          <w:fldChar w:fldCharType="end"/>
        </w:r>
        <w:r w:rsidRPr="0061341A">
          <w:rPr>
            <w:lang w:val="en-GB"/>
            <w:rPrChange w:id="2852" w:author="Jonathan Leipold - BDAE Gruppe" w:date="2023-10-29T11:15:00Z">
              <w:rPr/>
            </w:rPrChange>
          </w:rPr>
          <w:t xml:space="preserve">: Shap results for </w:t>
        </w:r>
        <w:proofErr w:type="spellStart"/>
        <w:r w:rsidRPr="0061341A">
          <w:rPr>
            <w:lang w:val="en-GB"/>
            <w:rPrChange w:id="2853" w:author="Jonathan Leipold - BDAE Gruppe" w:date="2023-10-29T11:15:00Z">
              <w:rPr/>
            </w:rPrChange>
          </w:rPr>
          <w:t>xgb</w:t>
        </w:r>
        <w:proofErr w:type="spellEnd"/>
        <w:r w:rsidRPr="0061341A">
          <w:rPr>
            <w:lang w:val="en-GB"/>
            <w:rPrChange w:id="2854" w:author="Jonathan Leipold - BDAE Gruppe" w:date="2023-10-29T11:15:00Z">
              <w:rPr/>
            </w:rPrChange>
          </w:rPr>
          <w:t xml:space="preserve"> with top 5 features </w:t>
        </w:r>
        <w:proofErr w:type="gramStart"/>
        <w:r w:rsidRPr="0061341A">
          <w:rPr>
            <w:lang w:val="en-GB"/>
            <w:rPrChange w:id="2855" w:author="Jonathan Leipold - BDAE Gruppe" w:date="2023-10-29T11:15:00Z">
              <w:rPr/>
            </w:rPrChange>
          </w:rPr>
          <w:t>only</w:t>
        </w:r>
        <w:proofErr w:type="gramEnd"/>
      </w:ins>
    </w:p>
    <w:p w14:paraId="76775E6F" w14:textId="04AE49F7" w:rsidR="0023493C" w:rsidRDefault="008146E3" w:rsidP="0023493C">
      <w:pPr>
        <w:rPr>
          <w:ins w:id="2856" w:author="Jonathan Leipold - BDAE Gruppe" w:date="2023-10-29T11:26:00Z"/>
          <w:lang w:val="en-GB"/>
        </w:rPr>
      </w:pPr>
      <w:ins w:id="2857" w:author="Jonathan Leipold - BDAE Gruppe" w:date="2023-10-29T11:15:00Z">
        <w:r w:rsidRPr="0061341A">
          <w:rPr>
            <w:lang w:val="en-GB"/>
            <w:rPrChange w:id="2858" w:author="Jonathan Leipold - BDAE Gruppe" w:date="2023-10-29T11:15:00Z">
              <w:rPr/>
            </w:rPrChange>
          </w:rPr>
          <w:t xml:space="preserve">As you can see </w:t>
        </w:r>
      </w:ins>
      <w:ins w:id="2859" w:author="Jonathan Leipold - BDAE Gruppe" w:date="2023-10-29T11:17:00Z">
        <w:r w:rsidR="00DF6E0F">
          <w:rPr>
            <w:lang w:val="en-GB"/>
          </w:rPr>
          <w:t xml:space="preserve">- </w:t>
        </w:r>
      </w:ins>
      <w:ins w:id="2860" w:author="Jonathan Leipold - BDAE Gruppe" w:date="2023-10-29T11:16:00Z">
        <w:r w:rsidR="008E4C77">
          <w:rPr>
            <w:lang w:val="en-GB"/>
          </w:rPr>
          <w:t xml:space="preserve">besides </w:t>
        </w:r>
        <w:proofErr w:type="spellStart"/>
        <w:r w:rsidR="008E4C77">
          <w:rPr>
            <w:lang w:val="en-GB"/>
          </w:rPr>
          <w:t>eff</w:t>
        </w:r>
      </w:ins>
      <w:ins w:id="2861" w:author="Jonathan Leipold - BDAE Gruppe" w:date="2023-10-29T11:17:00Z">
        <w:r w:rsidR="008E4C77">
          <w:rPr>
            <w:lang w:val="en-GB"/>
          </w:rPr>
          <w:t>End_Year</w:t>
        </w:r>
        <w:proofErr w:type="spellEnd"/>
        <w:r w:rsidR="008E4C77">
          <w:rPr>
            <w:lang w:val="en-GB"/>
          </w:rPr>
          <w:t xml:space="preserve"> </w:t>
        </w:r>
        <w:r w:rsidR="00DF6E0F">
          <w:rPr>
            <w:lang w:val="en-GB"/>
          </w:rPr>
          <w:t xml:space="preserve">- </w:t>
        </w:r>
      </w:ins>
      <w:ins w:id="2862" w:author="Jonathan Leipold - BDAE Gruppe" w:date="2023-10-29T11:15:00Z">
        <w:r w:rsidR="0061341A" w:rsidRPr="0061341A">
          <w:rPr>
            <w:lang w:val="en-GB"/>
            <w:rPrChange w:id="2863" w:author="Jonathan Leipold - BDAE Gruppe" w:date="2023-10-29T11:15:00Z">
              <w:rPr/>
            </w:rPrChange>
          </w:rPr>
          <w:t xml:space="preserve">the policy age is one main feature. </w:t>
        </w:r>
        <w:r w:rsidR="0061341A" w:rsidRPr="00233443">
          <w:rPr>
            <w:lang w:val="en-GB"/>
            <w:rPrChange w:id="2864" w:author="Jonathan Leipold - BDAE Gruppe" w:date="2023-10-29T11:16:00Z">
              <w:rPr/>
            </w:rPrChange>
          </w:rPr>
          <w:t xml:space="preserve">Since </w:t>
        </w:r>
      </w:ins>
      <w:ins w:id="2865" w:author="Jonathan Leipold - BDAE Gruppe" w:date="2023-10-29T11:16:00Z">
        <w:r w:rsidR="0061341A" w:rsidRPr="00233443">
          <w:rPr>
            <w:lang w:val="en-GB"/>
            <w:rPrChange w:id="2866" w:author="Jonathan Leipold - BDAE Gruppe" w:date="2023-10-29T11:16:00Z">
              <w:rPr/>
            </w:rPrChange>
          </w:rPr>
          <w:t xml:space="preserve">train- &amp; test- data got split by </w:t>
        </w:r>
        <w:proofErr w:type="spellStart"/>
        <w:r w:rsidR="00233443" w:rsidRPr="00233443">
          <w:rPr>
            <w:lang w:val="en-GB"/>
            <w:rPrChange w:id="2867" w:author="Jonathan Leipold - BDAE Gruppe" w:date="2023-10-29T11:16:00Z">
              <w:rPr/>
            </w:rPrChange>
          </w:rPr>
          <w:t>startDate</w:t>
        </w:r>
        <w:proofErr w:type="spellEnd"/>
        <w:r w:rsidR="00233443" w:rsidRPr="00233443">
          <w:rPr>
            <w:lang w:val="en-GB"/>
            <w:rPrChange w:id="2868" w:author="Jonathan Leipold - BDAE Gruppe" w:date="2023-10-29T11:16:00Z">
              <w:rPr/>
            </w:rPrChange>
          </w:rPr>
          <w:t xml:space="preserve">, the values of this </w:t>
        </w:r>
        <w:r w:rsidR="00233443">
          <w:rPr>
            <w:lang w:val="en-GB"/>
          </w:rPr>
          <w:t xml:space="preserve">feature </w:t>
        </w:r>
      </w:ins>
      <w:ins w:id="2869" w:author="Jonathan Leipold - BDAE Gruppe" w:date="2023-10-29T11:24:00Z">
        <w:r w:rsidR="00C54E19">
          <w:rPr>
            <w:lang w:val="en-GB"/>
          </w:rPr>
          <w:t xml:space="preserve">are </w:t>
        </w:r>
      </w:ins>
      <w:ins w:id="2870" w:author="Jonathan Leipold - BDAE Gruppe" w:date="2023-10-29T11:16:00Z">
        <w:r w:rsidR="00233443">
          <w:rPr>
            <w:lang w:val="en-GB"/>
          </w:rPr>
          <w:t>distributed totally different for train- &amp; test-data</w:t>
        </w:r>
      </w:ins>
      <w:ins w:id="2871" w:author="Jonathan Leipold - BDAE Gruppe" w:date="2023-10-29T11:19:00Z">
        <w:r w:rsidR="00422216">
          <w:rPr>
            <w:lang w:val="en-GB"/>
          </w:rPr>
          <w:t>.</w:t>
        </w:r>
      </w:ins>
      <w:ins w:id="2872" w:author="Jonathan Leipold - BDAE Gruppe" w:date="2023-10-29T11:24:00Z">
        <w:r w:rsidR="00F04295">
          <w:rPr>
            <w:lang w:val="en-GB"/>
          </w:rPr>
          <w:t xml:space="preserve"> </w:t>
        </w:r>
      </w:ins>
      <w:ins w:id="2873" w:author="Jonathan Leipold - BDAE Gruppe" w:date="2023-10-29T11:26:00Z">
        <w:r w:rsidR="0031677A">
          <w:rPr>
            <w:lang w:val="en-GB"/>
          </w:rPr>
          <w:t xml:space="preserve">The </w:t>
        </w:r>
      </w:ins>
      <w:ins w:id="2874" w:author="Jonathan Leipold - BDAE Gruppe" w:date="2023-10-29T11:24:00Z">
        <w:r w:rsidR="00F04295">
          <w:rPr>
            <w:lang w:val="en-GB"/>
          </w:rPr>
          <w:t>SHAP values</w:t>
        </w:r>
      </w:ins>
      <w:ins w:id="2875" w:author="Jonathan Leipold - BDAE Gruppe" w:date="2023-10-29T11:19:00Z">
        <w:r w:rsidR="00422216">
          <w:rPr>
            <w:lang w:val="en-GB"/>
          </w:rPr>
          <w:t xml:space="preserve"> </w:t>
        </w:r>
      </w:ins>
      <w:ins w:id="2876" w:author="Jonathan Leipold - BDAE Gruppe" w:date="2023-10-29T11:25:00Z">
        <w:r w:rsidR="0031677A">
          <w:rPr>
            <w:lang w:val="en-GB"/>
          </w:rPr>
          <w:t xml:space="preserve">show that </w:t>
        </w:r>
      </w:ins>
      <w:ins w:id="2877" w:author="Jonathan Leipold - BDAE Gruppe" w:date="2023-10-29T11:26:00Z">
        <w:r w:rsidR="005D4DBD">
          <w:rPr>
            <w:lang w:val="en-GB"/>
          </w:rPr>
          <w:t xml:space="preserve">the </w:t>
        </w:r>
      </w:ins>
      <w:ins w:id="2878" w:author="Jonathan Leipold - BDAE Gruppe" w:date="2023-10-29T11:25:00Z">
        <w:r w:rsidR="0031677A">
          <w:rPr>
            <w:lang w:val="en-GB"/>
          </w:rPr>
          <w:t xml:space="preserve">impact on model output of </w:t>
        </w:r>
        <w:proofErr w:type="spellStart"/>
        <w:r w:rsidR="0031677A">
          <w:rPr>
            <w:lang w:val="en-GB"/>
          </w:rPr>
          <w:t>policyAge</w:t>
        </w:r>
        <w:proofErr w:type="spellEnd"/>
        <w:r w:rsidR="0031677A">
          <w:rPr>
            <w:lang w:val="en-GB"/>
          </w:rPr>
          <w:t xml:space="preserve"> is different f</w:t>
        </w:r>
      </w:ins>
      <w:ins w:id="2879" w:author="Jonathan Leipold - BDAE Gruppe" w:date="2023-10-29T11:26:00Z">
        <w:r w:rsidR="0031677A">
          <w:rPr>
            <w:lang w:val="en-GB"/>
          </w:rPr>
          <w:t xml:space="preserve">or train- &amp; test data. </w:t>
        </w:r>
      </w:ins>
      <w:ins w:id="2880" w:author="Jonathan Leipold - BDAE Gruppe" w:date="2023-10-29T11:19:00Z">
        <w:r w:rsidR="00422216">
          <w:rPr>
            <w:lang w:val="en-GB"/>
          </w:rPr>
          <w:t>That</w:t>
        </w:r>
      </w:ins>
      <w:ins w:id="2881" w:author="Jonathan Leipold - BDAE Gruppe" w:date="2023-10-29T11:20:00Z">
        <w:r w:rsidR="007719FE">
          <w:rPr>
            <w:lang w:val="en-GB"/>
          </w:rPr>
          <w:t xml:space="preserve"> should be</w:t>
        </w:r>
      </w:ins>
      <w:ins w:id="2882" w:author="Jonathan Leipold - BDAE Gruppe" w:date="2023-10-29T11:19:00Z">
        <w:r w:rsidR="00422216">
          <w:rPr>
            <w:lang w:val="en-GB"/>
          </w:rPr>
          <w:t xml:space="preserve"> one reason why </w:t>
        </w:r>
        <w:r w:rsidR="007719FE">
          <w:rPr>
            <w:lang w:val="en-GB"/>
          </w:rPr>
          <w:t>the test score is</w:t>
        </w:r>
      </w:ins>
      <w:ins w:id="2883" w:author="Jonathan Leipold - BDAE Gruppe" w:date="2023-10-29T11:20:00Z">
        <w:r w:rsidR="007719FE">
          <w:rPr>
            <w:lang w:val="en-GB"/>
          </w:rPr>
          <w:t xml:space="preserve"> much worse than the train score.</w:t>
        </w:r>
      </w:ins>
      <w:ins w:id="2884" w:author="Jonathan Leipold - BDAE Gruppe" w:date="2023-10-29T11:22:00Z">
        <w:r w:rsidR="00920B16">
          <w:rPr>
            <w:lang w:val="en-GB"/>
          </w:rPr>
          <w:t xml:space="preserve"> </w:t>
        </w:r>
      </w:ins>
    </w:p>
    <w:p w14:paraId="329DC976" w14:textId="77777777" w:rsidR="00AE79CC" w:rsidRDefault="00BC0AC7" w:rsidP="0023493C">
      <w:pPr>
        <w:rPr>
          <w:ins w:id="2885" w:author="Jonathan Leipold - BDAE Gruppe" w:date="2023-10-31T11:09:00Z"/>
          <w:lang w:val="en-GB"/>
        </w:rPr>
      </w:pPr>
      <w:ins w:id="2886" w:author="Jonathan Leipold - BDAE Gruppe" w:date="2023-10-29T11:28:00Z">
        <w:r>
          <w:rPr>
            <w:lang w:val="en-GB"/>
          </w:rPr>
          <w:t>W</w:t>
        </w:r>
      </w:ins>
      <w:ins w:id="2887" w:author="Jonathan Leipold - BDAE Gruppe" w:date="2023-10-29T11:27:00Z">
        <w:r w:rsidR="002752F2">
          <w:rPr>
            <w:lang w:val="en-GB"/>
          </w:rPr>
          <w:t>aterfall p</w:t>
        </w:r>
      </w:ins>
      <w:ins w:id="2888" w:author="Jonathan Leipold - BDAE Gruppe" w:date="2023-10-29T11:28:00Z">
        <w:r w:rsidR="002752F2">
          <w:rPr>
            <w:lang w:val="en-GB"/>
          </w:rPr>
          <w:t>lots</w:t>
        </w:r>
        <w:r>
          <w:rPr>
            <w:lang w:val="en-GB"/>
          </w:rPr>
          <w:t xml:space="preserve"> </w:t>
        </w:r>
        <w:r w:rsidR="002752F2">
          <w:rPr>
            <w:lang w:val="en-GB"/>
          </w:rPr>
          <w:t xml:space="preserve">of SHAP were created </w:t>
        </w:r>
        <w:r>
          <w:rPr>
            <w:lang w:val="en-GB"/>
          </w:rPr>
          <w:t xml:space="preserve">for single contracts </w:t>
        </w:r>
        <w:r w:rsidR="002752F2">
          <w:rPr>
            <w:lang w:val="en-GB"/>
          </w:rPr>
          <w:t xml:space="preserve">to </w:t>
        </w:r>
        <w:r>
          <w:rPr>
            <w:lang w:val="en-GB"/>
          </w:rPr>
          <w:t xml:space="preserve">check most important features </w:t>
        </w:r>
        <w:r w:rsidR="00B73D4C">
          <w:rPr>
            <w:lang w:val="en-GB"/>
          </w:rPr>
          <w:t xml:space="preserve">of individual </w:t>
        </w:r>
      </w:ins>
      <w:ins w:id="2889" w:author="Jonathan Leipold - BDAE Gruppe" w:date="2023-10-29T11:29:00Z">
        <w:r w:rsidR="00B73D4C">
          <w:rPr>
            <w:lang w:val="en-GB"/>
          </w:rPr>
          <w:t>choices</w:t>
        </w:r>
      </w:ins>
      <w:ins w:id="2890" w:author="Jonathan Leipold - BDAE Gruppe" w:date="2023-10-29T11:28:00Z">
        <w:r w:rsidR="00B73D4C">
          <w:rPr>
            <w:lang w:val="en-GB"/>
          </w:rPr>
          <w:t>.</w:t>
        </w:r>
      </w:ins>
      <w:ins w:id="2891" w:author="Jonathan Leipold - BDAE Gruppe" w:date="2023-10-29T11:29:00Z">
        <w:r w:rsidR="00B73D4C">
          <w:rPr>
            <w:lang w:val="en-GB"/>
          </w:rPr>
          <w:t xml:space="preserve"> If there would have been more time, investigations on</w:t>
        </w:r>
        <w:r w:rsidR="00AE79CC">
          <w:rPr>
            <w:lang w:val="en-GB"/>
          </w:rPr>
          <w:t xml:space="preserve"> main impacts of</w:t>
        </w:r>
        <w:r w:rsidR="00B73D4C">
          <w:rPr>
            <w:lang w:val="en-GB"/>
          </w:rPr>
          <w:t xml:space="preserve"> </w:t>
        </w:r>
        <w:r w:rsidR="00AE79CC">
          <w:rPr>
            <w:lang w:val="en-GB"/>
          </w:rPr>
          <w:t>falsely predicted contracts could have been done.</w:t>
        </w:r>
      </w:ins>
    </w:p>
    <w:p w14:paraId="6D7E7C08" w14:textId="77777777" w:rsidR="00694FE5" w:rsidRDefault="00694FE5" w:rsidP="0023493C">
      <w:pPr>
        <w:rPr>
          <w:ins w:id="2892" w:author="Jonathan Leipold - BDAE Gruppe" w:date="2023-10-29T11:29:00Z"/>
          <w:lang w:val="en-GB"/>
        </w:rPr>
      </w:pPr>
    </w:p>
    <w:p w14:paraId="685783B6" w14:textId="404442E3" w:rsidR="005D4DBD" w:rsidRDefault="00AE79CC" w:rsidP="00AE79CC">
      <w:pPr>
        <w:pStyle w:val="Heading3"/>
        <w:rPr>
          <w:ins w:id="2893" w:author="Jonathan Leipold - BDAE Gruppe" w:date="2023-10-29T11:30:00Z"/>
          <w:lang w:val="en-GB"/>
        </w:rPr>
      </w:pPr>
      <w:bookmarkStart w:id="2894" w:name="_Toc149725187"/>
      <w:ins w:id="2895" w:author="Jonathan Leipold - BDAE Gruppe" w:date="2023-10-29T11:30:00Z">
        <w:r>
          <w:rPr>
            <w:lang w:val="en-GB"/>
          </w:rPr>
          <w:t xml:space="preserve">Predicting </w:t>
        </w:r>
      </w:ins>
      <w:ins w:id="2896" w:author="Jonathan Leipold - BDAE Gruppe" w:date="2023-10-31T11:09:00Z">
        <w:r w:rsidR="00694FE5">
          <w:rPr>
            <w:lang w:val="en-GB"/>
          </w:rPr>
          <w:t>Probabilities</w:t>
        </w:r>
      </w:ins>
      <w:bookmarkEnd w:id="2894"/>
      <w:ins w:id="2897" w:author="Jonathan Leipold - BDAE Gruppe" w:date="2023-10-29T11:28:00Z">
        <w:r w:rsidR="00B73D4C">
          <w:rPr>
            <w:lang w:val="en-GB"/>
          </w:rPr>
          <w:t xml:space="preserve"> </w:t>
        </w:r>
      </w:ins>
    </w:p>
    <w:p w14:paraId="017E261E" w14:textId="0174CD6B" w:rsidR="00AE79CC" w:rsidRDefault="0067222A" w:rsidP="00AE79CC">
      <w:pPr>
        <w:rPr>
          <w:ins w:id="2898" w:author="Jonathan Leipold - BDAE Gruppe" w:date="2023-10-29T11:33:00Z"/>
          <w:lang w:val="en-GB"/>
        </w:rPr>
      </w:pPr>
      <w:ins w:id="2899" w:author="Jonathan Leipold - BDAE Gruppe" w:date="2023-10-29T11:30:00Z">
        <w:r>
          <w:rPr>
            <w:lang w:val="en-GB"/>
          </w:rPr>
          <w:t xml:space="preserve">To reach the additional goal of predicting top </w:t>
        </w:r>
      </w:ins>
      <w:ins w:id="2900" w:author="Jonathan Leipold - BDAE Gruppe" w:date="2023-10-29T11:31:00Z">
        <w:r w:rsidR="00D3680A">
          <w:rPr>
            <w:lang w:val="en-GB"/>
          </w:rPr>
          <w:t>n</w:t>
        </w:r>
      </w:ins>
      <w:ins w:id="2901" w:author="Jonathan Leipold - BDAE Gruppe" w:date="2023-10-29T11:30:00Z">
        <w:r>
          <w:rPr>
            <w:lang w:val="en-GB"/>
          </w:rPr>
          <w:t xml:space="preserve"> </w:t>
        </w:r>
        <w:r w:rsidR="00D3680A">
          <w:rPr>
            <w:lang w:val="en-GB"/>
          </w:rPr>
          <w:t>active contracts</w:t>
        </w:r>
      </w:ins>
      <w:ins w:id="2902" w:author="Jonathan Leipold - BDAE Gruppe" w:date="2023-10-29T11:31:00Z">
        <w:r w:rsidR="00D3680A">
          <w:rPr>
            <w:lang w:val="en-GB"/>
          </w:rPr>
          <w:t xml:space="preserve"> with </w:t>
        </w:r>
      </w:ins>
      <w:ins w:id="2903" w:author="Jonathan Leipold - BDAE Gruppe" w:date="2023-10-31T11:10:00Z">
        <w:r w:rsidR="00694FE5">
          <w:rPr>
            <w:lang w:val="en-GB"/>
          </w:rPr>
          <w:t xml:space="preserve">the </w:t>
        </w:r>
      </w:ins>
      <w:ins w:id="2904" w:author="Jonathan Leipold - BDAE Gruppe" w:date="2023-10-29T11:31:00Z">
        <w:r w:rsidR="00D3680A">
          <w:rPr>
            <w:lang w:val="en-GB"/>
          </w:rPr>
          <w:t xml:space="preserve">highest </w:t>
        </w:r>
      </w:ins>
      <w:ins w:id="2905" w:author="Jonathan Leipold - BDAE Gruppe" w:date="2023-10-31T11:10:00Z">
        <w:r w:rsidR="00694FE5">
          <w:rPr>
            <w:lang w:val="en-GB"/>
          </w:rPr>
          <w:t xml:space="preserve">probability of </w:t>
        </w:r>
      </w:ins>
      <w:ins w:id="2906" w:author="Jonathan Leipold - BDAE Gruppe" w:date="2023-10-29T11:31:00Z">
        <w:r w:rsidR="00D3680A">
          <w:rPr>
            <w:lang w:val="en-GB"/>
          </w:rPr>
          <w:t>termination</w:t>
        </w:r>
      </w:ins>
      <w:ins w:id="2907" w:author="Jonathan Leipold - BDAE Gruppe" w:date="2023-10-31T11:09:00Z">
        <w:r w:rsidR="00694FE5">
          <w:rPr>
            <w:lang w:val="en-GB"/>
          </w:rPr>
          <w:t>,</w:t>
        </w:r>
      </w:ins>
      <w:ins w:id="2908" w:author="Jonathan Leipold - BDAE Gruppe" w:date="2023-10-29T11:31:00Z">
        <w:r w:rsidR="00D3680A">
          <w:rPr>
            <w:lang w:val="en-GB"/>
          </w:rPr>
          <w:t xml:space="preserve"> probabilities got calculated instead of classifications. </w:t>
        </w:r>
      </w:ins>
      <w:ins w:id="2909" w:author="Jonathan Leipold - BDAE Gruppe" w:date="2023-10-31T11:10:00Z">
        <w:r w:rsidR="00694FE5">
          <w:rPr>
            <w:lang w:val="en-GB"/>
          </w:rPr>
          <w:t>Therefore,</w:t>
        </w:r>
      </w:ins>
      <w:ins w:id="2910" w:author="Jonathan Leipold - BDAE Gruppe" w:date="2023-10-29T11:31:00Z">
        <w:r w:rsidR="00D3680A">
          <w:rPr>
            <w:lang w:val="en-GB"/>
          </w:rPr>
          <w:t xml:space="preserve"> XGBoostClassifier with top 10 main features </w:t>
        </w:r>
      </w:ins>
      <w:ins w:id="2911" w:author="Jonathan Leipold - BDAE Gruppe" w:date="2023-11-01T09:35:00Z">
        <w:r w:rsidR="00275943">
          <w:rPr>
            <w:lang w:val="en-GB"/>
          </w:rPr>
          <w:t>(</w:t>
        </w:r>
        <w:r w:rsidR="00275943" w:rsidRPr="002F7F30">
          <w:rPr>
            <w:i/>
            <w:iCs/>
            <w:lang w:val="en-GB"/>
            <w:rPrChange w:id="2912" w:author="Jonathan Leipold - BDAE Gruppe" w:date="2023-11-01T09:36:00Z">
              <w:rPr>
                <w:lang w:val="en-GB"/>
              </w:rPr>
            </w:rPrChange>
          </w:rPr>
          <w:t>xgb_top10</w:t>
        </w:r>
        <w:r w:rsidR="00275943">
          <w:rPr>
            <w:lang w:val="en-GB"/>
          </w:rPr>
          <w:t xml:space="preserve">) </w:t>
        </w:r>
      </w:ins>
      <w:ins w:id="2913" w:author="Jonathan Leipold - BDAE Gruppe" w:date="2023-10-29T11:31:00Z">
        <w:r w:rsidR="00D3680A">
          <w:rPr>
            <w:lang w:val="en-GB"/>
          </w:rPr>
          <w:t>w</w:t>
        </w:r>
      </w:ins>
      <w:ins w:id="2914" w:author="Jonathan Leipold - BDAE Gruppe" w:date="2023-10-29T11:32:00Z">
        <w:r w:rsidR="00D3680A">
          <w:rPr>
            <w:lang w:val="en-GB"/>
          </w:rPr>
          <w:t xml:space="preserve">as chosen to </w:t>
        </w:r>
      </w:ins>
      <w:ins w:id="2915" w:author="Jonathan Leipold - BDAE Gruppe" w:date="2023-10-29T11:33:00Z">
        <w:r w:rsidR="00AF2CAF">
          <w:rPr>
            <w:lang w:val="en-GB"/>
          </w:rPr>
          <w:t xml:space="preserve">look at </w:t>
        </w:r>
      </w:ins>
      <w:ins w:id="2916" w:author="Jonathan Leipold - BDAE Gruppe" w:date="2023-10-29T11:32:00Z">
        <w:r w:rsidR="00E774DD">
          <w:rPr>
            <w:lang w:val="en-GB"/>
          </w:rPr>
          <w:t xml:space="preserve">some more features but </w:t>
        </w:r>
        <w:r w:rsidR="00AF2CAF">
          <w:rPr>
            <w:lang w:val="en-GB"/>
          </w:rPr>
          <w:t>on the other hand keep</w:t>
        </w:r>
        <w:r w:rsidR="00E774DD">
          <w:rPr>
            <w:lang w:val="en-GB"/>
          </w:rPr>
          <w:t xml:space="preserve"> the results easier interpretable.</w:t>
        </w:r>
      </w:ins>
    </w:p>
    <w:p w14:paraId="2ADC0001" w14:textId="543C9E76" w:rsidR="00AF2CAF" w:rsidRDefault="00AF2CAF" w:rsidP="00AE79CC">
      <w:pPr>
        <w:rPr>
          <w:ins w:id="2917" w:author="Jonathan Leipold - BDAE Gruppe" w:date="2023-10-29T11:33:00Z"/>
          <w:lang w:val="en-GB"/>
        </w:rPr>
      </w:pPr>
      <w:ins w:id="2918" w:author="Jonathan Leipold - BDAE Gruppe" w:date="2023-10-29T11:33:00Z">
        <w:r>
          <w:rPr>
            <w:lang w:val="en-GB"/>
          </w:rPr>
          <w:t>Evaluation of the predictions were made using lift curve and cumulative gain curve</w:t>
        </w:r>
        <w:r w:rsidR="00203D8F">
          <w:rPr>
            <w:lang w:val="en-GB"/>
          </w:rPr>
          <w:t xml:space="preserve"> to compare true values vs. predicted termination probabilities</w:t>
        </w:r>
      </w:ins>
      <w:ins w:id="2919" w:author="Jonathan Leipold - BDAE Gruppe" w:date="2023-10-29T11:34:00Z">
        <w:r w:rsidR="00203D8F">
          <w:rPr>
            <w:lang w:val="en-GB"/>
          </w:rPr>
          <w:t>.</w:t>
        </w:r>
      </w:ins>
    </w:p>
    <w:p w14:paraId="1E077D5B" w14:textId="77777777" w:rsidR="00A80A23" w:rsidRDefault="00203D8F">
      <w:pPr>
        <w:keepNext/>
        <w:rPr>
          <w:ins w:id="2920" w:author="Jonathan Leipold - BDAE Gruppe" w:date="2023-10-31T11:30:00Z"/>
        </w:rPr>
        <w:pPrChange w:id="2921" w:author="Jonathan Leipold - BDAE Gruppe" w:date="2023-10-31T11:30:00Z">
          <w:pPr/>
        </w:pPrChange>
      </w:pPr>
      <w:ins w:id="2922" w:author="Jonathan Leipold - BDAE Gruppe" w:date="2023-10-29T11:33:00Z">
        <w:r>
          <w:rPr>
            <w:noProof/>
          </w:rPr>
          <w:lastRenderedPageBreak/>
          <w:drawing>
            <wp:inline distT="0" distB="0" distL="0" distR="0" wp14:anchorId="68B18F50" wp14:editId="3D6CAADB">
              <wp:extent cx="5537418" cy="3832058"/>
              <wp:effectExtent l="0" t="0" r="6350" b="0"/>
              <wp:docPr id="1171279167" name="Grafik 3"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9167" name="Grafik 3" descr="Ein Bild, das Text, Reihe, Diagramm, Screenshot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8469" cy="3846626"/>
                      </a:xfrm>
                      <a:prstGeom prst="rect">
                        <a:avLst/>
                      </a:prstGeom>
                      <a:noFill/>
                      <a:ln>
                        <a:noFill/>
                      </a:ln>
                    </pic:spPr>
                  </pic:pic>
                </a:graphicData>
              </a:graphic>
            </wp:inline>
          </w:drawing>
        </w:r>
      </w:ins>
    </w:p>
    <w:p w14:paraId="6F9EF6BF" w14:textId="75DC3377" w:rsidR="00203D8F" w:rsidRPr="00AE47E6" w:rsidRDefault="00A80A23" w:rsidP="00A80A23">
      <w:pPr>
        <w:pStyle w:val="Caption"/>
        <w:rPr>
          <w:ins w:id="2923" w:author="Jonathan Leipold - BDAE Gruppe" w:date="2023-10-31T11:31:00Z"/>
          <w:noProof/>
          <w:lang w:val="en-GB"/>
          <w:rPrChange w:id="2924" w:author="Jonathan Leipold - BDAE Gruppe" w:date="2023-10-31T11:31:00Z">
            <w:rPr>
              <w:ins w:id="2925" w:author="Jonathan Leipold - BDAE Gruppe" w:date="2023-10-31T11:31:00Z"/>
              <w:noProof/>
            </w:rPr>
          </w:rPrChange>
        </w:rPr>
      </w:pPr>
      <w:ins w:id="2926" w:author="Jonathan Leipold - BDAE Gruppe" w:date="2023-10-31T11:30:00Z">
        <w:r w:rsidRPr="00AE47E6">
          <w:rPr>
            <w:lang w:val="en-GB"/>
            <w:rPrChange w:id="2927" w:author="Jonathan Leipold - BDAE Gruppe" w:date="2023-10-31T11:31:00Z">
              <w:rPr/>
            </w:rPrChange>
          </w:rPr>
          <w:t xml:space="preserve">Figure </w:t>
        </w:r>
        <w:r>
          <w:fldChar w:fldCharType="begin"/>
        </w:r>
        <w:r w:rsidRPr="00AE47E6">
          <w:rPr>
            <w:lang w:val="en-GB"/>
            <w:rPrChange w:id="2928" w:author="Jonathan Leipold - BDAE Gruppe" w:date="2023-10-31T11:31:00Z">
              <w:rPr/>
            </w:rPrChange>
          </w:rPr>
          <w:instrText xml:space="preserve"> SEQ Figure \* ARABIC </w:instrText>
        </w:r>
      </w:ins>
      <w:r>
        <w:fldChar w:fldCharType="separate"/>
      </w:r>
      <w:ins w:id="2929" w:author="Jonathan Leipold - BDAE Gruppe" w:date="2023-10-31T11:30:00Z">
        <w:r w:rsidRPr="00AE47E6">
          <w:rPr>
            <w:noProof/>
            <w:lang w:val="en-GB"/>
            <w:rPrChange w:id="2930" w:author="Jonathan Leipold - BDAE Gruppe" w:date="2023-10-31T11:31:00Z">
              <w:rPr>
                <w:noProof/>
              </w:rPr>
            </w:rPrChange>
          </w:rPr>
          <w:t>23</w:t>
        </w:r>
        <w:r>
          <w:fldChar w:fldCharType="end"/>
        </w:r>
        <w:r w:rsidRPr="00AE47E6">
          <w:rPr>
            <w:lang w:val="en-GB"/>
            <w:rPrChange w:id="2931" w:author="Jonathan Leipold - BDAE Gruppe" w:date="2023-10-31T11:31:00Z">
              <w:rPr/>
            </w:rPrChange>
          </w:rPr>
          <w:t xml:space="preserve">: Lift Curve &amp; Cumulative Gain </w:t>
        </w:r>
        <w:r w:rsidRPr="00AE47E6">
          <w:rPr>
            <w:noProof/>
            <w:lang w:val="en-GB"/>
            <w:rPrChange w:id="2932" w:author="Jonathan Leipold - BDAE Gruppe" w:date="2023-10-31T11:31:00Z">
              <w:rPr>
                <w:noProof/>
              </w:rPr>
            </w:rPrChange>
          </w:rPr>
          <w:t xml:space="preserve">of </w:t>
        </w:r>
      </w:ins>
      <w:ins w:id="2933" w:author="Jonathan Leipold - BDAE Gruppe" w:date="2023-11-01T09:36:00Z">
        <w:r w:rsidR="002F7F30">
          <w:rPr>
            <w:noProof/>
            <w:lang w:val="en-GB"/>
          </w:rPr>
          <w:t>xgb_top10</w:t>
        </w:r>
      </w:ins>
    </w:p>
    <w:p w14:paraId="2718FA16" w14:textId="4FAF5990" w:rsidR="009D3CF1" w:rsidRPr="009D3CF1" w:rsidRDefault="009D3CF1" w:rsidP="009D3CF1">
      <w:pPr>
        <w:rPr>
          <w:ins w:id="2934" w:author="Jonathan Leipold - BDAE Gruppe" w:date="2023-10-31T11:35:00Z"/>
          <w:lang w:val="en-GB"/>
        </w:rPr>
      </w:pPr>
      <w:ins w:id="2935" w:author="Jonathan Leipold - BDAE Gruppe" w:date="2023-10-31T11:35:00Z">
        <w:r w:rsidRPr="009D3CF1">
          <w:rPr>
            <w:lang w:val="en-GB"/>
          </w:rPr>
          <w:t>Especially on the test data the model performs very good on predicting class 1. If we trust the Cumulative Gain Curve</w:t>
        </w:r>
      </w:ins>
      <w:ins w:id="2936" w:author="Jonathan Leipold - BDAE Gruppe" w:date="2023-10-31T11:36:00Z">
        <w:r w:rsidR="00BC7B47">
          <w:rPr>
            <w:lang w:val="en-GB"/>
          </w:rPr>
          <w:t>,</w:t>
        </w:r>
      </w:ins>
      <w:ins w:id="2937" w:author="Jonathan Leipold - BDAE Gruppe" w:date="2023-10-31T11:35:00Z">
        <w:r w:rsidRPr="009D3CF1">
          <w:rPr>
            <w:lang w:val="en-GB"/>
          </w:rPr>
          <w:t xml:space="preserve"> </w:t>
        </w:r>
      </w:ins>
      <w:ins w:id="2938" w:author="Jonathan Leipold - BDAE Gruppe" w:date="2023-10-31T11:36:00Z">
        <w:r w:rsidR="00BC7B47">
          <w:rPr>
            <w:lang w:val="en-GB"/>
          </w:rPr>
          <w:t>u</w:t>
        </w:r>
      </w:ins>
      <w:ins w:id="2939" w:author="Jonathan Leipold - BDAE Gruppe" w:date="2023-10-31T11:35:00Z">
        <w:r w:rsidRPr="009D3CF1">
          <w:rPr>
            <w:lang w:val="en-GB"/>
          </w:rPr>
          <w:t>sing only the top 40% of contracts based on their termination probability will be enough to detect all terminating contracts.</w:t>
        </w:r>
      </w:ins>
    </w:p>
    <w:p w14:paraId="33B43287" w14:textId="19C59021" w:rsidR="00AE47E6" w:rsidRDefault="009D3CF1" w:rsidP="009D3CF1">
      <w:pPr>
        <w:rPr>
          <w:ins w:id="2940" w:author="Jonathan Leipold - BDAE Gruppe" w:date="2023-10-31T11:38:00Z"/>
          <w:lang w:val="en-GB"/>
        </w:rPr>
      </w:pPr>
      <w:ins w:id="2941" w:author="Jonathan Leipold - BDAE Gruppe" w:date="2023-10-31T11:35:00Z">
        <w:r w:rsidRPr="009D3CF1">
          <w:rPr>
            <w:lang w:val="en-GB"/>
          </w:rPr>
          <w:t>From a business perspective this would mean, that we</w:t>
        </w:r>
      </w:ins>
      <w:ins w:id="2942" w:author="Jonathan Leipold - BDAE Gruppe" w:date="2023-10-31T15:17:00Z">
        <w:r w:rsidR="00C53723">
          <w:rPr>
            <w:lang w:val="en-GB"/>
          </w:rPr>
          <w:t xml:space="preserve"> can reduce the </w:t>
        </w:r>
      </w:ins>
      <w:ins w:id="2943" w:author="Jonathan Leipold - BDAE Gruppe" w:date="2023-10-31T15:18:00Z">
        <w:r w:rsidR="005B3473">
          <w:rPr>
            <w:lang w:val="en-GB"/>
          </w:rPr>
          <w:t>number</w:t>
        </w:r>
      </w:ins>
      <w:ins w:id="2944" w:author="Jonathan Leipold - BDAE Gruppe" w:date="2023-10-31T15:17:00Z">
        <w:r w:rsidR="00C53723">
          <w:rPr>
            <w:lang w:val="en-GB"/>
          </w:rPr>
          <w:t xml:space="preserve"> of </w:t>
        </w:r>
        <w:r w:rsidR="007746B7">
          <w:rPr>
            <w:lang w:val="en-GB"/>
          </w:rPr>
          <w:t xml:space="preserve">contracts to look at, to find active customers </w:t>
        </w:r>
      </w:ins>
      <w:ins w:id="2945" w:author="Jonathan Leipold - BDAE Gruppe" w:date="2023-11-01T09:30:00Z">
        <w:r w:rsidR="00537959">
          <w:rPr>
            <w:lang w:val="en-GB"/>
          </w:rPr>
          <w:t>that</w:t>
        </w:r>
      </w:ins>
      <w:ins w:id="2946" w:author="Jonathan Leipold - BDAE Gruppe" w:date="2023-10-31T15:17:00Z">
        <w:r w:rsidR="007746B7">
          <w:rPr>
            <w:lang w:val="en-GB"/>
          </w:rPr>
          <w:t xml:space="preserve"> are more likely to terminate their contract</w:t>
        </w:r>
      </w:ins>
      <w:ins w:id="2947" w:author="Jonathan Leipold - BDAE Gruppe" w:date="2023-10-31T11:35:00Z">
        <w:r w:rsidRPr="009D3CF1">
          <w:rPr>
            <w:lang w:val="en-GB"/>
          </w:rPr>
          <w:t xml:space="preserve">. </w:t>
        </w:r>
      </w:ins>
      <w:ins w:id="2948" w:author="Jonathan Leipold - BDAE Gruppe" w:date="2023-10-31T11:36:00Z">
        <w:r w:rsidR="00676DDB">
          <w:rPr>
            <w:lang w:val="en-GB"/>
          </w:rPr>
          <w:t xml:space="preserve">If it is possible to </w:t>
        </w:r>
      </w:ins>
      <w:ins w:id="2949" w:author="Jonathan Leipold - BDAE Gruppe" w:date="2023-10-31T11:37:00Z">
        <w:r w:rsidR="00676DDB">
          <w:rPr>
            <w:lang w:val="en-GB"/>
          </w:rPr>
          <w:t xml:space="preserve">understand individual factors for a high termination probability, it might be possible to </w:t>
        </w:r>
        <w:r w:rsidR="00922FA1">
          <w:rPr>
            <w:lang w:val="en-GB"/>
          </w:rPr>
          <w:t xml:space="preserve">take actions </w:t>
        </w:r>
      </w:ins>
      <w:ins w:id="2950" w:author="Jonathan Leipold - BDAE Gruppe" w:date="2023-11-01T09:30:00Z">
        <w:r w:rsidR="00790208">
          <w:rPr>
            <w:lang w:val="en-GB"/>
          </w:rPr>
          <w:t>to</w:t>
        </w:r>
      </w:ins>
      <w:ins w:id="2951" w:author="Jonathan Leipold - BDAE Gruppe" w:date="2023-10-31T11:37:00Z">
        <w:r w:rsidR="00922FA1">
          <w:rPr>
            <w:lang w:val="en-GB"/>
          </w:rPr>
          <w:t xml:space="preserve"> keep the customer. </w:t>
        </w:r>
      </w:ins>
    </w:p>
    <w:p w14:paraId="693AA155" w14:textId="192CDBF8" w:rsidR="006D0D75" w:rsidRPr="00261A60" w:rsidRDefault="00CF0269" w:rsidP="006D0D75">
      <w:pPr>
        <w:rPr>
          <w:ins w:id="2952" w:author="Jonathan Leipold - BDAE Gruppe" w:date="2023-10-31T15:20:00Z"/>
          <w:lang w:val="en-GB"/>
        </w:rPr>
      </w:pPr>
      <w:ins w:id="2953" w:author="Jonathan Leipold - BDAE Gruppe" w:date="2023-10-31T11:53:00Z">
        <w:r>
          <w:rPr>
            <w:lang w:val="en-GB"/>
          </w:rPr>
          <w:t>Therefore,</w:t>
        </w:r>
      </w:ins>
      <w:ins w:id="2954" w:author="Jonathan Leipold - BDAE Gruppe" w:date="2023-10-31T11:38:00Z">
        <w:r w:rsidR="007B7888">
          <w:rPr>
            <w:lang w:val="en-GB"/>
          </w:rPr>
          <w:t xml:space="preserve"> </w:t>
        </w:r>
      </w:ins>
      <w:ins w:id="2955" w:author="Jonathan Leipold - BDAE Gruppe" w:date="2023-10-31T11:42:00Z">
        <w:r w:rsidR="001E6089">
          <w:rPr>
            <w:lang w:val="en-GB"/>
          </w:rPr>
          <w:t>SHAP was</w:t>
        </w:r>
      </w:ins>
      <w:ins w:id="2956" w:author="Jonathan Leipold - BDAE Gruppe" w:date="2023-10-31T11:39:00Z">
        <w:r w:rsidR="000E7D8F">
          <w:rPr>
            <w:lang w:val="en-GB"/>
          </w:rPr>
          <w:t xml:space="preserve"> used </w:t>
        </w:r>
      </w:ins>
      <w:ins w:id="2957" w:author="Jonathan Leipold - BDAE Gruppe" w:date="2023-11-01T09:31:00Z">
        <w:r w:rsidR="00790208">
          <w:rPr>
            <w:lang w:val="en-GB"/>
          </w:rPr>
          <w:t xml:space="preserve">again </w:t>
        </w:r>
      </w:ins>
      <w:ins w:id="2958" w:author="Jonathan Leipold - BDAE Gruppe" w:date="2023-10-31T11:39:00Z">
        <w:r w:rsidR="000E7D8F">
          <w:rPr>
            <w:lang w:val="en-GB"/>
          </w:rPr>
          <w:t>to create waterfall plots of indi</w:t>
        </w:r>
      </w:ins>
      <w:ins w:id="2959" w:author="Jonathan Leipold - BDAE Gruppe" w:date="2023-10-31T11:40:00Z">
        <w:r w:rsidR="000E7D8F">
          <w:rPr>
            <w:lang w:val="en-GB"/>
          </w:rPr>
          <w:t xml:space="preserve">vidual contracts, to </w:t>
        </w:r>
        <w:r w:rsidR="001E6089">
          <w:rPr>
            <w:lang w:val="en-GB"/>
          </w:rPr>
          <w:t>show main impacts on the prediction.</w:t>
        </w:r>
      </w:ins>
      <w:ins w:id="2960" w:author="Jonathan Leipold - BDAE Gruppe" w:date="2023-10-31T15:10:00Z">
        <w:r w:rsidR="001E1219">
          <w:rPr>
            <w:lang w:val="en-GB"/>
          </w:rPr>
          <w:t xml:space="preserve"> </w:t>
        </w:r>
      </w:ins>
      <w:ins w:id="2961" w:author="Jonathan Leipold - BDAE Gruppe" w:date="2023-10-31T15:20:00Z">
        <w:r w:rsidR="006D0D75">
          <w:rPr>
            <w:lang w:val="en-GB"/>
          </w:rPr>
          <w:t xml:space="preserve">Looking only at active contracts of the test set, the </w:t>
        </w:r>
        <w:proofErr w:type="spellStart"/>
        <w:r w:rsidR="006D0D75">
          <w:rPr>
            <w:lang w:val="en-GB"/>
          </w:rPr>
          <w:t>effEnd_Year</w:t>
        </w:r>
        <w:proofErr w:type="spellEnd"/>
        <w:r w:rsidR="006D0D75">
          <w:rPr>
            <w:lang w:val="en-GB"/>
          </w:rPr>
          <w:t xml:space="preserve"> </w:t>
        </w:r>
      </w:ins>
      <w:ins w:id="2962" w:author="Jonathan Leipold - BDAE Gruppe" w:date="2023-11-01T09:32:00Z">
        <w:r w:rsidR="000A2BA4">
          <w:rPr>
            <w:lang w:val="en-GB"/>
          </w:rPr>
          <w:t>remains</w:t>
        </w:r>
      </w:ins>
      <w:ins w:id="2963" w:author="Jonathan Leipold - BDAE Gruppe" w:date="2023-10-31T15:20:00Z">
        <w:r w:rsidR="006D0D75">
          <w:rPr>
            <w:lang w:val="en-GB"/>
          </w:rPr>
          <w:t xml:space="preserve"> most important feature. Most of the contracts with highest termination probability have an effective End Date in 2023, meaning that the contract will end soon</w:t>
        </w:r>
      </w:ins>
      <w:ins w:id="2964" w:author="Jonathan Leipold - BDAE Gruppe" w:date="2023-11-01T09:34:00Z">
        <w:r w:rsidR="006754CC">
          <w:rPr>
            <w:lang w:val="en-GB"/>
          </w:rPr>
          <w:t xml:space="preserve"> or did just end</w:t>
        </w:r>
      </w:ins>
      <w:ins w:id="2965" w:author="Jonathan Leipold - BDAE Gruppe" w:date="2023-10-31T15:20:00Z">
        <w:r w:rsidR="006D0D75">
          <w:rPr>
            <w:lang w:val="en-GB"/>
          </w:rPr>
          <w:t>.</w:t>
        </w:r>
      </w:ins>
      <w:ins w:id="2966" w:author="Jonathan Leipold - BDAE Gruppe" w:date="2023-11-01T09:33:00Z">
        <w:r w:rsidR="00B63945">
          <w:rPr>
            <w:lang w:val="en-GB"/>
          </w:rPr>
          <w:t xml:space="preserve"> Because of the </w:t>
        </w:r>
        <w:r w:rsidR="006755DE">
          <w:rPr>
            <w:lang w:val="en-GB"/>
          </w:rPr>
          <w:t xml:space="preserve">large </w:t>
        </w:r>
      </w:ins>
      <w:ins w:id="2967" w:author="Jonathan Leipold - BDAE Gruppe" w:date="2023-11-01T09:34:00Z">
        <w:r w:rsidR="006754CC">
          <w:rPr>
            <w:lang w:val="en-GB"/>
          </w:rPr>
          <w:t>number</w:t>
        </w:r>
      </w:ins>
      <w:ins w:id="2968" w:author="Jonathan Leipold - BDAE Gruppe" w:date="2023-11-01T09:33:00Z">
        <w:r w:rsidR="006755DE">
          <w:rPr>
            <w:lang w:val="en-GB"/>
          </w:rPr>
          <w:t xml:space="preserve"> of </w:t>
        </w:r>
      </w:ins>
      <w:ins w:id="2969" w:author="Jonathan Leipold - BDAE Gruppe" w:date="2023-11-01T09:34:00Z">
        <w:r w:rsidR="006754CC">
          <w:rPr>
            <w:lang w:val="en-GB"/>
          </w:rPr>
          <w:t>terminations</w:t>
        </w:r>
      </w:ins>
      <w:ins w:id="2970" w:author="Jonathan Leipold - BDAE Gruppe" w:date="2023-11-01T09:33:00Z">
        <w:r w:rsidR="006755DE">
          <w:rPr>
            <w:lang w:val="en-GB"/>
          </w:rPr>
          <w:t xml:space="preserve"> within ended contracts </w:t>
        </w:r>
      </w:ins>
      <w:ins w:id="2971" w:author="Jonathan Leipold - BDAE Gruppe" w:date="2023-11-01T09:34:00Z">
        <w:r w:rsidR="000154EA">
          <w:rPr>
            <w:lang w:val="en-GB"/>
          </w:rPr>
          <w:t xml:space="preserve">it explains the big impact. </w:t>
        </w:r>
      </w:ins>
      <w:ins w:id="2972" w:author="Jonathan Leipold - BDAE Gruppe" w:date="2023-10-31T15:20:00Z">
        <w:r w:rsidR="006D0D75">
          <w:rPr>
            <w:lang w:val="en-GB"/>
          </w:rPr>
          <w:t>S</w:t>
        </w:r>
        <w:r w:rsidR="00F013AF">
          <w:rPr>
            <w:lang w:val="en-GB"/>
          </w:rPr>
          <w:t xml:space="preserve">ee example </w:t>
        </w:r>
      </w:ins>
      <w:ins w:id="2973" w:author="Jonathan Leipold - BDAE Gruppe" w:date="2023-11-01T09:25:00Z">
        <w:r w:rsidR="00702B69">
          <w:rPr>
            <w:lang w:val="en-GB"/>
          </w:rPr>
          <w:t>below.</w:t>
        </w:r>
      </w:ins>
    </w:p>
    <w:p w14:paraId="35C0E73A" w14:textId="094C257B" w:rsidR="007B7888" w:rsidRDefault="007B7888" w:rsidP="009D3CF1">
      <w:pPr>
        <w:rPr>
          <w:ins w:id="2974" w:author="Jonathan Leipold - BDAE Gruppe" w:date="2023-10-31T11:40:00Z"/>
          <w:lang w:val="en-GB"/>
        </w:rPr>
      </w:pPr>
    </w:p>
    <w:p w14:paraId="5C001B45" w14:textId="72AC968B" w:rsidR="001E6089" w:rsidRDefault="00AF6839">
      <w:pPr>
        <w:keepNext/>
        <w:rPr>
          <w:ins w:id="2975" w:author="Jonathan Leipold - BDAE Gruppe" w:date="2023-10-31T11:41:00Z"/>
        </w:rPr>
        <w:pPrChange w:id="2976" w:author="Jonathan Leipold - BDAE Gruppe" w:date="2023-10-31T11:41:00Z">
          <w:pPr/>
        </w:pPrChange>
      </w:pPr>
      <w:ins w:id="2977" w:author="Jonathan Leipold - BDAE Gruppe" w:date="2023-10-31T15:08:00Z">
        <w:r w:rsidRPr="00AF6839">
          <w:rPr>
            <w:noProof/>
          </w:rPr>
          <w:lastRenderedPageBreak/>
          <w:drawing>
            <wp:inline distT="0" distB="0" distL="0" distR="0" wp14:anchorId="621853E5" wp14:editId="2191D009">
              <wp:extent cx="4959366" cy="3435015"/>
              <wp:effectExtent l="0" t="0" r="0" b="0"/>
              <wp:docPr id="122975871" name="Picture 1" descr="A graph of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871" name="Picture 1" descr="A graph of numbers and a graph&#10;&#10;Description automatically generated with medium confidence"/>
                      <pic:cNvPicPr/>
                    </pic:nvPicPr>
                    <pic:blipFill>
                      <a:blip r:embed="rId55"/>
                      <a:stretch>
                        <a:fillRect/>
                      </a:stretch>
                    </pic:blipFill>
                    <pic:spPr>
                      <a:xfrm>
                        <a:off x="0" y="0"/>
                        <a:ext cx="4967302" cy="3440511"/>
                      </a:xfrm>
                      <a:prstGeom prst="rect">
                        <a:avLst/>
                      </a:prstGeom>
                    </pic:spPr>
                  </pic:pic>
                </a:graphicData>
              </a:graphic>
            </wp:inline>
          </w:drawing>
        </w:r>
      </w:ins>
    </w:p>
    <w:p w14:paraId="6ADDBF75" w14:textId="547821E0" w:rsidR="001E6089" w:rsidRDefault="001E6089" w:rsidP="001E6089">
      <w:pPr>
        <w:pStyle w:val="Caption"/>
        <w:rPr>
          <w:ins w:id="2978" w:author="Jonathan Leipold - BDAE Gruppe" w:date="2023-10-31T15:21:00Z"/>
          <w:noProof/>
          <w:lang w:val="en-GB"/>
        </w:rPr>
      </w:pPr>
      <w:ins w:id="2979" w:author="Jonathan Leipold - BDAE Gruppe" w:date="2023-10-31T11:41:00Z">
        <w:r w:rsidRPr="001E6089">
          <w:rPr>
            <w:lang w:val="en-GB"/>
            <w:rPrChange w:id="2980" w:author="Jonathan Leipold - BDAE Gruppe" w:date="2023-10-31T11:42:00Z">
              <w:rPr/>
            </w:rPrChange>
          </w:rPr>
          <w:t xml:space="preserve">Figure </w:t>
        </w:r>
        <w:r>
          <w:fldChar w:fldCharType="begin"/>
        </w:r>
        <w:r w:rsidRPr="001E6089">
          <w:rPr>
            <w:lang w:val="en-GB"/>
            <w:rPrChange w:id="2981" w:author="Jonathan Leipold - BDAE Gruppe" w:date="2023-10-31T11:42:00Z">
              <w:rPr/>
            </w:rPrChange>
          </w:rPr>
          <w:instrText xml:space="preserve"> SEQ Figure \* ARABIC </w:instrText>
        </w:r>
      </w:ins>
      <w:r>
        <w:fldChar w:fldCharType="separate"/>
      </w:r>
      <w:ins w:id="2982" w:author="Jonathan Leipold - BDAE Gruppe" w:date="2023-10-31T11:41:00Z">
        <w:r w:rsidRPr="001E6089">
          <w:rPr>
            <w:noProof/>
            <w:lang w:val="en-GB"/>
            <w:rPrChange w:id="2983" w:author="Jonathan Leipold - BDAE Gruppe" w:date="2023-10-31T11:42:00Z">
              <w:rPr>
                <w:noProof/>
              </w:rPr>
            </w:rPrChange>
          </w:rPr>
          <w:t>24</w:t>
        </w:r>
        <w:r>
          <w:fldChar w:fldCharType="end"/>
        </w:r>
        <w:r w:rsidRPr="001E6089">
          <w:rPr>
            <w:lang w:val="en-GB"/>
            <w:rPrChange w:id="2984" w:author="Jonathan Leipold - BDAE Gruppe" w:date="2023-10-31T11:42:00Z">
              <w:rPr/>
            </w:rPrChange>
          </w:rPr>
          <w:t xml:space="preserve">: </w:t>
        </w:r>
      </w:ins>
      <w:ins w:id="2985" w:author="Jonathan Leipold - BDAE Gruppe" w:date="2023-10-31T11:42:00Z">
        <w:r w:rsidRPr="001E6089">
          <w:rPr>
            <w:lang w:val="en-GB"/>
            <w:rPrChange w:id="2986" w:author="Jonathan Leipold - BDAE Gruppe" w:date="2023-10-31T11:42:00Z">
              <w:rPr/>
            </w:rPrChange>
          </w:rPr>
          <w:t>SHAP</w:t>
        </w:r>
      </w:ins>
      <w:ins w:id="2987" w:author="Jonathan Leipold - BDAE Gruppe" w:date="2023-10-31T11:41:00Z">
        <w:r w:rsidRPr="001E6089">
          <w:rPr>
            <w:lang w:val="en-GB"/>
            <w:rPrChange w:id="2988" w:author="Jonathan Leipold - BDAE Gruppe" w:date="2023-10-31T11:42:00Z">
              <w:rPr/>
            </w:rPrChange>
          </w:rPr>
          <w:t xml:space="preserve"> </w:t>
        </w:r>
      </w:ins>
      <w:ins w:id="2989" w:author="Jonathan Leipold - BDAE Gruppe" w:date="2023-10-31T11:42:00Z">
        <w:r w:rsidRPr="001E6089">
          <w:rPr>
            <w:lang w:val="en-GB"/>
            <w:rPrChange w:id="2990" w:author="Jonathan Leipold - BDAE Gruppe" w:date="2023-10-31T11:42:00Z">
              <w:rPr/>
            </w:rPrChange>
          </w:rPr>
          <w:t>w</w:t>
        </w:r>
      </w:ins>
      <w:ins w:id="2991" w:author="Jonathan Leipold - BDAE Gruppe" w:date="2023-10-31T11:41:00Z">
        <w:r w:rsidRPr="001E6089">
          <w:rPr>
            <w:lang w:val="en-GB"/>
            <w:rPrChange w:id="2992" w:author="Jonathan Leipold - BDAE Gruppe" w:date="2023-10-31T11:42:00Z">
              <w:rPr/>
            </w:rPrChange>
          </w:rPr>
          <w:t xml:space="preserve">aterfall </w:t>
        </w:r>
        <w:r w:rsidRPr="001E6089">
          <w:rPr>
            <w:noProof/>
            <w:lang w:val="en-GB"/>
            <w:rPrChange w:id="2993" w:author="Jonathan Leipold - BDAE Gruppe" w:date="2023-10-31T11:42:00Z">
              <w:rPr>
                <w:noProof/>
              </w:rPr>
            </w:rPrChange>
          </w:rPr>
          <w:t>plot</w:t>
        </w:r>
      </w:ins>
      <w:ins w:id="2994" w:author="Jonathan Leipold - BDAE Gruppe" w:date="2023-11-01T09:35:00Z">
        <w:r w:rsidR="00275943">
          <w:rPr>
            <w:noProof/>
            <w:lang w:val="en-GB"/>
          </w:rPr>
          <w:t xml:space="preserve"> of xgb_top10</w:t>
        </w:r>
      </w:ins>
      <w:ins w:id="2995" w:author="Jonathan Leipold - BDAE Gruppe" w:date="2023-10-31T11:41:00Z">
        <w:r w:rsidRPr="001E6089">
          <w:rPr>
            <w:noProof/>
            <w:lang w:val="en-GB"/>
            <w:rPrChange w:id="2996" w:author="Jonathan Leipold - BDAE Gruppe" w:date="2023-10-31T11:42:00Z">
              <w:rPr>
                <w:noProof/>
              </w:rPr>
            </w:rPrChange>
          </w:rPr>
          <w:t xml:space="preserve"> - individual example</w:t>
        </w:r>
      </w:ins>
    </w:p>
    <w:p w14:paraId="2565846C" w14:textId="77777777" w:rsidR="00B3258D" w:rsidRPr="005F09E7" w:rsidRDefault="00B3258D" w:rsidP="00B3258D">
      <w:pPr>
        <w:rPr>
          <w:ins w:id="2997" w:author="Jonathan Leipold - BDAE Gruppe" w:date="2023-11-01T09:39:00Z"/>
          <w:lang w:val="en-GB"/>
          <w:rPrChange w:id="2998" w:author="Jonathan Leipold - BDAE Gruppe" w:date="2023-11-01T09:59:00Z">
            <w:rPr>
              <w:ins w:id="2999" w:author="Jonathan Leipold - BDAE Gruppe" w:date="2023-11-01T09:39:00Z"/>
            </w:rPr>
          </w:rPrChange>
        </w:rPr>
      </w:pPr>
      <w:ins w:id="3000" w:author="Jonathan Leipold - BDAE Gruppe" w:date="2023-11-01T09:39:00Z">
        <w:r w:rsidRPr="00B3258D">
          <w:rPr>
            <w:lang w:val="en-GB"/>
            <w:rPrChange w:id="3001" w:author="Jonathan Leipold - BDAE Gruppe" w:date="2023-11-01T09:39:00Z">
              <w:rPr/>
            </w:rPrChange>
          </w:rPr>
          <w:t xml:space="preserve">Finally, an attempt was made to improve the F1 scores by adjusting the </w:t>
        </w:r>
        <w:proofErr w:type="spellStart"/>
        <w:r w:rsidRPr="00B3258D">
          <w:rPr>
            <w:lang w:val="en-GB"/>
            <w:rPrChange w:id="3002" w:author="Jonathan Leipold - BDAE Gruppe" w:date="2023-11-01T09:39:00Z">
              <w:rPr/>
            </w:rPrChange>
          </w:rPr>
          <w:t>treshold</w:t>
        </w:r>
        <w:proofErr w:type="spellEnd"/>
        <w:r w:rsidRPr="00B3258D">
          <w:rPr>
            <w:lang w:val="en-GB"/>
            <w:rPrChange w:id="3003" w:author="Jonathan Leipold - BDAE Gruppe" w:date="2023-11-01T09:39:00Z">
              <w:rPr/>
            </w:rPrChange>
          </w:rPr>
          <w:t xml:space="preserve"> of the classification. </w:t>
        </w:r>
        <w:r w:rsidRPr="005F09E7">
          <w:rPr>
            <w:lang w:val="en-GB"/>
            <w:rPrChange w:id="3004" w:author="Jonathan Leipold - BDAE Gruppe" w:date="2023-11-01T09:59:00Z">
              <w:rPr/>
            </w:rPrChange>
          </w:rPr>
          <w:t>But here, too, no improvements could be achieved.</w:t>
        </w:r>
      </w:ins>
    </w:p>
    <w:p w14:paraId="2CF176E9" w14:textId="591A66F1" w:rsidR="00F97EEB" w:rsidRPr="005F09E7" w:rsidDel="00F47078" w:rsidRDefault="007F2DBC">
      <w:pPr>
        <w:pStyle w:val="Heading3"/>
        <w:rPr>
          <w:del w:id="3005" w:author="Jonathan Leipold - BDAE Gruppe" w:date="2023-10-21T13:14:00Z"/>
          <w:sz w:val="22"/>
          <w:lang w:val="en-GB"/>
          <w:rPrChange w:id="3006" w:author="Jonathan Leipold - BDAE Gruppe" w:date="2023-11-01T09:59:00Z">
            <w:rPr>
              <w:del w:id="3007" w:author="Jonathan Leipold - BDAE Gruppe" w:date="2023-10-21T13:14:00Z"/>
            </w:rPr>
          </w:rPrChange>
        </w:rPr>
        <w:pPrChange w:id="3008" w:author="Jonathan Leipold - BDAE Gruppe" w:date="2023-10-29T12:50:00Z">
          <w:pPr>
            <w:pStyle w:val="Heading2"/>
          </w:pPr>
        </w:pPrChange>
      </w:pPr>
      <w:bookmarkStart w:id="3009" w:name="_Toc149725188"/>
      <w:ins w:id="3010" w:author="Jonathan Leipold - BDAE Gruppe" w:date="2023-10-29T12:49:00Z">
        <w:r w:rsidRPr="005F09E7">
          <w:rPr>
            <w:lang w:val="en-GB"/>
          </w:rPr>
          <w:t>Conclusion</w:t>
        </w:r>
      </w:ins>
      <w:bookmarkEnd w:id="3009"/>
      <w:del w:id="3011" w:author="Jonathan Leipold - BDAE Gruppe" w:date="2023-10-29T12:50:00Z">
        <w:r w:rsidR="00F97EEB" w:rsidRPr="005F09E7" w:rsidDel="007F2DBC">
          <w:rPr>
            <w:sz w:val="22"/>
            <w:lang w:val="en-GB"/>
            <w:rPrChange w:id="3012" w:author="Jonathan Leipold - BDAE Gruppe" w:date="2023-11-01T09:59:00Z">
              <w:rPr>
                <w:caps w:val="0"/>
              </w:rPr>
            </w:rPrChange>
          </w:rPr>
          <w:delText>Model choice and optimization</w:delText>
        </w:r>
      </w:del>
      <w:bookmarkEnd w:id="2525"/>
    </w:p>
    <w:p w14:paraId="466B815D" w14:textId="319EE6CC" w:rsidR="00F97EEB" w:rsidRPr="005F09E7" w:rsidDel="007F2DBC" w:rsidRDefault="00F97EEB">
      <w:pPr>
        <w:pStyle w:val="Heading3"/>
        <w:rPr>
          <w:del w:id="3013" w:author="Jonathan Leipold - BDAE Gruppe" w:date="2023-10-29T12:50:00Z"/>
          <w:caps/>
          <w:color w:val="007789" w:themeColor="accent1" w:themeShade="BF"/>
          <w:lang w:val="en-GB"/>
          <w:rPrChange w:id="3014" w:author="Jonathan Leipold - BDAE Gruppe" w:date="2023-11-01T09:59:00Z">
            <w:rPr>
              <w:del w:id="3015" w:author="Jonathan Leipold - BDAE Gruppe" w:date="2023-10-29T12:50:00Z"/>
            </w:rPr>
          </w:rPrChange>
        </w:rPr>
        <w:pPrChange w:id="3016" w:author="Jonathan Leipold - BDAE Gruppe" w:date="2023-10-29T12:50:00Z">
          <w:pPr/>
        </w:pPrChange>
      </w:pPr>
    </w:p>
    <w:p w14:paraId="254EB9E2" w14:textId="30D550C6" w:rsidR="00F97EEB" w:rsidRPr="005F09E7" w:rsidDel="007F2DBC" w:rsidRDefault="00F97EEB">
      <w:pPr>
        <w:pStyle w:val="Heading3"/>
        <w:rPr>
          <w:del w:id="3017" w:author="Jonathan Leipold - BDAE Gruppe" w:date="2023-10-29T12:50:00Z"/>
          <w:color w:val="1AB39F" w:themeColor="accent6"/>
          <w:szCs w:val="20"/>
          <w:lang w:val="en-GB"/>
          <w:rPrChange w:id="3018" w:author="Jonathan Leipold - BDAE Gruppe" w:date="2023-11-01T09:59:00Z">
            <w:rPr>
              <w:del w:id="3019" w:author="Jonathan Leipold - BDAE Gruppe" w:date="2023-10-29T12:50:00Z"/>
              <w:lang w:val="en-GB"/>
            </w:rPr>
          </w:rPrChange>
        </w:rPr>
        <w:pPrChange w:id="3020" w:author="Jonathan Leipold - BDAE Gruppe" w:date="2023-10-29T12:50:00Z">
          <w:pPr>
            <w:pStyle w:val="ListBullet"/>
          </w:pPr>
        </w:pPrChange>
      </w:pPr>
      <w:del w:id="3021" w:author="Jonathan Leipold - BDAE Gruppe" w:date="2023-10-29T12:50:00Z">
        <w:r w:rsidRPr="005F09E7" w:rsidDel="007F2DBC">
          <w:rPr>
            <w:color w:val="1AB39F" w:themeColor="accent6"/>
            <w:szCs w:val="20"/>
            <w:lang w:val="en-GB"/>
            <w:rPrChange w:id="3022" w:author="Jonathan Leipold - BDAE Gruppe" w:date="2023-11-01T09:59:00Z">
              <w:rPr>
                <w:lang w:val="en-GB"/>
              </w:rPr>
            </w:rPrChange>
          </w:rPr>
          <w:delText>What algorithms have you tried?</w:delText>
        </w:r>
      </w:del>
    </w:p>
    <w:p w14:paraId="583DD88F" w14:textId="4D427419" w:rsidR="00F97EEB" w:rsidRPr="005F09E7" w:rsidDel="007F2DBC" w:rsidRDefault="00F97EEB">
      <w:pPr>
        <w:pStyle w:val="Heading3"/>
        <w:rPr>
          <w:del w:id="3023" w:author="Jonathan Leipold - BDAE Gruppe" w:date="2023-10-29T12:50:00Z"/>
          <w:color w:val="1AB39F" w:themeColor="accent6"/>
          <w:szCs w:val="20"/>
          <w:lang w:val="en-GB"/>
          <w:rPrChange w:id="3024" w:author="Jonathan Leipold - BDAE Gruppe" w:date="2023-11-01T09:59:00Z">
            <w:rPr>
              <w:del w:id="3025" w:author="Jonathan Leipold - BDAE Gruppe" w:date="2023-10-29T12:50:00Z"/>
              <w:lang w:val="en-GB"/>
            </w:rPr>
          </w:rPrChange>
        </w:rPr>
        <w:pPrChange w:id="3026" w:author="Jonathan Leipold - BDAE Gruppe" w:date="2023-10-29T12:50:00Z">
          <w:pPr>
            <w:pStyle w:val="ListBullet"/>
          </w:pPr>
        </w:pPrChange>
      </w:pPr>
      <w:del w:id="3027" w:author="Jonathan Leipold - BDAE Gruppe" w:date="2023-10-29T12:50:00Z">
        <w:r w:rsidRPr="005F09E7" w:rsidDel="007F2DBC">
          <w:rPr>
            <w:color w:val="1AB39F" w:themeColor="accent6"/>
            <w:szCs w:val="20"/>
            <w:lang w:val="en-GB"/>
            <w:rPrChange w:id="3028" w:author="Jonathan Leipold - BDAE Gruppe" w:date="2023-11-01T09:59:00Z">
              <w:rPr>
                <w:lang w:val="en-GB"/>
              </w:rPr>
            </w:rPrChange>
          </w:rPr>
          <w:delText>Describe which one(s) you selected and why?</w:delText>
        </w:r>
      </w:del>
    </w:p>
    <w:p w14:paraId="57A9CE66" w14:textId="2EC32DF1" w:rsidR="00F97EEB" w:rsidRPr="005F09E7" w:rsidDel="007F2DBC" w:rsidRDefault="00F97EEB">
      <w:pPr>
        <w:pStyle w:val="Heading3"/>
        <w:rPr>
          <w:del w:id="3029" w:author="Jonathan Leipold - BDAE Gruppe" w:date="2023-10-29T12:50:00Z"/>
          <w:color w:val="1AB39F" w:themeColor="accent6"/>
          <w:szCs w:val="20"/>
          <w:lang w:val="en-GB"/>
          <w:rPrChange w:id="3030" w:author="Jonathan Leipold - BDAE Gruppe" w:date="2023-11-01T09:59:00Z">
            <w:rPr>
              <w:del w:id="3031" w:author="Jonathan Leipold - BDAE Gruppe" w:date="2023-10-29T12:50:00Z"/>
              <w:lang w:val="en-GB"/>
            </w:rPr>
          </w:rPrChange>
        </w:rPr>
        <w:pPrChange w:id="3032" w:author="Jonathan Leipold - BDAE Gruppe" w:date="2023-10-29T12:50:00Z">
          <w:pPr>
            <w:pStyle w:val="ListBullet"/>
          </w:pPr>
        </w:pPrChange>
      </w:pPr>
      <w:del w:id="3033" w:author="Jonathan Leipold - BDAE Gruppe" w:date="2023-10-29T12:50:00Z">
        <w:r w:rsidRPr="005F09E7" w:rsidDel="007F2DBC">
          <w:rPr>
            <w:color w:val="1AB39F" w:themeColor="accent6"/>
            <w:szCs w:val="20"/>
            <w:lang w:val="en-GB"/>
            <w:rPrChange w:id="3034" w:author="Jonathan Leipold - BDAE Gruppe" w:date="2023-11-01T09:59:00Z">
              <w:rPr>
                <w:lang w:val="en-GB"/>
              </w:rPr>
            </w:rPrChange>
          </w:rPr>
          <w:delText>Did you use parameter optimization techniques such as Grid Search and Cross Validation?</w:delText>
        </w:r>
      </w:del>
    </w:p>
    <w:p w14:paraId="377AC20A" w14:textId="59E666F6" w:rsidR="00F47078" w:rsidRPr="005F09E7" w:rsidDel="007F2DBC" w:rsidRDefault="00F97EEB">
      <w:pPr>
        <w:pStyle w:val="Heading3"/>
        <w:rPr>
          <w:del w:id="3035" w:author="Jonathan Leipold - BDAE Gruppe" w:date="2023-10-29T12:50:00Z"/>
          <w:color w:val="auto"/>
          <w:szCs w:val="20"/>
          <w:lang w:val="en-GB"/>
          <w:rPrChange w:id="3036" w:author="Jonathan Leipold - BDAE Gruppe" w:date="2023-11-01T09:59:00Z">
            <w:rPr>
              <w:del w:id="3037" w:author="Jonathan Leipold - BDAE Gruppe" w:date="2023-10-29T12:50:00Z"/>
              <w:lang w:val="en-GB"/>
            </w:rPr>
          </w:rPrChange>
        </w:rPr>
        <w:pPrChange w:id="3038" w:author="Jonathan Leipold - BDAE Gruppe" w:date="2023-10-29T12:50:00Z">
          <w:pPr>
            <w:pStyle w:val="ListBullet"/>
          </w:pPr>
        </w:pPrChange>
      </w:pPr>
      <w:del w:id="3039" w:author="Jonathan Leipold - BDAE Gruppe" w:date="2023-10-29T12:50:00Z">
        <w:r w:rsidRPr="005F09E7" w:rsidDel="007F2DBC">
          <w:rPr>
            <w:color w:val="1AB39F" w:themeColor="accent6"/>
            <w:szCs w:val="20"/>
            <w:lang w:val="en-GB"/>
            <w:rPrChange w:id="3040" w:author="Jonathan Leipold - BDAE Gruppe" w:date="2023-11-01T09:59:00Z">
              <w:rPr>
                <w:lang w:val="en-GB"/>
              </w:rPr>
            </w:rPrChange>
          </w:rPr>
          <w:delText>Have you tested advanced models? Bagging, Boosting, Deep Learning… Why?  </w:delText>
        </w:r>
      </w:del>
    </w:p>
    <w:p w14:paraId="060CED29" w14:textId="49091369" w:rsidR="00F97EEB" w:rsidRPr="005F09E7" w:rsidDel="007F2DBC" w:rsidRDefault="00F97EEB">
      <w:pPr>
        <w:pStyle w:val="Heading3"/>
        <w:rPr>
          <w:del w:id="3041" w:author="Jonathan Leipold - BDAE Gruppe" w:date="2023-10-29T12:50:00Z"/>
          <w:sz w:val="22"/>
          <w:lang w:val="en-GB"/>
          <w:rPrChange w:id="3042" w:author="Jonathan Leipold - BDAE Gruppe" w:date="2023-11-01T09:59:00Z">
            <w:rPr>
              <w:del w:id="3043" w:author="Jonathan Leipold - BDAE Gruppe" w:date="2023-10-29T12:50:00Z"/>
            </w:rPr>
          </w:rPrChange>
        </w:rPr>
        <w:pPrChange w:id="3044" w:author="Jonathan Leipold - BDAE Gruppe" w:date="2023-10-29T12:50:00Z">
          <w:pPr>
            <w:pStyle w:val="Heading2"/>
          </w:pPr>
        </w:pPrChange>
      </w:pPr>
      <w:bookmarkStart w:id="3045" w:name="_Toc148803245"/>
      <w:del w:id="3046" w:author="Jonathan Leipold - BDAE Gruppe" w:date="2023-10-29T12:50:00Z">
        <w:r w:rsidRPr="005F09E7" w:rsidDel="007F2DBC">
          <w:rPr>
            <w:sz w:val="22"/>
            <w:lang w:val="en-GB"/>
            <w:rPrChange w:id="3047" w:author="Jonathan Leipold - BDAE Gruppe" w:date="2023-11-01T09:59:00Z">
              <w:rPr>
                <w:caps w:val="0"/>
              </w:rPr>
            </w:rPrChange>
          </w:rPr>
          <w:delText>Interpretation of results</w:delText>
        </w:r>
        <w:bookmarkEnd w:id="3045"/>
      </w:del>
    </w:p>
    <w:p w14:paraId="38F2E216" w14:textId="7C3A8DFD" w:rsidR="00F97EEB" w:rsidRPr="005F09E7" w:rsidDel="007F2DBC" w:rsidRDefault="00F97EEB">
      <w:pPr>
        <w:pStyle w:val="Heading3"/>
        <w:rPr>
          <w:del w:id="3048" w:author="Jonathan Leipold - BDAE Gruppe" w:date="2023-10-29T12:50:00Z"/>
          <w:rFonts w:ascii="Arial" w:hAnsi="Arial" w:cs="Arial"/>
          <w:color w:val="000000"/>
          <w:sz w:val="20"/>
          <w:szCs w:val="20"/>
          <w:lang w:val="en-GB"/>
          <w:rPrChange w:id="3049" w:author="Jonathan Leipold - BDAE Gruppe" w:date="2023-11-01T09:59:00Z">
            <w:rPr>
              <w:del w:id="3050" w:author="Jonathan Leipold - BDAE Gruppe" w:date="2023-10-29T12:50:00Z"/>
              <w:rFonts w:ascii="Arial" w:hAnsi="Arial" w:cs="Arial"/>
              <w:color w:val="000000"/>
              <w:sz w:val="22"/>
              <w:szCs w:val="22"/>
              <w:lang w:val="en-GB"/>
            </w:rPr>
          </w:rPrChange>
        </w:rPr>
        <w:pPrChange w:id="3051" w:author="Jonathan Leipold - BDAE Gruppe" w:date="2023-10-29T12:50:00Z">
          <w:pPr>
            <w:pStyle w:val="NormalWeb"/>
            <w:spacing w:before="0" w:beforeAutospacing="0" w:after="0" w:afterAutospacing="0"/>
            <w:ind w:left="720"/>
            <w:textAlignment w:val="baseline"/>
          </w:pPr>
        </w:pPrChange>
      </w:pPr>
    </w:p>
    <w:p w14:paraId="58D83591" w14:textId="027A9FFE" w:rsidR="00F97EEB" w:rsidRPr="005F09E7" w:rsidDel="007F2DBC" w:rsidRDefault="00F97EEB">
      <w:pPr>
        <w:pStyle w:val="Heading3"/>
        <w:rPr>
          <w:del w:id="3052" w:author="Jonathan Leipold - BDAE Gruppe" w:date="2023-10-29T12:50:00Z"/>
          <w:color w:val="1AB39F" w:themeColor="accent6"/>
          <w:szCs w:val="20"/>
          <w:lang w:val="en-GB"/>
          <w:rPrChange w:id="3053" w:author="Jonathan Leipold - BDAE Gruppe" w:date="2023-11-01T09:59:00Z">
            <w:rPr>
              <w:del w:id="3054" w:author="Jonathan Leipold - BDAE Gruppe" w:date="2023-10-29T12:50:00Z"/>
              <w:lang w:val="en-GB"/>
            </w:rPr>
          </w:rPrChange>
        </w:rPr>
        <w:pPrChange w:id="3055" w:author="Jonathan Leipold - BDAE Gruppe" w:date="2023-10-29T12:50:00Z">
          <w:pPr>
            <w:pStyle w:val="ListBullet"/>
          </w:pPr>
        </w:pPrChange>
      </w:pPr>
      <w:del w:id="3056" w:author="Jonathan Leipold - BDAE Gruppe" w:date="2023-10-29T12:50:00Z">
        <w:r w:rsidRPr="005F09E7" w:rsidDel="007F2DBC">
          <w:rPr>
            <w:color w:val="1AB39F" w:themeColor="accent6"/>
            <w:szCs w:val="20"/>
            <w:lang w:val="en-GB"/>
            <w:rPrChange w:id="3057" w:author="Jonathan Leipold - BDAE Gruppe" w:date="2023-11-01T09:59:00Z">
              <w:rPr>
                <w:lang w:val="en-GB"/>
              </w:rPr>
            </w:rPrChange>
          </w:rPr>
          <w:delText>Have you analyzed the errors in your model? </w:delText>
        </w:r>
      </w:del>
    </w:p>
    <w:p w14:paraId="798BD1C4" w14:textId="20C5FEF6" w:rsidR="00F97EEB" w:rsidRPr="005F09E7" w:rsidDel="007F2DBC" w:rsidRDefault="00F97EEB">
      <w:pPr>
        <w:pStyle w:val="Heading3"/>
        <w:rPr>
          <w:del w:id="3058" w:author="Jonathan Leipold - BDAE Gruppe" w:date="2023-10-29T12:50:00Z"/>
          <w:color w:val="1AB39F" w:themeColor="accent6"/>
          <w:szCs w:val="20"/>
          <w:lang w:val="en-GB"/>
          <w:rPrChange w:id="3059" w:author="Jonathan Leipold - BDAE Gruppe" w:date="2023-11-01T09:59:00Z">
            <w:rPr>
              <w:del w:id="3060" w:author="Jonathan Leipold - BDAE Gruppe" w:date="2023-10-29T12:50:00Z"/>
              <w:lang w:val="en-GB"/>
            </w:rPr>
          </w:rPrChange>
        </w:rPr>
        <w:pPrChange w:id="3061" w:author="Jonathan Leipold - BDAE Gruppe" w:date="2023-10-29T12:50:00Z">
          <w:pPr>
            <w:pStyle w:val="ListBullet"/>
          </w:pPr>
        </w:pPrChange>
      </w:pPr>
      <w:del w:id="3062" w:author="Jonathan Leipold - BDAE Gruppe" w:date="2023-10-29T12:50:00Z">
        <w:r w:rsidRPr="005F09E7" w:rsidDel="007F2DBC">
          <w:rPr>
            <w:color w:val="1AB39F" w:themeColor="accent6"/>
            <w:szCs w:val="20"/>
            <w:lang w:val="en-GB"/>
            <w:rPrChange w:id="3063" w:author="Jonathan Leipold - BDAE Gruppe" w:date="2023-11-01T09:59:00Z">
              <w:rPr>
                <w:lang w:val="en-GB"/>
              </w:rPr>
            </w:rPrChange>
          </w:rPr>
          <w:delText>Did this contribute to his improvement? If yes, describe.</w:delText>
        </w:r>
      </w:del>
    </w:p>
    <w:p w14:paraId="03FB4118" w14:textId="42C7FFC9" w:rsidR="00F97EEB" w:rsidRPr="005F09E7" w:rsidDel="007F2DBC" w:rsidRDefault="00F97EEB">
      <w:pPr>
        <w:pStyle w:val="Heading3"/>
        <w:rPr>
          <w:del w:id="3064" w:author="Jonathan Leipold - BDAE Gruppe" w:date="2023-10-29T12:50:00Z"/>
          <w:color w:val="1AB39F" w:themeColor="accent6"/>
          <w:szCs w:val="20"/>
          <w:lang w:val="en-GB"/>
          <w:rPrChange w:id="3065" w:author="Jonathan Leipold - BDAE Gruppe" w:date="2023-11-01T09:59:00Z">
            <w:rPr>
              <w:del w:id="3066" w:author="Jonathan Leipold - BDAE Gruppe" w:date="2023-10-29T12:50:00Z"/>
              <w:lang w:val="en-GB"/>
            </w:rPr>
          </w:rPrChange>
        </w:rPr>
        <w:pPrChange w:id="3067" w:author="Jonathan Leipold - BDAE Gruppe" w:date="2023-10-29T12:50:00Z">
          <w:pPr>
            <w:pStyle w:val="ListBullet"/>
          </w:pPr>
        </w:pPrChange>
      </w:pPr>
      <w:del w:id="3068" w:author="Jonathan Leipold - BDAE Gruppe" w:date="2023-10-29T12:50:00Z">
        <w:r w:rsidRPr="005F09E7" w:rsidDel="007F2DBC">
          <w:rPr>
            <w:color w:val="1AB39F" w:themeColor="accent6"/>
            <w:szCs w:val="20"/>
            <w:lang w:val="en-GB"/>
            <w:rPrChange w:id="3069" w:author="Jonathan Leipold - BDAE Gruppe" w:date="2023-11-01T09:59:00Z">
              <w:rPr>
                <w:lang w:val="en-GB"/>
              </w:rPr>
            </w:rPrChange>
          </w:rPr>
          <w:delText>Have you used interpretability techniques such as SHAP, LIME, Skater… (Grad-CAM for Deep Learning…)</w:delText>
        </w:r>
      </w:del>
    </w:p>
    <w:p w14:paraId="58FCF6FB" w14:textId="3242F454" w:rsidR="00F97EEB" w:rsidRPr="005F09E7" w:rsidDel="00F47078" w:rsidRDefault="00F97EEB">
      <w:pPr>
        <w:pStyle w:val="Heading3"/>
        <w:rPr>
          <w:del w:id="3070" w:author="Jonathan Leipold - BDAE Gruppe" w:date="2023-10-21T13:14:00Z"/>
          <w:color w:val="1AB39F" w:themeColor="accent6"/>
          <w:szCs w:val="20"/>
          <w:lang w:val="en-GB"/>
          <w:rPrChange w:id="3071" w:author="Jonathan Leipold - BDAE Gruppe" w:date="2023-11-01T09:59:00Z">
            <w:rPr>
              <w:del w:id="3072" w:author="Jonathan Leipold - BDAE Gruppe" w:date="2023-10-21T13:14:00Z"/>
              <w:lang w:val="en-GB"/>
            </w:rPr>
          </w:rPrChange>
        </w:rPr>
        <w:pPrChange w:id="3073" w:author="Jonathan Leipold - BDAE Gruppe" w:date="2023-10-29T12:50:00Z">
          <w:pPr>
            <w:pStyle w:val="ListBullet"/>
          </w:pPr>
        </w:pPrChange>
      </w:pPr>
      <w:del w:id="3074" w:author="Jonathan Leipold - BDAE Gruppe" w:date="2023-10-29T12:50:00Z">
        <w:r w:rsidRPr="005F09E7" w:rsidDel="007F2DBC">
          <w:rPr>
            <w:color w:val="1AB39F" w:themeColor="accent6"/>
            <w:szCs w:val="20"/>
            <w:lang w:val="en-GB"/>
            <w:rPrChange w:id="3075" w:author="Jonathan Leipold - BDAE Gruppe" w:date="2023-11-01T09:59:00Z">
              <w:rPr>
                <w:lang w:val="en-GB"/>
              </w:rPr>
            </w:rPrChange>
          </w:rPr>
          <w:delText>What has (or not) generated a significant improvement in your performance? </w:delText>
        </w:r>
      </w:del>
    </w:p>
    <w:p w14:paraId="7B9BDD09" w14:textId="4DA3FF00" w:rsidR="00F97EEB" w:rsidRPr="005F09E7" w:rsidDel="007F2DBC" w:rsidRDefault="00F97EEB">
      <w:pPr>
        <w:pStyle w:val="Heading3"/>
        <w:rPr>
          <w:del w:id="3076" w:author="Jonathan Leipold - BDAE Gruppe" w:date="2023-10-29T12:50:00Z"/>
          <w:rFonts w:ascii="Times New Roman" w:hAnsi="Times New Roman" w:cs="Times New Roman"/>
          <w:color w:val="1AB39F" w:themeColor="accent6"/>
          <w:sz w:val="22"/>
          <w:szCs w:val="22"/>
          <w:lang w:val="en-GB"/>
          <w:rPrChange w:id="3077" w:author="Jonathan Leipold - BDAE Gruppe" w:date="2023-11-01T09:59:00Z">
            <w:rPr>
              <w:del w:id="3078" w:author="Jonathan Leipold - BDAE Gruppe" w:date="2023-10-29T12:50:00Z"/>
              <w:rFonts w:ascii="Times New Roman" w:hAnsi="Times New Roman" w:cs="Times New Roman"/>
              <w:color w:val="auto"/>
              <w:sz w:val="24"/>
              <w:szCs w:val="24"/>
              <w:lang w:val="en-GB"/>
            </w:rPr>
          </w:rPrChange>
        </w:rPr>
        <w:pPrChange w:id="3079" w:author="Jonathan Leipold - BDAE Gruppe" w:date="2023-10-29T12:50:00Z">
          <w:pPr>
            <w:spacing w:after="240"/>
          </w:pPr>
        </w:pPrChange>
      </w:pPr>
    </w:p>
    <w:p w14:paraId="257BAB04" w14:textId="2130D47C" w:rsidR="00F97EEB" w:rsidRPr="005F09E7" w:rsidDel="007F2DBC" w:rsidRDefault="00F97EEB">
      <w:pPr>
        <w:pStyle w:val="Heading3"/>
        <w:rPr>
          <w:del w:id="3080" w:author="Jonathan Leipold - BDAE Gruppe" w:date="2023-10-29T12:50:00Z"/>
          <w:color w:val="1AB39F" w:themeColor="accent6"/>
          <w:sz w:val="22"/>
          <w:szCs w:val="22"/>
          <w:lang w:val="en-GB"/>
          <w:rPrChange w:id="3081" w:author="Jonathan Leipold - BDAE Gruppe" w:date="2023-11-01T09:59:00Z">
            <w:rPr>
              <w:del w:id="3082" w:author="Jonathan Leipold - BDAE Gruppe" w:date="2023-10-29T12:50:00Z"/>
              <w:lang w:val="en-GB"/>
            </w:rPr>
          </w:rPrChange>
        </w:rPr>
        <w:pPrChange w:id="3083" w:author="Jonathan Leipold - BDAE Gruppe" w:date="2023-10-29T12:50:00Z">
          <w:pPr>
            <w:pStyle w:val="NormalWeb"/>
            <w:spacing w:before="0" w:beforeAutospacing="0" w:after="0" w:afterAutospacing="0"/>
          </w:pPr>
        </w:pPrChange>
      </w:pPr>
      <w:del w:id="3084" w:author="Jonathan Leipold - BDAE Gruppe" w:date="2023-10-29T12:50:00Z">
        <w:r w:rsidRPr="005F09E7" w:rsidDel="007F2DBC">
          <w:rPr>
            <w:rFonts w:ascii="Arial" w:hAnsi="Arial" w:cs="Arial"/>
            <w:b/>
            <w:bCs/>
            <w:color w:val="1AB39F" w:themeColor="accent6"/>
            <w:sz w:val="20"/>
            <w:szCs w:val="20"/>
            <w:lang w:val="en-GB"/>
            <w:rPrChange w:id="3085" w:author="Jonathan Leipold - BDAE Gruppe" w:date="2023-11-01T09:59:00Z">
              <w:rPr>
                <w:rFonts w:ascii="Arial" w:hAnsi="Arial" w:cs="Arial"/>
                <w:b/>
                <w:bCs/>
                <w:color w:val="000000"/>
                <w:sz w:val="22"/>
                <w:lang w:val="en-GB"/>
              </w:rPr>
            </w:rPrChange>
          </w:rPr>
          <w:delText>Assessment methods: </w:delText>
        </w:r>
      </w:del>
    </w:p>
    <w:p w14:paraId="145C7EF7" w14:textId="69546F96" w:rsidR="00F97EEB" w:rsidRPr="005F09E7" w:rsidRDefault="00F97EEB">
      <w:pPr>
        <w:pStyle w:val="Heading3"/>
        <w:rPr>
          <w:color w:val="1AB39F" w:themeColor="accent6"/>
          <w:sz w:val="22"/>
          <w:szCs w:val="22"/>
          <w:lang w:val="en-GB"/>
          <w:rPrChange w:id="3086" w:author="Jonathan Leipold - BDAE Gruppe" w:date="2023-11-01T09:59:00Z">
            <w:rPr>
              <w:lang w:val="en-GB"/>
            </w:rPr>
          </w:rPrChange>
        </w:rPr>
        <w:pPrChange w:id="3087" w:author="Jonathan Leipold - BDAE Gruppe" w:date="2023-10-29T12:50:00Z">
          <w:pPr>
            <w:pStyle w:val="NormalWeb"/>
            <w:spacing w:before="0" w:beforeAutospacing="0" w:after="0" w:afterAutospacing="0"/>
          </w:pPr>
        </w:pPrChange>
      </w:pPr>
      <w:del w:id="3088" w:author="Jonathan Leipold - BDAE Gruppe" w:date="2023-10-29T12:50:00Z">
        <w:r w:rsidRPr="005F09E7" w:rsidDel="007F2DBC">
          <w:rPr>
            <w:rFonts w:ascii="Arial" w:hAnsi="Arial" w:cs="Arial"/>
            <w:b/>
            <w:bCs/>
            <w:color w:val="1AB39F" w:themeColor="accent6"/>
            <w:sz w:val="20"/>
            <w:szCs w:val="20"/>
            <w:lang w:val="en-GB"/>
            <w:rPrChange w:id="3089" w:author="Jonathan Leipold - BDAE Gruppe" w:date="2023-11-01T09:59:00Z">
              <w:rPr>
                <w:rFonts w:ascii="Arial" w:hAnsi="Arial" w:cs="Arial"/>
                <w:b/>
                <w:bCs/>
                <w:color w:val="000000"/>
                <w:sz w:val="22"/>
                <w:szCs w:val="22"/>
                <w:lang w:val="en-GB"/>
              </w:rPr>
            </w:rPrChange>
          </w:rPr>
          <w:delText>Professional scenario: based on a proposed solution, the candidate will have to produce a summary report including: the explanation of the choices of AI solutions implemented, the interpretation of the results, the evaluation of the reliability of the algorithms and an optimization proposal.</w:delText>
        </w:r>
      </w:del>
    </w:p>
    <w:p w14:paraId="44690189" w14:textId="5406AEDE" w:rsidR="00AF128A" w:rsidRPr="00342A88" w:rsidRDefault="00D31FF1" w:rsidP="00AF128A">
      <w:pPr>
        <w:rPr>
          <w:ins w:id="3090" w:author="Jonathan Leipold - BDAE Gruppe" w:date="2023-10-31T15:23:00Z"/>
          <w:szCs w:val="20"/>
          <w:lang w:val="en-GB"/>
        </w:rPr>
      </w:pPr>
      <w:ins w:id="3091" w:author="Jonathan Leipold - BDAE Gruppe" w:date="2023-10-31T12:33:00Z">
        <w:r>
          <w:rPr>
            <w:szCs w:val="20"/>
            <w:lang w:val="en-GB"/>
          </w:rPr>
          <w:t xml:space="preserve">The results </w:t>
        </w:r>
      </w:ins>
      <w:ins w:id="3092" w:author="Jonathan Leipold - BDAE Gruppe" w:date="2023-10-31T12:34:00Z">
        <w:r w:rsidR="00E3307D">
          <w:rPr>
            <w:szCs w:val="20"/>
            <w:lang w:val="en-GB"/>
          </w:rPr>
          <w:t xml:space="preserve">of our models are solid. Especially </w:t>
        </w:r>
        <w:r w:rsidR="000E2D71">
          <w:rPr>
            <w:szCs w:val="20"/>
            <w:lang w:val="en-GB"/>
          </w:rPr>
          <w:t>XGBoostClassifier predicts fast</w:t>
        </w:r>
      </w:ins>
      <w:ins w:id="3093" w:author="Jonathan Leipold - BDAE Gruppe" w:date="2023-10-31T12:35:00Z">
        <w:r w:rsidR="009317F1">
          <w:rPr>
            <w:szCs w:val="20"/>
            <w:lang w:val="en-GB"/>
          </w:rPr>
          <w:t xml:space="preserve">, </w:t>
        </w:r>
      </w:ins>
      <w:ins w:id="3094" w:author="Jonathan Leipold - BDAE Gruppe" w:date="2023-10-31T15:22:00Z">
        <w:r w:rsidR="007B2EDD" w:rsidRPr="000E2D71">
          <w:rPr>
            <w:szCs w:val="20"/>
            <w:lang w:val="en-GB"/>
          </w:rPr>
          <w:t>reliable,</w:t>
        </w:r>
      </w:ins>
      <w:ins w:id="3095" w:author="Jonathan Leipold - BDAE Gruppe" w:date="2023-10-31T12:35:00Z">
        <w:r w:rsidR="009317F1">
          <w:rPr>
            <w:szCs w:val="20"/>
            <w:lang w:val="en-GB"/>
          </w:rPr>
          <w:t xml:space="preserve"> and easy to interpret results using SHAP. </w:t>
        </w:r>
      </w:ins>
      <w:ins w:id="3096" w:author="Jonathan Leipold - BDAE Gruppe" w:date="2023-10-31T12:36:00Z">
        <w:r w:rsidR="00682100">
          <w:rPr>
            <w:szCs w:val="20"/>
            <w:lang w:val="en-GB"/>
          </w:rPr>
          <w:t xml:space="preserve">With an F1-Score of </w:t>
        </w:r>
      </w:ins>
      <w:ins w:id="3097" w:author="Jonathan Leipold - BDAE Gruppe" w:date="2023-10-31T13:14:00Z">
        <w:r w:rsidR="00476E3C">
          <w:rPr>
            <w:szCs w:val="20"/>
            <w:lang w:val="en-GB"/>
          </w:rPr>
          <w:t>~</w:t>
        </w:r>
      </w:ins>
      <w:ins w:id="3098" w:author="Jonathan Leipold - BDAE Gruppe" w:date="2023-10-31T12:36:00Z">
        <w:r w:rsidR="00A64691">
          <w:rPr>
            <w:szCs w:val="20"/>
            <w:lang w:val="en-GB"/>
          </w:rPr>
          <w:t>0.66 on the most rece</w:t>
        </w:r>
      </w:ins>
      <w:ins w:id="3099" w:author="Jonathan Leipold - BDAE Gruppe" w:date="2023-10-31T12:37:00Z">
        <w:r w:rsidR="00A64691">
          <w:rPr>
            <w:szCs w:val="20"/>
            <w:lang w:val="en-GB"/>
          </w:rPr>
          <w:t xml:space="preserve">nt contracts </w:t>
        </w:r>
      </w:ins>
      <w:ins w:id="3100" w:author="Jonathan Leipold - BDAE Gruppe" w:date="2023-10-31T13:15:00Z">
        <w:r w:rsidR="006F67A3">
          <w:rPr>
            <w:szCs w:val="20"/>
            <w:lang w:val="en-GB"/>
          </w:rPr>
          <w:t>(</w:t>
        </w:r>
        <w:proofErr w:type="spellStart"/>
        <w:r w:rsidR="006F67A3">
          <w:rPr>
            <w:szCs w:val="20"/>
            <w:lang w:val="en-GB"/>
          </w:rPr>
          <w:t>X_test</w:t>
        </w:r>
        <w:proofErr w:type="spellEnd"/>
        <w:r w:rsidR="006F67A3">
          <w:rPr>
            <w:szCs w:val="20"/>
            <w:lang w:val="en-GB"/>
          </w:rPr>
          <w:t>)</w:t>
        </w:r>
      </w:ins>
      <w:ins w:id="3101" w:author="Jonathan Leipold - BDAE Gruppe" w:date="2023-10-31T12:37:00Z">
        <w:r w:rsidR="0036488B">
          <w:rPr>
            <w:szCs w:val="20"/>
            <w:lang w:val="en-GB"/>
          </w:rPr>
          <w:t xml:space="preserve"> </w:t>
        </w:r>
      </w:ins>
      <w:ins w:id="3102" w:author="Jonathan Leipold - BDAE Gruppe" w:date="2023-10-31T13:13:00Z">
        <w:r w:rsidR="00577A21">
          <w:rPr>
            <w:szCs w:val="20"/>
            <w:lang w:val="en-GB"/>
          </w:rPr>
          <w:t>and a higher recall then precision</w:t>
        </w:r>
      </w:ins>
      <w:ins w:id="3103" w:author="Jonathan Leipold - BDAE Gruppe" w:date="2023-10-31T13:15:00Z">
        <w:r w:rsidR="001A36A9">
          <w:rPr>
            <w:szCs w:val="20"/>
            <w:lang w:val="en-GB"/>
          </w:rPr>
          <w:t xml:space="preserve">, </w:t>
        </w:r>
      </w:ins>
      <w:proofErr w:type="gramStart"/>
      <w:ins w:id="3104" w:author="Jonathan Leipold - BDAE Gruppe" w:date="2023-10-31T13:13:00Z">
        <w:r w:rsidR="00A4047C">
          <w:rPr>
            <w:szCs w:val="20"/>
            <w:lang w:val="en-GB"/>
          </w:rPr>
          <w:t xml:space="preserve">the </w:t>
        </w:r>
      </w:ins>
      <w:ins w:id="3105" w:author="Jonathan Leipold - BDAE Gruppe" w:date="2023-10-31T13:14:00Z">
        <w:r w:rsidR="00AF128A">
          <w:rPr>
            <w:szCs w:val="20"/>
            <w:lang w:val="en-GB"/>
          </w:rPr>
          <w:t>m</w:t>
        </w:r>
        <w:r w:rsidR="00AF128A" w:rsidRPr="00AF128A">
          <w:rPr>
            <w:szCs w:val="20"/>
            <w:lang w:val="en-GB"/>
          </w:rPr>
          <w:t>ajority</w:t>
        </w:r>
        <w:r w:rsidR="00AF128A">
          <w:rPr>
            <w:szCs w:val="20"/>
            <w:lang w:val="en-GB"/>
          </w:rPr>
          <w:t xml:space="preserve"> of</w:t>
        </w:r>
        <w:proofErr w:type="gramEnd"/>
        <w:r w:rsidR="00AF128A">
          <w:rPr>
            <w:szCs w:val="20"/>
            <w:lang w:val="en-GB"/>
          </w:rPr>
          <w:t xml:space="preserve"> terminated contracts </w:t>
        </w:r>
      </w:ins>
      <w:ins w:id="3106" w:author="Jonathan Leipold - BDAE Gruppe" w:date="2023-10-31T13:15:00Z">
        <w:r w:rsidR="001A36A9">
          <w:rPr>
            <w:szCs w:val="20"/>
            <w:lang w:val="en-GB"/>
          </w:rPr>
          <w:t xml:space="preserve">are getting </w:t>
        </w:r>
      </w:ins>
      <w:ins w:id="3107" w:author="Jonathan Leipold - BDAE Gruppe" w:date="2023-10-31T15:23:00Z">
        <w:r w:rsidR="00D77B7C">
          <w:rPr>
            <w:szCs w:val="20"/>
            <w:lang w:val="en-GB"/>
          </w:rPr>
          <w:t>detected,</w:t>
        </w:r>
      </w:ins>
      <w:ins w:id="3108" w:author="Jonathan Leipold - BDAE Gruppe" w:date="2023-10-31T13:16:00Z">
        <w:r w:rsidR="001A36A9">
          <w:rPr>
            <w:szCs w:val="20"/>
            <w:lang w:val="en-GB"/>
          </w:rPr>
          <w:t xml:space="preserve"> </w:t>
        </w:r>
      </w:ins>
      <w:ins w:id="3109" w:author="Jonathan Leipold - BDAE Gruppe" w:date="2023-10-31T13:14:00Z">
        <w:r w:rsidR="00AF128A">
          <w:rPr>
            <w:szCs w:val="20"/>
            <w:lang w:val="en-GB"/>
          </w:rPr>
          <w:t xml:space="preserve">but </w:t>
        </w:r>
      </w:ins>
      <w:ins w:id="3110" w:author="Jonathan Leipold - BDAE Gruppe" w:date="2023-10-31T13:16:00Z">
        <w:r w:rsidR="001A36A9">
          <w:rPr>
            <w:szCs w:val="20"/>
            <w:lang w:val="en-GB"/>
          </w:rPr>
          <w:t>a</w:t>
        </w:r>
        <w:r w:rsidR="00E521DA">
          <w:rPr>
            <w:szCs w:val="20"/>
            <w:lang w:val="en-GB"/>
          </w:rPr>
          <w:t xml:space="preserve"> large amount of False Positive predictions </w:t>
        </w:r>
      </w:ins>
      <w:ins w:id="3111" w:author="Jonathan Leipold - BDAE Gruppe" w:date="2023-10-31T15:23:00Z">
        <w:r w:rsidR="00202E75">
          <w:rPr>
            <w:szCs w:val="20"/>
            <w:lang w:val="en-GB"/>
          </w:rPr>
          <w:t>is</w:t>
        </w:r>
      </w:ins>
      <w:ins w:id="3112" w:author="Jonathan Leipold - BDAE Gruppe" w:date="2023-10-31T13:16:00Z">
        <w:r w:rsidR="00E521DA">
          <w:rPr>
            <w:szCs w:val="20"/>
            <w:lang w:val="en-GB"/>
          </w:rPr>
          <w:t xml:space="preserve"> included</w:t>
        </w:r>
      </w:ins>
      <w:ins w:id="3113" w:author="Jonathan Leipold - BDAE Gruppe" w:date="2023-10-31T15:23:00Z">
        <w:r w:rsidR="00202E75">
          <w:rPr>
            <w:szCs w:val="20"/>
            <w:lang w:val="en-GB"/>
          </w:rPr>
          <w:t xml:space="preserve"> as well</w:t>
        </w:r>
      </w:ins>
      <w:ins w:id="3114" w:author="Jonathan Leipold - BDAE Gruppe" w:date="2023-10-31T13:16:00Z">
        <w:r w:rsidR="00E521DA">
          <w:rPr>
            <w:szCs w:val="20"/>
            <w:lang w:val="en-GB"/>
          </w:rPr>
          <w:t>.</w:t>
        </w:r>
      </w:ins>
      <w:ins w:id="3115" w:author="Jonathan Leipold - BDAE Gruppe" w:date="2023-10-31T15:29:00Z">
        <w:r w:rsidR="006F7ABF">
          <w:rPr>
            <w:szCs w:val="20"/>
            <w:lang w:val="en-GB"/>
          </w:rPr>
          <w:t xml:space="preserve"> Most of improvement </w:t>
        </w:r>
        <w:r w:rsidR="003D03B7">
          <w:rPr>
            <w:szCs w:val="20"/>
            <w:lang w:val="en-GB"/>
          </w:rPr>
          <w:t>a</w:t>
        </w:r>
        <w:r w:rsidR="003D03B7" w:rsidRPr="003D03B7">
          <w:rPr>
            <w:szCs w:val="20"/>
            <w:lang w:val="en-GB"/>
          </w:rPr>
          <w:t>pproaches</w:t>
        </w:r>
        <w:r w:rsidR="003D03B7">
          <w:rPr>
            <w:szCs w:val="20"/>
            <w:lang w:val="en-GB"/>
          </w:rPr>
          <w:t xml:space="preserve"> like </w:t>
        </w:r>
        <w:proofErr w:type="spellStart"/>
        <w:r w:rsidR="003D03B7">
          <w:rPr>
            <w:szCs w:val="20"/>
            <w:lang w:val="en-GB"/>
          </w:rPr>
          <w:t>GridSearch</w:t>
        </w:r>
      </w:ins>
      <w:proofErr w:type="spellEnd"/>
      <w:ins w:id="3116" w:author="Jonathan Leipold - BDAE Gruppe" w:date="2023-10-31T15:30:00Z">
        <w:r w:rsidR="007A7F93">
          <w:rPr>
            <w:szCs w:val="20"/>
            <w:lang w:val="en-GB"/>
          </w:rPr>
          <w:t xml:space="preserve"> &amp; CV</w:t>
        </w:r>
      </w:ins>
      <w:ins w:id="3117" w:author="Jonathan Leipold - BDAE Gruppe" w:date="2023-10-31T15:29:00Z">
        <w:r w:rsidR="003D03B7">
          <w:rPr>
            <w:szCs w:val="20"/>
            <w:lang w:val="en-GB"/>
          </w:rPr>
          <w:t xml:space="preserve">, preprocessing variations &amp; different </w:t>
        </w:r>
        <w:r w:rsidR="007A7F93">
          <w:rPr>
            <w:szCs w:val="20"/>
            <w:lang w:val="en-GB"/>
          </w:rPr>
          <w:t>t</w:t>
        </w:r>
      </w:ins>
      <w:ins w:id="3118" w:author="Jonathan Leipold - BDAE Gruppe" w:date="2023-10-31T15:30:00Z">
        <w:r w:rsidR="007A7F93">
          <w:rPr>
            <w:szCs w:val="20"/>
            <w:lang w:val="en-GB"/>
          </w:rPr>
          <w:t xml:space="preserve">rain-test data creation could not improve the </w:t>
        </w:r>
        <w:r w:rsidR="00501A00">
          <w:rPr>
            <w:szCs w:val="20"/>
            <w:lang w:val="en-GB"/>
          </w:rPr>
          <w:t>s</w:t>
        </w:r>
        <w:r w:rsidR="007A7F93">
          <w:rPr>
            <w:szCs w:val="20"/>
            <w:lang w:val="en-GB"/>
          </w:rPr>
          <w:t>cores significantly.</w:t>
        </w:r>
      </w:ins>
      <w:ins w:id="3119" w:author="Jonathan Leipold - BDAE Gruppe" w:date="2023-10-31T15:35:00Z">
        <w:r w:rsidR="00A32744">
          <w:rPr>
            <w:szCs w:val="20"/>
            <w:lang w:val="en-GB"/>
          </w:rPr>
          <w:t xml:space="preserve"> </w:t>
        </w:r>
      </w:ins>
      <w:ins w:id="3120" w:author="Jonathan Leipold - BDAE Gruppe" w:date="2023-10-31T15:37:00Z">
        <w:r w:rsidR="00342A88" w:rsidRPr="00342A88">
          <w:rPr>
            <w:szCs w:val="20"/>
            <w:lang w:val="en-GB"/>
            <w:rPrChange w:id="3121" w:author="Jonathan Leipold - BDAE Gruppe" w:date="2023-10-31T15:37:00Z">
              <w:rPr>
                <w:szCs w:val="20"/>
              </w:rPr>
            </w:rPrChange>
          </w:rPr>
          <w:t>However, it must also be said that the number of possible constellations was too large to test all the variants.</w:t>
        </w:r>
      </w:ins>
    </w:p>
    <w:p w14:paraId="5C5B71C4" w14:textId="5AD56B41" w:rsidR="00953215" w:rsidRPr="00F67AF6" w:rsidRDefault="00D77B7C" w:rsidP="00953215">
      <w:pPr>
        <w:rPr>
          <w:ins w:id="3122" w:author="Jonathan Leipold - BDAE Gruppe" w:date="2023-10-31T15:27:00Z"/>
          <w:szCs w:val="20"/>
          <w:lang w:val="en-GB"/>
        </w:rPr>
      </w:pPr>
      <w:ins w:id="3123" w:author="Jonathan Leipold - BDAE Gruppe" w:date="2023-10-31T15:23:00Z">
        <w:r w:rsidRPr="00296BCE">
          <w:rPr>
            <w:szCs w:val="20"/>
            <w:lang w:val="en-GB"/>
          </w:rPr>
          <w:t xml:space="preserve">Adding probabilities </w:t>
        </w:r>
      </w:ins>
      <w:ins w:id="3124" w:author="Jonathan Leipold - BDAE Gruppe" w:date="2023-10-31T15:24:00Z">
        <w:r w:rsidR="00296BCE" w:rsidRPr="00296BCE">
          <w:rPr>
            <w:szCs w:val="20"/>
            <w:lang w:val="en-GB"/>
            <w:rPrChange w:id="3125" w:author="Jonathan Leipold - BDAE Gruppe" w:date="2023-10-31T15:24:00Z">
              <w:rPr>
                <w:szCs w:val="20"/>
              </w:rPr>
            </w:rPrChange>
          </w:rPr>
          <w:t>has made it possible to take a closer look at active contracts with high termination probability.</w:t>
        </w:r>
        <w:r w:rsidR="00296BCE">
          <w:rPr>
            <w:szCs w:val="20"/>
            <w:lang w:val="en-GB"/>
          </w:rPr>
          <w:t xml:space="preserve"> But still</w:t>
        </w:r>
      </w:ins>
      <w:ins w:id="3126" w:author="Jonathan Leipold - BDAE Gruppe" w:date="2023-10-31T15:25:00Z">
        <w:r w:rsidR="00296BCE">
          <w:rPr>
            <w:szCs w:val="20"/>
            <w:lang w:val="en-GB"/>
          </w:rPr>
          <w:t xml:space="preserve"> the effective End Date remained most </w:t>
        </w:r>
      </w:ins>
      <w:ins w:id="3127" w:author="Jonathan Leipold - BDAE Gruppe" w:date="2023-10-31T15:26:00Z">
        <w:r w:rsidR="00AB7658">
          <w:rPr>
            <w:szCs w:val="20"/>
            <w:lang w:val="en-GB"/>
          </w:rPr>
          <w:t>impactful</w:t>
        </w:r>
        <w:r w:rsidR="00C6083D">
          <w:rPr>
            <w:szCs w:val="20"/>
            <w:lang w:val="en-GB"/>
          </w:rPr>
          <w:t xml:space="preserve"> and therefore</w:t>
        </w:r>
      </w:ins>
      <w:ins w:id="3128" w:author="Jonathan Leipold - BDAE Gruppe" w:date="2023-10-31T15:27:00Z">
        <w:r w:rsidR="0083230D">
          <w:rPr>
            <w:szCs w:val="20"/>
            <w:lang w:val="en-GB"/>
          </w:rPr>
          <w:t xml:space="preserve"> </w:t>
        </w:r>
        <w:r w:rsidR="00953215">
          <w:rPr>
            <w:szCs w:val="20"/>
            <w:lang w:val="en-GB"/>
          </w:rPr>
          <w:t>n</w:t>
        </w:r>
        <w:r w:rsidR="00953215" w:rsidRPr="00953215">
          <w:rPr>
            <w:szCs w:val="20"/>
            <w:lang w:val="en-GB"/>
          </w:rPr>
          <w:t xml:space="preserve">o </w:t>
        </w:r>
      </w:ins>
      <w:ins w:id="3129" w:author="Jonathan Leipold - BDAE Gruppe" w:date="2023-11-01T09:23:00Z">
        <w:r w:rsidR="00C6735B">
          <w:rPr>
            <w:szCs w:val="20"/>
            <w:lang w:val="en-GB"/>
          </w:rPr>
          <w:t>further</w:t>
        </w:r>
      </w:ins>
      <w:ins w:id="3130" w:author="Jonathan Leipold - BDAE Gruppe" w:date="2023-10-31T15:27:00Z">
        <w:r w:rsidR="00953215" w:rsidRPr="00953215">
          <w:rPr>
            <w:szCs w:val="20"/>
            <w:lang w:val="en-GB"/>
          </w:rPr>
          <w:t xml:space="preserve"> patterns of termination behaviour could be discovered</w:t>
        </w:r>
        <w:r w:rsidR="00953215">
          <w:rPr>
            <w:szCs w:val="20"/>
            <w:lang w:val="en-GB"/>
          </w:rPr>
          <w:t>.</w:t>
        </w:r>
      </w:ins>
      <w:ins w:id="3131" w:author="Jonathan Leipold - BDAE Gruppe" w:date="2023-11-01T09:23:00Z">
        <w:r w:rsidR="00C6735B">
          <w:rPr>
            <w:szCs w:val="20"/>
            <w:lang w:val="en-GB"/>
          </w:rPr>
          <w:t xml:space="preserve"> Therefore</w:t>
        </w:r>
      </w:ins>
      <w:ins w:id="3132" w:author="Jonathan Leipold - BDAE Gruppe" w:date="2023-11-01T09:24:00Z">
        <w:r w:rsidR="00F67AF6">
          <w:rPr>
            <w:szCs w:val="20"/>
            <w:lang w:val="en-GB"/>
          </w:rPr>
          <w:t>,</w:t>
        </w:r>
      </w:ins>
      <w:ins w:id="3133" w:author="Jonathan Leipold - BDAE Gruppe" w:date="2023-11-01T09:23:00Z">
        <w:r w:rsidR="00C6735B">
          <w:rPr>
            <w:szCs w:val="20"/>
            <w:lang w:val="en-GB"/>
          </w:rPr>
          <w:t xml:space="preserve"> a deeper </w:t>
        </w:r>
        <w:r w:rsidR="00F67AF6" w:rsidRPr="00F67AF6">
          <w:rPr>
            <w:lang w:val="en-GB"/>
            <w:rPrChange w:id="3134" w:author="Jonathan Leipold - BDAE Gruppe" w:date="2023-11-01T09:23:00Z">
              <w:rPr/>
            </w:rPrChange>
          </w:rPr>
          <w:t>analysis</w:t>
        </w:r>
        <w:r w:rsidR="00F67AF6" w:rsidRPr="00F67AF6">
          <w:rPr>
            <w:lang w:val="en-GB"/>
            <w:rPrChange w:id="3135" w:author="Jonathan Leipold - BDAE Gruppe" w:date="2023-11-01T09:23:00Z">
              <w:rPr/>
            </w:rPrChange>
          </w:rPr>
          <w:t xml:space="preserve"> of errors on the test set </w:t>
        </w:r>
      </w:ins>
      <w:ins w:id="3136" w:author="Jonathan Leipold - BDAE Gruppe" w:date="2023-11-01T09:24:00Z">
        <w:r w:rsidR="00F67AF6">
          <w:rPr>
            <w:lang w:val="en-GB"/>
          </w:rPr>
          <w:t>could</w:t>
        </w:r>
      </w:ins>
      <w:ins w:id="3137" w:author="Jonathan Leipold - BDAE Gruppe" w:date="2023-11-01T09:23:00Z">
        <w:r w:rsidR="00F67AF6">
          <w:rPr>
            <w:lang w:val="en-GB"/>
          </w:rPr>
          <w:t xml:space="preserve"> have been </w:t>
        </w:r>
      </w:ins>
      <w:ins w:id="3138" w:author="Jonathan Leipold - BDAE Gruppe" w:date="2023-11-01T09:24:00Z">
        <w:r w:rsidR="00F67AF6">
          <w:rPr>
            <w:lang w:val="en-GB"/>
          </w:rPr>
          <w:t>helpful.</w:t>
        </w:r>
      </w:ins>
    </w:p>
    <w:p w14:paraId="48F62CF9" w14:textId="73201D4B" w:rsidR="00115FC7" w:rsidRDefault="00E25387" w:rsidP="00115FC7">
      <w:pPr>
        <w:rPr>
          <w:ins w:id="3139" w:author="Jonathan Leipold - BDAE Gruppe" w:date="2023-10-31T15:33:00Z"/>
          <w:szCs w:val="20"/>
          <w:lang w:val="en-GB"/>
        </w:rPr>
      </w:pPr>
      <w:ins w:id="3140" w:author="Jonathan Leipold - BDAE Gruppe" w:date="2023-10-31T15:28:00Z">
        <w:r>
          <w:rPr>
            <w:szCs w:val="20"/>
            <w:lang w:val="en-GB"/>
          </w:rPr>
          <w:t xml:space="preserve">Creating an </w:t>
        </w:r>
      </w:ins>
      <w:ins w:id="3141" w:author="Jonathan Leipold - BDAE Gruppe" w:date="2023-11-01T09:21:00Z">
        <w:r w:rsidR="009A5024">
          <w:rPr>
            <w:szCs w:val="20"/>
            <w:lang w:val="en-GB"/>
          </w:rPr>
          <w:t>alternative</w:t>
        </w:r>
      </w:ins>
      <w:ins w:id="3142" w:author="Jonathan Leipold - BDAE Gruppe" w:date="2023-10-31T15:28:00Z">
        <w:r>
          <w:rPr>
            <w:szCs w:val="20"/>
            <w:lang w:val="en-GB"/>
          </w:rPr>
          <w:t xml:space="preserve"> target variable </w:t>
        </w:r>
      </w:ins>
      <w:ins w:id="3143" w:author="Jonathan Leipold - BDAE Gruppe" w:date="2023-11-01T09:21:00Z">
        <w:r w:rsidR="009A5024">
          <w:rPr>
            <w:szCs w:val="20"/>
            <w:lang w:val="en-GB"/>
          </w:rPr>
          <w:t>that</w:t>
        </w:r>
      </w:ins>
      <w:ins w:id="3144" w:author="Jonathan Leipold - BDAE Gruppe" w:date="2023-10-31T15:28:00Z">
        <w:r>
          <w:rPr>
            <w:szCs w:val="20"/>
            <w:lang w:val="en-GB"/>
          </w:rPr>
          <w:t xml:space="preserve"> specif</w:t>
        </w:r>
      </w:ins>
      <w:ins w:id="3145" w:author="Jonathan Leipold - BDAE Gruppe" w:date="2023-11-01T09:21:00Z">
        <w:r w:rsidR="009A5024">
          <w:rPr>
            <w:szCs w:val="20"/>
            <w:lang w:val="en-GB"/>
          </w:rPr>
          <w:t>ies</w:t>
        </w:r>
      </w:ins>
      <w:ins w:id="3146" w:author="Jonathan Leipold - BDAE Gruppe" w:date="2023-10-31T15:28:00Z">
        <w:r>
          <w:rPr>
            <w:szCs w:val="20"/>
            <w:lang w:val="en-GB"/>
          </w:rPr>
          <w:t xml:space="preserve"> the target </w:t>
        </w:r>
      </w:ins>
      <w:ins w:id="3147" w:author="Jonathan Leipold - BDAE Gruppe" w:date="2023-11-01T09:21:00Z">
        <w:r w:rsidR="009A5024">
          <w:rPr>
            <w:szCs w:val="20"/>
            <w:lang w:val="en-GB"/>
          </w:rPr>
          <w:t>to</w:t>
        </w:r>
      </w:ins>
      <w:ins w:id="3148" w:author="Jonathan Leipold - BDAE Gruppe" w:date="2023-11-01T09:20:00Z">
        <w:r w:rsidR="00EC2ED6">
          <w:rPr>
            <w:szCs w:val="20"/>
            <w:lang w:val="en-GB"/>
          </w:rPr>
          <w:t xml:space="preserve"> </w:t>
        </w:r>
      </w:ins>
      <w:ins w:id="3149" w:author="Jonathan Leipold - BDAE Gruppe" w:date="2023-10-31T15:28:00Z">
        <w:r>
          <w:rPr>
            <w:szCs w:val="20"/>
            <w:lang w:val="en-GB"/>
          </w:rPr>
          <w:t xml:space="preserve">specific termination reasons </w:t>
        </w:r>
      </w:ins>
      <w:ins w:id="3150" w:author="Jonathan Leipold - BDAE Gruppe" w:date="2023-11-01T09:20:00Z">
        <w:r w:rsidR="00452EF6">
          <w:rPr>
            <w:szCs w:val="20"/>
            <w:lang w:val="en-GB"/>
          </w:rPr>
          <w:t>led to</w:t>
        </w:r>
      </w:ins>
      <w:ins w:id="3151" w:author="Jonathan Leipold - BDAE Gruppe" w:date="2023-10-31T15:31:00Z">
        <w:r w:rsidR="00BD60C2">
          <w:rPr>
            <w:szCs w:val="20"/>
            <w:lang w:val="en-GB"/>
          </w:rPr>
          <w:t xml:space="preserve"> too imbalanced data </w:t>
        </w:r>
      </w:ins>
      <w:ins w:id="3152" w:author="Jonathan Leipold - BDAE Gruppe" w:date="2023-10-31T15:32:00Z">
        <w:r w:rsidR="00115FC7" w:rsidRPr="00115FC7">
          <w:rPr>
            <w:szCs w:val="20"/>
            <w:lang w:val="en-GB"/>
          </w:rPr>
          <w:t>to achieve good results.</w:t>
        </w:r>
        <w:r w:rsidR="00333E4E">
          <w:rPr>
            <w:szCs w:val="20"/>
            <w:lang w:val="en-GB"/>
          </w:rPr>
          <w:t xml:space="preserve"> </w:t>
        </w:r>
      </w:ins>
      <w:ins w:id="3153" w:author="Jonathan Leipold - BDAE Gruppe" w:date="2023-11-01T09:22:00Z">
        <w:r w:rsidR="00660550">
          <w:rPr>
            <w:szCs w:val="20"/>
            <w:lang w:val="en-GB"/>
          </w:rPr>
          <w:t>By</w:t>
        </w:r>
        <w:r w:rsidR="00660550">
          <w:rPr>
            <w:szCs w:val="20"/>
            <w:lang w:val="en-GB"/>
          </w:rPr>
          <w:t xml:space="preserve"> resampling and hyperparameter tuning</w:t>
        </w:r>
        <w:r w:rsidR="00660550">
          <w:rPr>
            <w:szCs w:val="20"/>
            <w:lang w:val="en-GB"/>
          </w:rPr>
          <w:t xml:space="preserve"> t</w:t>
        </w:r>
      </w:ins>
      <w:ins w:id="3154" w:author="Jonathan Leipold - BDAE Gruppe" w:date="2023-10-31T15:32:00Z">
        <w:r w:rsidR="00333E4E">
          <w:rPr>
            <w:szCs w:val="20"/>
            <w:lang w:val="en-GB"/>
          </w:rPr>
          <w:t xml:space="preserve">hey could at least be improved </w:t>
        </w:r>
      </w:ins>
      <w:ins w:id="3155" w:author="Jonathan Leipold - BDAE Gruppe" w:date="2023-11-01T09:22:00Z">
        <w:r w:rsidR="007B17B6">
          <w:rPr>
            <w:szCs w:val="20"/>
            <w:lang w:val="en-GB"/>
          </w:rPr>
          <w:t>from a F1-Score of 0 to ~0.5 on the test set</w:t>
        </w:r>
      </w:ins>
      <w:ins w:id="3156" w:author="Jonathan Leipold - BDAE Gruppe" w:date="2023-10-31T15:33:00Z">
        <w:r w:rsidR="00333E4E">
          <w:rPr>
            <w:szCs w:val="20"/>
            <w:lang w:val="en-GB"/>
          </w:rPr>
          <w:t>.</w:t>
        </w:r>
      </w:ins>
    </w:p>
    <w:p w14:paraId="2905E427" w14:textId="4BBBBEAF" w:rsidR="00342A88" w:rsidRDefault="00660550" w:rsidP="00953215">
      <w:pPr>
        <w:rPr>
          <w:ins w:id="3157" w:author="Jonathan Leipold - BDAE Gruppe" w:date="2023-10-31T15:37:00Z"/>
          <w:szCs w:val="20"/>
          <w:lang w:val="en-GB"/>
        </w:rPr>
      </w:pPr>
      <w:ins w:id="3158" w:author="Jonathan Leipold - BDAE Gruppe" w:date="2023-11-01T09:22:00Z">
        <w:r>
          <w:rPr>
            <w:szCs w:val="20"/>
            <w:lang w:val="en-GB"/>
          </w:rPr>
          <w:t xml:space="preserve">To </w:t>
        </w:r>
        <w:proofErr w:type="gramStart"/>
        <w:r>
          <w:rPr>
            <w:szCs w:val="20"/>
            <w:lang w:val="en-GB"/>
          </w:rPr>
          <w:t>come to a conclusion</w:t>
        </w:r>
        <w:proofErr w:type="gramEnd"/>
        <w:r>
          <w:rPr>
            <w:szCs w:val="20"/>
            <w:lang w:val="en-GB"/>
          </w:rPr>
          <w:t>,</w:t>
        </w:r>
      </w:ins>
      <w:ins w:id="3159" w:author="Jonathan Leipold - BDAE Gruppe" w:date="2023-10-31T15:33:00Z">
        <w:r w:rsidR="00DF5F05">
          <w:rPr>
            <w:szCs w:val="20"/>
            <w:lang w:val="en-GB"/>
          </w:rPr>
          <w:t xml:space="preserve"> the results are interesting, but from a business perspective not </w:t>
        </w:r>
      </w:ins>
      <w:ins w:id="3160" w:author="Jonathan Leipold - BDAE Gruppe" w:date="2023-10-31T15:34:00Z">
        <w:r w:rsidR="007847AB">
          <w:rPr>
            <w:szCs w:val="20"/>
            <w:lang w:val="en-GB"/>
          </w:rPr>
          <w:t xml:space="preserve">extremely </w:t>
        </w:r>
      </w:ins>
      <w:ins w:id="3161" w:author="Jonathan Leipold - BDAE Gruppe" w:date="2023-10-31T15:33:00Z">
        <w:r w:rsidR="00DF5F05">
          <w:rPr>
            <w:szCs w:val="20"/>
            <w:lang w:val="en-GB"/>
          </w:rPr>
          <w:t xml:space="preserve">valuable, since we could not create a </w:t>
        </w:r>
      </w:ins>
      <w:ins w:id="3162" w:author="Jonathan Leipold - BDAE Gruppe" w:date="2023-10-31T15:34:00Z">
        <w:r w:rsidR="007847AB">
          <w:rPr>
            <w:szCs w:val="20"/>
            <w:lang w:val="en-GB"/>
          </w:rPr>
          <w:t xml:space="preserve">target variable to predict </w:t>
        </w:r>
      </w:ins>
      <w:ins w:id="3163" w:author="Jonathan Leipold - BDAE Gruppe" w:date="2023-10-31T15:33:00Z">
        <w:r w:rsidR="00DF5F05">
          <w:rPr>
            <w:szCs w:val="20"/>
            <w:lang w:val="en-GB"/>
          </w:rPr>
          <w:t>probability of future termination, but only of current termination status.</w:t>
        </w:r>
      </w:ins>
      <w:ins w:id="3164" w:author="Jonathan Leipold - BDAE Gruppe" w:date="2023-10-31T15:35:00Z">
        <w:r w:rsidR="00722384">
          <w:rPr>
            <w:szCs w:val="20"/>
            <w:lang w:val="en-GB"/>
          </w:rPr>
          <w:t xml:space="preserve"> </w:t>
        </w:r>
      </w:ins>
    </w:p>
    <w:p w14:paraId="2163475F" w14:textId="72A8FDA4" w:rsidR="00953215" w:rsidRDefault="00A32744" w:rsidP="00953215">
      <w:pPr>
        <w:rPr>
          <w:ins w:id="3165" w:author="Jonathan Leipold - BDAE Gruppe" w:date="2023-10-31T15:38:00Z"/>
          <w:szCs w:val="20"/>
          <w:lang w:val="en-GB"/>
        </w:rPr>
      </w:pPr>
      <w:ins w:id="3166" w:author="Jonathan Leipold - BDAE Gruppe" w:date="2023-10-31T15:35:00Z">
        <w:r>
          <w:rPr>
            <w:szCs w:val="20"/>
            <w:lang w:val="en-GB"/>
          </w:rPr>
          <w:t xml:space="preserve">Therefore </w:t>
        </w:r>
      </w:ins>
      <w:ins w:id="3167" w:author="Jonathan Leipold - BDAE Gruppe" w:date="2023-11-01T09:19:00Z">
        <w:r w:rsidR="00087A69">
          <w:rPr>
            <w:szCs w:val="20"/>
            <w:lang w:val="en-GB"/>
          </w:rPr>
          <w:t>3</w:t>
        </w:r>
      </w:ins>
      <w:ins w:id="3168" w:author="Jonathan Leipold - BDAE Gruppe" w:date="2023-10-31T15:35:00Z">
        <w:r>
          <w:rPr>
            <w:szCs w:val="20"/>
            <w:lang w:val="en-GB"/>
          </w:rPr>
          <w:t xml:space="preserve"> main </w:t>
        </w:r>
      </w:ins>
      <w:ins w:id="3169" w:author="Jonathan Leipold - BDAE Gruppe" w:date="2023-10-31T15:37:00Z">
        <w:r w:rsidR="00342A88">
          <w:rPr>
            <w:szCs w:val="20"/>
            <w:lang w:val="en-GB"/>
          </w:rPr>
          <w:t xml:space="preserve">further steps </w:t>
        </w:r>
        <w:r w:rsidR="0051645D">
          <w:rPr>
            <w:szCs w:val="20"/>
            <w:lang w:val="en-GB"/>
          </w:rPr>
          <w:t>would be needed to improve possible kno</w:t>
        </w:r>
      </w:ins>
      <w:ins w:id="3170" w:author="Jonathan Leipold - BDAE Gruppe" w:date="2023-10-31T15:38:00Z">
        <w:r w:rsidR="0051645D">
          <w:rPr>
            <w:szCs w:val="20"/>
            <w:lang w:val="en-GB"/>
          </w:rPr>
          <w:t>wledge:</w:t>
        </w:r>
      </w:ins>
    </w:p>
    <w:p w14:paraId="5C4DD09C" w14:textId="649884B4" w:rsidR="0051645D" w:rsidRDefault="0051645D" w:rsidP="0051645D">
      <w:pPr>
        <w:pStyle w:val="ListParagraph"/>
        <w:numPr>
          <w:ilvl w:val="0"/>
          <w:numId w:val="99"/>
        </w:numPr>
        <w:rPr>
          <w:ins w:id="3171" w:author="Jonathan Leipold - BDAE Gruppe" w:date="2023-10-31T15:38:00Z"/>
          <w:szCs w:val="20"/>
          <w:lang w:val="en-GB"/>
        </w:rPr>
      </w:pPr>
      <w:ins w:id="3172" w:author="Jonathan Leipold - BDAE Gruppe" w:date="2023-10-31T15:38:00Z">
        <w:r>
          <w:rPr>
            <w:szCs w:val="20"/>
            <w:lang w:val="en-GB"/>
          </w:rPr>
          <w:t xml:space="preserve">A way to create data to predict </w:t>
        </w:r>
        <w:r w:rsidRPr="00605C49">
          <w:rPr>
            <w:szCs w:val="20"/>
            <w:u w:val="single"/>
            <w:lang w:val="en-GB"/>
            <w:rPrChange w:id="3173" w:author="Jonathan Leipold - BDAE Gruppe" w:date="2023-11-01T09:19:00Z">
              <w:rPr>
                <w:szCs w:val="20"/>
                <w:lang w:val="en-GB"/>
              </w:rPr>
            </w:rPrChange>
          </w:rPr>
          <w:t>future</w:t>
        </w:r>
        <w:r>
          <w:rPr>
            <w:szCs w:val="20"/>
            <w:lang w:val="en-GB"/>
          </w:rPr>
          <w:t xml:space="preserve"> termination probabilities based on current &amp; past data.</w:t>
        </w:r>
      </w:ins>
    </w:p>
    <w:p w14:paraId="06BF05C0" w14:textId="7A580B5D" w:rsidR="00D77B7C" w:rsidRDefault="0051645D">
      <w:pPr>
        <w:pStyle w:val="ListParagraph"/>
        <w:numPr>
          <w:ilvl w:val="0"/>
          <w:numId w:val="99"/>
        </w:numPr>
        <w:rPr>
          <w:ins w:id="3174" w:author="Jonathan Leipold - BDAE Gruppe" w:date="2023-11-01T09:39:00Z"/>
          <w:szCs w:val="20"/>
          <w:lang w:val="en-GB"/>
        </w:rPr>
      </w:pPr>
      <w:ins w:id="3175" w:author="Jonathan Leipold - BDAE Gruppe" w:date="2023-10-31T15:38:00Z">
        <w:r w:rsidRPr="00CA29D9">
          <w:rPr>
            <w:szCs w:val="20"/>
            <w:lang w:val="en-GB"/>
          </w:rPr>
          <w:lastRenderedPageBreak/>
          <w:t>Building pipelines including self</w:t>
        </w:r>
      </w:ins>
      <w:ins w:id="3176" w:author="Jonathan Leipold - BDAE Gruppe" w:date="2023-10-31T15:39:00Z">
        <w:r w:rsidRPr="00CA29D9">
          <w:rPr>
            <w:szCs w:val="20"/>
            <w:lang w:val="en-GB"/>
          </w:rPr>
          <w:t>-</w:t>
        </w:r>
      </w:ins>
      <w:ins w:id="3177" w:author="Jonathan Leipold - BDAE Gruppe" w:date="2023-10-31T15:38:00Z">
        <w:r w:rsidRPr="00CA29D9">
          <w:rPr>
            <w:szCs w:val="20"/>
            <w:lang w:val="en-GB"/>
          </w:rPr>
          <w:t xml:space="preserve">defined functions, to go faster trough </w:t>
        </w:r>
      </w:ins>
      <w:ins w:id="3178" w:author="Jonathan Leipold - BDAE Gruppe" w:date="2023-11-01T09:41:00Z">
        <w:r w:rsidR="00101E0A" w:rsidRPr="00CA29D9">
          <w:rPr>
            <w:szCs w:val="20"/>
            <w:lang w:val="en-GB"/>
          </w:rPr>
          <w:t>many</w:t>
        </w:r>
      </w:ins>
      <w:ins w:id="3179" w:author="Jonathan Leipold - BDAE Gruppe" w:date="2023-10-31T15:38:00Z">
        <w:r w:rsidRPr="00CA29D9">
          <w:rPr>
            <w:szCs w:val="20"/>
            <w:lang w:val="en-GB"/>
          </w:rPr>
          <w:t xml:space="preserve"> pr</w:t>
        </w:r>
      </w:ins>
      <w:ins w:id="3180" w:author="Jonathan Leipold - BDAE Gruppe" w:date="2023-10-31T15:39:00Z">
        <w:r w:rsidRPr="00CA29D9">
          <w:rPr>
            <w:szCs w:val="20"/>
            <w:lang w:val="en-GB"/>
          </w:rPr>
          <w:t>eprocessing variations.</w:t>
        </w:r>
      </w:ins>
    </w:p>
    <w:p w14:paraId="3EB6A656" w14:textId="317EB558" w:rsidR="0036764A" w:rsidRDefault="00B3258D">
      <w:pPr>
        <w:pStyle w:val="ListParagraph"/>
        <w:numPr>
          <w:ilvl w:val="0"/>
          <w:numId w:val="99"/>
        </w:numPr>
        <w:rPr>
          <w:ins w:id="3181" w:author="Jonathan Leipold - BDAE Gruppe" w:date="2023-11-01T09:40:00Z"/>
          <w:szCs w:val="20"/>
          <w:lang w:val="en-GB"/>
        </w:rPr>
      </w:pPr>
      <w:ins w:id="3182" w:author="Jonathan Leipold - BDAE Gruppe" w:date="2023-11-01T09:39:00Z">
        <w:r>
          <w:rPr>
            <w:szCs w:val="20"/>
            <w:lang w:val="en-GB"/>
          </w:rPr>
          <w:t>De</w:t>
        </w:r>
      </w:ins>
      <w:ins w:id="3183" w:author="Jonathan Leipold - BDAE Gruppe" w:date="2023-11-01T09:40:00Z">
        <w:r w:rsidR="0036764A">
          <w:rPr>
            <w:szCs w:val="20"/>
            <w:lang w:val="en-GB"/>
          </w:rPr>
          <w:t>e</w:t>
        </w:r>
      </w:ins>
      <w:ins w:id="3184" w:author="Jonathan Leipold - BDAE Gruppe" w:date="2023-11-01T09:39:00Z">
        <w:r>
          <w:rPr>
            <w:szCs w:val="20"/>
            <w:lang w:val="en-GB"/>
          </w:rPr>
          <w:t xml:space="preserve">per analysis of </w:t>
        </w:r>
        <w:r w:rsidR="009442B3">
          <w:rPr>
            <w:szCs w:val="20"/>
            <w:lang w:val="en-GB"/>
          </w:rPr>
          <w:t xml:space="preserve">false classifications </w:t>
        </w:r>
      </w:ins>
      <w:ins w:id="3185" w:author="Jonathan Leipold - BDAE Gruppe" w:date="2023-11-01T09:40:00Z">
        <w:r w:rsidR="0036764A">
          <w:rPr>
            <w:szCs w:val="20"/>
            <w:lang w:val="en-GB"/>
          </w:rPr>
          <w:t xml:space="preserve">on the test set </w:t>
        </w:r>
      </w:ins>
      <w:ins w:id="3186" w:author="Jonathan Leipold - BDAE Gruppe" w:date="2023-11-01T09:39:00Z">
        <w:r w:rsidR="009442B3">
          <w:rPr>
            <w:szCs w:val="20"/>
            <w:lang w:val="en-GB"/>
          </w:rPr>
          <w:t xml:space="preserve">using SHAP to find </w:t>
        </w:r>
      </w:ins>
      <w:ins w:id="3187" w:author="Jonathan Leipold - BDAE Gruppe" w:date="2023-11-01T09:40:00Z">
        <w:r w:rsidR="009442B3">
          <w:rPr>
            <w:szCs w:val="20"/>
            <w:lang w:val="en-GB"/>
          </w:rPr>
          <w:t>patterns</w:t>
        </w:r>
        <w:r w:rsidR="0036764A">
          <w:rPr>
            <w:szCs w:val="20"/>
            <w:lang w:val="en-GB"/>
          </w:rPr>
          <w:t xml:space="preserve"> for decision</w:t>
        </w:r>
      </w:ins>
      <w:ins w:id="3188" w:author="Jonathan Leipold - BDAE Gruppe" w:date="2023-11-01T09:41:00Z">
        <w:r w:rsidR="00101E0A">
          <w:rPr>
            <w:szCs w:val="20"/>
            <w:lang w:val="en-GB"/>
          </w:rPr>
          <w:t>s</w:t>
        </w:r>
      </w:ins>
      <w:ins w:id="3189" w:author="Jonathan Leipold - BDAE Gruppe" w:date="2023-11-01T09:40:00Z">
        <w:r w:rsidR="009442B3">
          <w:rPr>
            <w:szCs w:val="20"/>
            <w:lang w:val="en-GB"/>
          </w:rPr>
          <w:t>.</w:t>
        </w:r>
      </w:ins>
    </w:p>
    <w:p w14:paraId="0CCDA781" w14:textId="65F63CF6" w:rsidR="00B3258D" w:rsidRPr="0036764A" w:rsidRDefault="009442B3" w:rsidP="0036764A">
      <w:pPr>
        <w:rPr>
          <w:ins w:id="3190" w:author="Jonathan Leipold - BDAE Gruppe" w:date="2023-10-31T13:16:00Z"/>
          <w:szCs w:val="20"/>
          <w:lang w:val="en-GB"/>
        </w:rPr>
      </w:pPr>
      <w:ins w:id="3191" w:author="Jonathan Leipold - BDAE Gruppe" w:date="2023-11-01T09:39:00Z">
        <w:r w:rsidRPr="0036764A">
          <w:rPr>
            <w:szCs w:val="20"/>
            <w:lang w:val="en-GB"/>
          </w:rPr>
          <w:t xml:space="preserve"> </w:t>
        </w:r>
      </w:ins>
    </w:p>
    <w:p w14:paraId="380E0180" w14:textId="78F7D176" w:rsidR="00F47078" w:rsidRPr="00296BCE" w:rsidDel="00B97C0D" w:rsidRDefault="00F47078" w:rsidP="00F97EEB">
      <w:pPr>
        <w:rPr>
          <w:del w:id="3192" w:author="Jonathan Leipold - BDAE Gruppe" w:date="2023-10-29T10:12:00Z"/>
          <w:szCs w:val="20"/>
          <w:lang w:val="en-GB"/>
        </w:rPr>
      </w:pPr>
      <w:bookmarkStart w:id="3193" w:name="_Toc149725189"/>
      <w:bookmarkEnd w:id="3193"/>
    </w:p>
    <w:p w14:paraId="248310F9" w14:textId="7F117FBA" w:rsidR="00F97EEB" w:rsidRPr="00992CCF" w:rsidRDefault="00041A36">
      <w:pPr>
        <w:pStyle w:val="Heading1"/>
        <w:numPr>
          <w:ilvl w:val="0"/>
          <w:numId w:val="97"/>
        </w:numPr>
        <w:rPr>
          <w:sz w:val="28"/>
          <w:szCs w:val="28"/>
          <w:lang w:val="en-GB"/>
          <w:rPrChange w:id="3194" w:author="Jonathan Leipold - BDAE Gruppe" w:date="2023-10-18T10:09:00Z">
            <w:rPr>
              <w:lang w:val="en-GB"/>
            </w:rPr>
          </w:rPrChange>
        </w:rPr>
        <w:pPrChange w:id="3195" w:author="Jonathan Leipold - BDAE Gruppe" w:date="2023-10-29T09:16:00Z">
          <w:pPr>
            <w:pStyle w:val="Heading1"/>
            <w:numPr>
              <w:numId w:val="20"/>
            </w:numPr>
            <w:ind w:left="720" w:hanging="360"/>
          </w:pPr>
        </w:pPrChange>
      </w:pPr>
      <w:bookmarkStart w:id="3196" w:name="_Toc148803246"/>
      <w:bookmarkStart w:id="3197" w:name="_Toc149725190"/>
      <w:ins w:id="3198" w:author="Jonathan Leipold - BDAE Gruppe" w:date="2023-10-31T19:38:00Z">
        <w:r>
          <w:rPr>
            <w:sz w:val="28"/>
            <w:szCs w:val="28"/>
            <w:lang w:val="en-GB"/>
          </w:rPr>
          <w:t xml:space="preserve">Challenges &amp; </w:t>
        </w:r>
      </w:ins>
      <w:r w:rsidR="00F97EEB" w:rsidRPr="079F9594">
        <w:rPr>
          <w:sz w:val="28"/>
          <w:szCs w:val="28"/>
          <w:lang w:val="en-GB"/>
          <w:rPrChange w:id="3199" w:author="Jonathan Leipold - BDAE Gruppe" w:date="2023-10-18T10:09:00Z">
            <w:rPr>
              <w:lang w:val="en-GB"/>
            </w:rPr>
          </w:rPrChange>
        </w:rPr>
        <w:t>Conclusion</w:t>
      </w:r>
      <w:bookmarkEnd w:id="3197"/>
      <w:del w:id="3200" w:author="Jonathan Leipold - BDAE Gruppe" w:date="2023-10-31T19:37:00Z">
        <w:r w:rsidR="00F97EEB" w:rsidRPr="079F9594" w:rsidDel="00041A36">
          <w:rPr>
            <w:sz w:val="28"/>
            <w:szCs w:val="28"/>
            <w:lang w:val="en-GB"/>
            <w:rPrChange w:id="3201" w:author="Jonathan Leipold - BDAE Gruppe" w:date="2023-10-18T10:09:00Z">
              <w:rPr>
                <w:lang w:val="en-GB"/>
              </w:rPr>
            </w:rPrChange>
          </w:rPr>
          <w:delText>s</w:delText>
        </w:r>
      </w:del>
      <w:bookmarkEnd w:id="3196"/>
    </w:p>
    <w:p w14:paraId="532EDAC0" w14:textId="471B203B" w:rsidR="00F97EEB" w:rsidRPr="005F09E7" w:rsidDel="00041A36" w:rsidRDefault="00F97EEB" w:rsidP="005F09E7">
      <w:pPr>
        <w:rPr>
          <w:del w:id="3202" w:author="Jonathan Leipold - BDAE Gruppe" w:date="2023-10-31T19:37:00Z"/>
          <w:szCs w:val="20"/>
          <w:lang w:val="en-GB"/>
        </w:rPr>
        <w:pPrChange w:id="3203" w:author="Jonathan Leipold - BDAE Gruppe" w:date="2023-11-01T10:00:00Z">
          <w:pPr/>
        </w:pPrChange>
      </w:pPr>
    </w:p>
    <w:p w14:paraId="478ADDBA" w14:textId="6F662051" w:rsidR="00F97EEB" w:rsidRPr="005F09E7" w:rsidDel="00041A36" w:rsidRDefault="00F97EEB" w:rsidP="005F09E7">
      <w:pPr>
        <w:rPr>
          <w:del w:id="3204" w:author="Jonathan Leipold - BDAE Gruppe" w:date="2023-10-31T19:37:00Z"/>
          <w:szCs w:val="20"/>
        </w:rPr>
        <w:pPrChange w:id="3205" w:author="Jonathan Leipold - BDAE Gruppe" w:date="2023-11-01T10:00:00Z">
          <w:pPr>
            <w:pStyle w:val="Heading2"/>
          </w:pPr>
        </w:pPrChange>
      </w:pPr>
      <w:bookmarkStart w:id="3206" w:name="_Toc148803247"/>
      <w:del w:id="3207" w:author="Jonathan Leipold - BDAE Gruppe" w:date="2023-10-31T19:37:00Z">
        <w:r w:rsidRPr="005F09E7" w:rsidDel="00041A36">
          <w:rPr>
            <w:rFonts w:asciiTheme="majorHAnsi" w:eastAsiaTheme="majorEastAsia" w:hAnsiTheme="majorHAnsi" w:cstheme="majorBidi"/>
            <w:caps/>
            <w:color w:val="007789" w:themeColor="accent1" w:themeShade="BF"/>
            <w:szCs w:val="20"/>
            <w:rPrChange w:id="3208" w:author="Jonathan Leipold - BDAE Gruppe" w:date="2023-11-01T10:00:00Z">
              <w:rPr>
                <w:caps w:val="0"/>
              </w:rPr>
            </w:rPrChange>
          </w:rPr>
          <w:delText>challenges</w:delText>
        </w:r>
        <w:bookmarkEnd w:id="3206"/>
      </w:del>
    </w:p>
    <w:p w14:paraId="35690A94" w14:textId="1FE2191C" w:rsidR="00F97EEB" w:rsidRPr="005F09E7" w:rsidDel="00041A36" w:rsidRDefault="00F97EEB" w:rsidP="005F09E7">
      <w:pPr>
        <w:rPr>
          <w:del w:id="3209" w:author="Jonathan Leipold - BDAE Gruppe" w:date="2023-10-31T19:37:00Z"/>
          <w:szCs w:val="20"/>
        </w:rPr>
        <w:pPrChange w:id="3210" w:author="Jonathan Leipold - BDAE Gruppe" w:date="2023-11-01T10:00:00Z">
          <w:pPr/>
        </w:pPrChange>
      </w:pPr>
    </w:p>
    <w:p w14:paraId="19C799B9" w14:textId="7271336C" w:rsidR="00F97EEB" w:rsidRPr="005F09E7" w:rsidDel="00041A36" w:rsidRDefault="00F97EEB" w:rsidP="005F09E7">
      <w:pPr>
        <w:rPr>
          <w:del w:id="3211" w:author="Jonathan Leipold - BDAE Gruppe" w:date="2023-10-31T19:37:00Z"/>
          <w:color w:val="1AB39F" w:themeColor="accent6"/>
          <w:szCs w:val="20"/>
          <w:lang w:val="en-GB"/>
          <w:rPrChange w:id="3212" w:author="Jonathan Leipold - BDAE Gruppe" w:date="2023-11-01T10:00:00Z">
            <w:rPr>
              <w:del w:id="3213" w:author="Jonathan Leipold - BDAE Gruppe" w:date="2023-10-31T19:37:00Z"/>
              <w:lang w:val="en-GB"/>
            </w:rPr>
          </w:rPrChange>
        </w:rPr>
        <w:pPrChange w:id="3214" w:author="Jonathan Leipold - BDAE Gruppe" w:date="2023-11-01T10:00:00Z">
          <w:pPr>
            <w:pStyle w:val="ListBullet"/>
          </w:pPr>
        </w:pPrChange>
      </w:pPr>
      <w:del w:id="3215" w:author="Jonathan Leipold - BDAE Gruppe" w:date="2023-10-31T19:37:00Z">
        <w:r w:rsidRPr="005F09E7" w:rsidDel="00041A36">
          <w:rPr>
            <w:color w:val="1AB39F" w:themeColor="accent6"/>
            <w:szCs w:val="20"/>
            <w:lang w:val="en-GB"/>
            <w:rPrChange w:id="3216" w:author="Jonathan Leipold - BDAE Gruppe" w:date="2023-11-01T10:00:00Z">
              <w:rPr>
                <w:lang w:val="en-GB"/>
              </w:rPr>
            </w:rPrChange>
          </w:rPr>
          <w:delText>What was the main scientific obstacle encountered during this project?</w:delText>
        </w:r>
      </w:del>
    </w:p>
    <w:p w14:paraId="19610C66" w14:textId="4536AD0E" w:rsidR="00F97EEB" w:rsidRPr="005F09E7" w:rsidDel="00041A36" w:rsidRDefault="00F97EEB" w:rsidP="005F09E7">
      <w:pPr>
        <w:rPr>
          <w:del w:id="3217" w:author="Jonathan Leipold - BDAE Gruppe" w:date="2023-10-31T19:37:00Z"/>
          <w:color w:val="1AB39F" w:themeColor="accent6"/>
          <w:szCs w:val="20"/>
          <w:lang w:val="en-GB"/>
          <w:rPrChange w:id="3218" w:author="Jonathan Leipold - BDAE Gruppe" w:date="2023-11-01T10:00:00Z">
            <w:rPr>
              <w:del w:id="3219" w:author="Jonathan Leipold - BDAE Gruppe" w:date="2023-10-31T19:37:00Z"/>
              <w:lang w:val="en-GB"/>
            </w:rPr>
          </w:rPrChange>
        </w:rPr>
        <w:pPrChange w:id="3220" w:author="Jonathan Leipold - BDAE Gruppe" w:date="2023-11-01T10:00:00Z">
          <w:pPr>
            <w:pStyle w:val="ListBullet"/>
          </w:pPr>
        </w:pPrChange>
      </w:pPr>
      <w:del w:id="3221" w:author="Jonathan Leipold - BDAE Gruppe" w:date="2023-10-31T19:37:00Z">
        <w:r w:rsidRPr="005F09E7" w:rsidDel="00041A36">
          <w:rPr>
            <w:color w:val="1AB39F" w:themeColor="accent6"/>
            <w:szCs w:val="20"/>
            <w:lang w:val="en-GB"/>
            <w:rPrChange w:id="3222" w:author="Jonathan Leipold - BDAE Gruppe" w:date="2023-11-01T10:00:00Z">
              <w:rPr>
                <w:lang w:val="en-GB"/>
              </w:rPr>
            </w:rPrChange>
          </w:rPr>
          <w:delText>For each of the following points, if you encountered difficulties, detail how they slowed you down in setting up your project.</w:delText>
        </w:r>
      </w:del>
    </w:p>
    <w:p w14:paraId="3B2575C1" w14:textId="6E932764" w:rsidR="00F97EEB" w:rsidRPr="005F09E7" w:rsidDel="00041A36" w:rsidRDefault="00F97EEB" w:rsidP="005F09E7">
      <w:pPr>
        <w:rPr>
          <w:del w:id="3223" w:author="Jonathan Leipold - BDAE Gruppe" w:date="2023-10-31T19:37:00Z"/>
          <w:color w:val="1AB39F" w:themeColor="accent6"/>
          <w:szCs w:val="20"/>
          <w:lang w:val="en-GB"/>
          <w:rPrChange w:id="3224" w:author="Jonathan Leipold - BDAE Gruppe" w:date="2023-11-01T10:00:00Z">
            <w:rPr>
              <w:del w:id="3225" w:author="Jonathan Leipold - BDAE Gruppe" w:date="2023-10-31T19:37:00Z"/>
              <w:lang w:val="en-GB"/>
            </w:rPr>
          </w:rPrChange>
        </w:rPr>
        <w:pPrChange w:id="3226" w:author="Jonathan Leipold - BDAE Gruppe" w:date="2023-11-01T10:00:00Z">
          <w:pPr>
            <w:pStyle w:val="ListBullet"/>
          </w:pPr>
        </w:pPrChange>
      </w:pPr>
      <w:del w:id="3227" w:author="Jonathan Leipold - BDAE Gruppe" w:date="2023-10-31T19:37:00Z">
        <w:r w:rsidRPr="005F09E7" w:rsidDel="00041A36">
          <w:rPr>
            <w:color w:val="1AB39F" w:themeColor="accent6"/>
            <w:szCs w:val="20"/>
            <w:lang w:val="en-GB"/>
            <w:rPrChange w:id="3228" w:author="Jonathan Leipold - BDAE Gruppe" w:date="2023-11-01T10:00:00Z">
              <w:rPr>
                <w:lang w:val="en-GB"/>
              </w:rPr>
            </w:rPrChange>
          </w:rPr>
          <w:delText>Forecast: tasks that took longer than expected, etc.</w:delText>
        </w:r>
      </w:del>
    </w:p>
    <w:p w14:paraId="19AD93DD" w14:textId="26E9421C" w:rsidR="00562C17" w:rsidRPr="005F09E7" w:rsidDel="00041A36" w:rsidRDefault="00F97EEB" w:rsidP="005F09E7">
      <w:pPr>
        <w:rPr>
          <w:del w:id="3229" w:author="Jonathan Leipold - BDAE Gruppe" w:date="2023-10-31T19:37:00Z"/>
          <w:color w:val="1AB39F" w:themeColor="accent6"/>
          <w:szCs w:val="20"/>
          <w:lang w:val="en-GB"/>
          <w:rPrChange w:id="3230" w:author="Jonathan Leipold - BDAE Gruppe" w:date="2023-11-01T10:00:00Z">
            <w:rPr>
              <w:del w:id="3231" w:author="Jonathan Leipold - BDAE Gruppe" w:date="2023-10-31T19:37:00Z"/>
              <w:lang w:val="en-GB"/>
            </w:rPr>
          </w:rPrChange>
        </w:rPr>
        <w:pPrChange w:id="3232" w:author="Jonathan Leipold - BDAE Gruppe" w:date="2023-11-01T10:00:00Z">
          <w:pPr>
            <w:pStyle w:val="ListBullet"/>
          </w:pPr>
        </w:pPrChange>
      </w:pPr>
      <w:del w:id="3233" w:author="Jonathan Leipold - BDAE Gruppe" w:date="2023-10-31T19:37:00Z">
        <w:r w:rsidRPr="005F09E7" w:rsidDel="00041A36">
          <w:rPr>
            <w:color w:val="1AB39F" w:themeColor="accent6"/>
            <w:szCs w:val="20"/>
            <w:lang w:val="en-GB"/>
            <w:rPrChange w:id="3234" w:author="Jonathan Leipold - BDAE Gruppe" w:date="2023-11-01T10:00:00Z">
              <w:rPr>
                <w:lang w:val="en-GB"/>
              </w:rPr>
            </w:rPrChange>
          </w:rPr>
          <w:delText>Datasets: acquisition, volumetry, processing, aggregation, etc.</w:delText>
        </w:r>
      </w:del>
      <w:del w:id="3235" w:author="Jonathan Leipold - BDAE Gruppe" w:date="2023-10-21T12:55:00Z">
        <w:r w:rsidR="079F9594" w:rsidRPr="005F09E7" w:rsidDel="004C7BA8">
          <w:rPr>
            <w:color w:val="1AB39F" w:themeColor="accent6"/>
            <w:szCs w:val="20"/>
            <w:lang w:val="en-GB"/>
            <w:rPrChange w:id="3236" w:author="Jonathan Leipold - BDAE Gruppe" w:date="2023-11-01T10:00:00Z">
              <w:rPr>
                <w:lang w:val="en-GB"/>
              </w:rPr>
            </w:rPrChange>
          </w:rPr>
          <w:delText>The</w:delText>
        </w:r>
        <w:r w:rsidR="00562C17" w:rsidRPr="005F09E7" w:rsidDel="004C7BA8">
          <w:rPr>
            <w:color w:val="1AB39F" w:themeColor="accent6"/>
            <w:szCs w:val="20"/>
            <w:lang w:val="en-GB"/>
            <w:rPrChange w:id="3237" w:author="Jonathan Leipold - BDAE Gruppe" w:date="2023-11-01T10:00:00Z">
              <w:rPr>
                <w:lang w:val="en-GB"/>
              </w:rPr>
            </w:rPrChange>
          </w:rPr>
          <w:delText>A</w:delText>
        </w:r>
      </w:del>
      <w:del w:id="3238" w:author="Jonathan Leipold - BDAE Gruppe" w:date="2023-10-21T12:53:00Z">
        <w:r w:rsidR="079F9594" w:rsidRPr="005F09E7" w:rsidDel="00223B67">
          <w:rPr>
            <w:color w:val="1AB39F" w:themeColor="accent6"/>
            <w:szCs w:val="20"/>
            <w:lang w:val="en-GB"/>
            <w:rPrChange w:id="3239" w:author="Jonathan Leipold - BDAE Gruppe" w:date="2023-11-01T10:00:00Z">
              <w:rPr>
                <w:lang w:val="en-GB"/>
              </w:rPr>
            </w:rPrChange>
          </w:rPr>
          <w:delText xml:space="preserve">a </w:delText>
        </w:r>
      </w:del>
      <w:del w:id="3240" w:author="Jonathan Leipold - BDAE Gruppe" w:date="2023-10-21T12:55:00Z">
        <w:r w:rsidR="079F9594" w:rsidRPr="005F09E7" w:rsidDel="004C7BA8">
          <w:rPr>
            <w:color w:val="1AB39F" w:themeColor="accent6"/>
            <w:szCs w:val="20"/>
            <w:lang w:val="en-GB"/>
            <w:rPrChange w:id="3241" w:author="Jonathan Leipold - BDAE Gruppe" w:date="2023-11-01T10:00:00Z">
              <w:rPr>
                <w:lang w:val="en-GB"/>
              </w:rPr>
            </w:rPrChange>
          </w:rPr>
          <w:delText>ith which</w:delText>
        </w:r>
        <w:r w:rsidR="00562C17" w:rsidRPr="005F09E7" w:rsidDel="004C7BA8">
          <w:rPr>
            <w:color w:val="1AB39F" w:themeColor="accent6"/>
            <w:szCs w:val="20"/>
            <w:lang w:val="en-GB"/>
            <w:rPrChange w:id="3242" w:author="Jonathan Leipold - BDAE Gruppe" w:date="2023-11-01T10:00:00Z">
              <w:rPr>
                <w:lang w:val="en-GB"/>
              </w:rPr>
            </w:rPrChange>
          </w:rPr>
          <w:delText>ere</w:delText>
        </w:r>
        <w:r w:rsidR="079F9594" w:rsidRPr="005F09E7" w:rsidDel="004C7BA8">
          <w:rPr>
            <w:color w:val="1AB39F" w:themeColor="accent6"/>
            <w:szCs w:val="20"/>
            <w:lang w:val="en-GB"/>
            <w:rPrChange w:id="3243" w:author="Jonathan Leipold - BDAE Gruppe" w:date="2023-11-01T10:00:00Z">
              <w:rPr>
                <w:lang w:val="en-GB"/>
              </w:rPr>
            </w:rPrChange>
          </w:rPr>
          <w:delText>was hn</w:delText>
        </w:r>
        <w:r w:rsidR="00562C17" w:rsidRPr="005F09E7" w:rsidDel="004C7BA8">
          <w:rPr>
            <w:color w:val="1AB39F" w:themeColor="accent6"/>
            <w:szCs w:val="20"/>
            <w:lang w:val="en-GB"/>
            <w:rPrChange w:id="3244" w:author="Jonathan Leipold - BDAE Gruppe" w:date="2023-11-01T10:00:00Z">
              <w:rPr>
                <w:lang w:val="en-GB"/>
              </w:rPr>
            </w:rPrChange>
          </w:rPr>
          <w:delText>re</w:delText>
        </w:r>
        <w:r w:rsidR="079F9594" w:rsidRPr="005F09E7" w:rsidDel="004C7BA8">
          <w:rPr>
            <w:color w:val="1AB39F" w:themeColor="accent6"/>
            <w:szCs w:val="20"/>
            <w:lang w:val="en-GB"/>
            <w:rPrChange w:id="3245" w:author="Jonathan Leipold - BDAE Gruppe" w:date="2023-11-01T10:00:00Z">
              <w:rPr>
                <w:lang w:val="en-GB"/>
              </w:rPr>
            </w:rPrChange>
          </w:rPr>
          <w:delText xml:space="preserve">, </w:delText>
        </w:r>
        <w:r w:rsidR="00562C17" w:rsidRPr="005F09E7" w:rsidDel="004C7BA8">
          <w:rPr>
            <w:color w:val="1AB39F" w:themeColor="accent6"/>
            <w:szCs w:val="20"/>
            <w:lang w:val="en-GB"/>
            <w:rPrChange w:id="3246" w:author="Jonathan Leipold - BDAE Gruppe" w:date="2023-11-01T10:00:00Z">
              <w:rPr>
                <w:lang w:val="en-GB"/>
              </w:rPr>
            </w:rPrChange>
          </w:rPr>
          <w:delText xml:space="preserve"> </w:delText>
        </w:r>
        <w:r w:rsidR="079F9594" w:rsidRPr="005F09E7" w:rsidDel="004C7BA8">
          <w:rPr>
            <w:color w:val="1AB39F" w:themeColor="accent6"/>
            <w:szCs w:val="20"/>
            <w:lang w:val="en-GB"/>
            <w:rPrChange w:id="3247" w:author="Jonathan Leipold - BDAE Gruppe" w:date="2023-11-01T10:00:00Z">
              <w:rPr>
                <w:lang w:val="en-GB"/>
              </w:rPr>
            </w:rPrChange>
          </w:rPr>
          <w:delText>,</w:delText>
        </w:r>
      </w:del>
    </w:p>
    <w:p w14:paraId="0D40C904" w14:textId="735692C6" w:rsidR="00F97EEB" w:rsidRPr="005F09E7" w:rsidDel="00041A36" w:rsidRDefault="00F97EEB" w:rsidP="005F09E7">
      <w:pPr>
        <w:rPr>
          <w:ins w:id="3248" w:author="Gastbenutzer" w:date="2023-10-17T20:52:00Z"/>
          <w:del w:id="3249" w:author="Jonathan Leipold - BDAE Gruppe" w:date="2023-10-31T19:37:00Z"/>
          <w:color w:val="1AB39F" w:themeColor="accent6"/>
          <w:szCs w:val="20"/>
          <w:lang w:val="en-GB"/>
          <w:rPrChange w:id="3250" w:author="Jonathan Leipold - BDAE Gruppe" w:date="2023-11-01T10:00:00Z">
            <w:rPr>
              <w:ins w:id="3251" w:author="Gastbenutzer" w:date="2023-10-17T20:52:00Z"/>
              <w:del w:id="3252" w:author="Jonathan Leipold - BDAE Gruppe" w:date="2023-10-31T19:37:00Z"/>
              <w:lang w:val="en-GB"/>
            </w:rPr>
          </w:rPrChange>
        </w:rPr>
        <w:pPrChange w:id="3253" w:author="Jonathan Leipold - BDAE Gruppe" w:date="2023-11-01T10:00:00Z">
          <w:pPr>
            <w:pStyle w:val="ListBullet"/>
          </w:pPr>
        </w:pPrChange>
      </w:pPr>
      <w:del w:id="3254" w:author="Jonathan Leipold - BDAE Gruppe" w:date="2023-10-31T19:37:00Z">
        <w:r w:rsidRPr="005F09E7" w:rsidDel="00041A36">
          <w:rPr>
            <w:color w:val="1AB39F" w:themeColor="accent6"/>
            <w:szCs w:val="20"/>
            <w:lang w:val="en-GB"/>
            <w:rPrChange w:id="3255" w:author="Jonathan Leipold - BDAE Gruppe" w:date="2023-11-01T10:00:00Z">
              <w:rPr>
                <w:lang w:val="en-GB"/>
              </w:rPr>
            </w:rPrChange>
          </w:rPr>
          <w:delText>Technical/theoretical skills: timing of skill acquisition, skill not offered in training, etc.</w:delText>
        </w:r>
      </w:del>
    </w:p>
    <w:p w14:paraId="2A0E324D" w14:textId="5B49BC5A" w:rsidR="1719FE49" w:rsidRPr="005F09E7" w:rsidDel="00BF6F3B" w:rsidRDefault="2FFF0411" w:rsidP="005F09E7">
      <w:pPr>
        <w:rPr>
          <w:del w:id="3256" w:author="Jonathan Leipold - BDAE Gruppe" w:date="2023-10-21T12:55:00Z"/>
          <w:color w:val="1AB39F" w:themeColor="accent6"/>
          <w:szCs w:val="20"/>
          <w:lang w:val="en-GB"/>
          <w:rPrChange w:id="3257" w:author="Jonathan Leipold - BDAE Gruppe" w:date="2023-11-01T10:00:00Z">
            <w:rPr>
              <w:del w:id="3258" w:author="Jonathan Leipold - BDAE Gruppe" w:date="2023-10-21T12:55:00Z"/>
              <w:szCs w:val="20"/>
              <w:lang w:val="en-GB"/>
            </w:rPr>
          </w:rPrChange>
        </w:rPr>
        <w:pPrChange w:id="3259" w:author="Jonathan Leipold - BDAE Gruppe" w:date="2023-11-01T10:00:00Z">
          <w:pPr>
            <w:pStyle w:val="ListBullet"/>
          </w:pPr>
        </w:pPrChange>
      </w:pPr>
      <w:ins w:id="3260" w:author="Gastbenutzer" w:date="2023-10-17T20:52:00Z">
        <w:del w:id="3261" w:author="Jonathan Leipold - BDAE Gruppe" w:date="2023-10-31T19:37:00Z">
          <w:r w:rsidRPr="005F09E7" w:rsidDel="00041A36">
            <w:rPr>
              <w:color w:val="1AB39F" w:themeColor="accent6"/>
              <w:szCs w:val="20"/>
              <w:lang w:val="en-GB"/>
              <w:rPrChange w:id="3262" w:author="Jonathan Leipold - BDAE Gruppe" w:date="2023-11-01T10:00:00Z">
                <w:rPr/>
              </w:rPrChange>
            </w:rPr>
            <w:tab/>
          </w:r>
          <w:r w:rsidRPr="005F09E7" w:rsidDel="00041A36">
            <w:rPr>
              <w:color w:val="1AB39F" w:themeColor="accent6"/>
              <w:szCs w:val="20"/>
              <w:lang w:val="en-GB"/>
              <w:rPrChange w:id="3263" w:author="Jonathan Leipold - BDAE Gruppe" w:date="2023-11-01T10:00:00Z">
                <w:rPr/>
              </w:rPrChange>
            </w:rPr>
            <w:tab/>
          </w:r>
          <w:r w:rsidRPr="005F09E7" w:rsidDel="00041A36">
            <w:rPr>
              <w:color w:val="1AB39F" w:themeColor="accent6"/>
              <w:szCs w:val="20"/>
              <w:lang w:val="en-GB"/>
              <w:rPrChange w:id="3264" w:author="Jonathan Leipold - BDAE Gruppe" w:date="2023-11-01T10:00:00Z">
                <w:rPr/>
              </w:rPrChange>
            </w:rPr>
            <w:tab/>
          </w:r>
        </w:del>
      </w:ins>
      <w:del w:id="3265" w:author="Jonathan Leipold - BDAE Gruppe" w:date="2023-10-21T12:55:00Z">
        <w:r w:rsidR="584B9470" w:rsidRPr="005F09E7" w:rsidDel="00BF6F3B">
          <w:rPr>
            <w:color w:val="1AB39F" w:themeColor="accent6"/>
            <w:szCs w:val="20"/>
            <w:lang w:val="en-GB"/>
            <w:rPrChange w:id="3266" w:author="Jonathan Leipold - BDAE Gruppe" w:date="2023-11-01T10:00:00Z">
              <w:rPr>
                <w:lang w:val="en-GB"/>
              </w:rPr>
            </w:rPrChange>
          </w:rPr>
          <w:delText>faced by the project group was the lack of skills related to working in a remote group on a data science project. The group underestimated the time needed to divide the tasks, especially in the first part of a project: data exploration and visualisation, and had no theoretical background on how task delegation works best in such projects. It is highly recommended to add the data science project management course as a mandatory module to provide the in-depth skills in this area.</w:delText>
        </w:r>
      </w:del>
    </w:p>
    <w:p w14:paraId="351399B1" w14:textId="59392EE0" w:rsidR="00903E90" w:rsidRPr="005F09E7" w:rsidDel="00041A36" w:rsidRDefault="007371DD" w:rsidP="005F09E7">
      <w:pPr>
        <w:rPr>
          <w:del w:id="3267" w:author="Jonathan Leipold - BDAE Gruppe" w:date="2023-10-31T19:37:00Z"/>
          <w:color w:val="1AB39F" w:themeColor="accent6"/>
          <w:szCs w:val="20"/>
          <w:lang w:val="en-GB"/>
          <w:rPrChange w:id="3268" w:author="Jonathan Leipold - BDAE Gruppe" w:date="2023-11-01T10:00:00Z">
            <w:rPr>
              <w:del w:id="3269" w:author="Jonathan Leipold - BDAE Gruppe" w:date="2023-10-31T19:37:00Z"/>
              <w:szCs w:val="20"/>
              <w:lang w:val="en-GB"/>
            </w:rPr>
          </w:rPrChange>
        </w:rPr>
        <w:pPrChange w:id="3270" w:author="Jonathan Leipold - BDAE Gruppe" w:date="2023-11-01T10:00:00Z">
          <w:pPr>
            <w:pStyle w:val="ListBullet"/>
          </w:pPr>
        </w:pPrChange>
      </w:pPr>
      <w:commentRangeStart w:id="3271"/>
      <w:commentRangeStart w:id="3272"/>
      <w:del w:id="3273" w:author="Jonathan Leipold - BDAE Gruppe" w:date="2023-10-21T12:55:00Z">
        <w:r w:rsidRPr="005F09E7" w:rsidDel="00BF6F3B">
          <w:rPr>
            <w:color w:val="1AB39F" w:themeColor="accent6"/>
            <w:szCs w:val="20"/>
            <w:lang w:val="en-GB"/>
            <w:rPrChange w:id="3274" w:author="Jonathan Leipold - BDAE Gruppe" w:date="2023-11-01T10:00:00Z">
              <w:rPr>
                <w:szCs w:val="20"/>
              </w:rPr>
            </w:rPrChange>
          </w:rPr>
          <w:delText xml:space="preserve">For the structure, </w:delText>
        </w:r>
        <w:r w:rsidR="00903E90" w:rsidRPr="005F09E7" w:rsidDel="00BF6F3B">
          <w:rPr>
            <w:color w:val="1AB39F" w:themeColor="accent6"/>
            <w:szCs w:val="20"/>
            <w:lang w:val="en-GB"/>
            <w:rPrChange w:id="3275" w:author="Jonathan Leipold - BDAE Gruppe" w:date="2023-11-01T10:00:00Z">
              <w:rPr>
                <w:szCs w:val="20"/>
                <w:lang w:val="en-GB"/>
              </w:rPr>
            </w:rPrChange>
          </w:rPr>
          <w:delText xml:space="preserve">the group </w:delText>
        </w:r>
        <w:r w:rsidRPr="005F09E7" w:rsidDel="00BF6F3B">
          <w:rPr>
            <w:color w:val="1AB39F" w:themeColor="accent6"/>
            <w:szCs w:val="20"/>
            <w:lang w:val="en-GB"/>
            <w:rPrChange w:id="3276" w:author="Jonathan Leipold - BDAE Gruppe" w:date="2023-11-01T10:00:00Z">
              <w:rPr>
                <w:szCs w:val="20"/>
              </w:rPr>
            </w:rPrChange>
          </w:rPr>
          <w:delText xml:space="preserve">personally would have been helped by a deeper familiarisation with the project and an assessment of the objectives on the part of DataScientest, as well as an actual control of the progress and a demand for the interim reports at the required time. </w:delText>
        </w:r>
      </w:del>
      <w:commentRangeEnd w:id="3271"/>
      <w:del w:id="3277" w:author="Jonathan Leipold - BDAE Gruppe" w:date="2023-10-31T19:37:00Z">
        <w:r w:rsidR="00B53853" w:rsidRPr="005F09E7" w:rsidDel="00041A36">
          <w:rPr>
            <w:rStyle w:val="CommentReference"/>
            <w:sz w:val="20"/>
            <w:szCs w:val="20"/>
          </w:rPr>
          <w:commentReference w:id="3271"/>
        </w:r>
        <w:commentRangeEnd w:id="3272"/>
        <w:r w:rsidRPr="005F09E7" w:rsidDel="00041A36">
          <w:rPr>
            <w:rStyle w:val="CommentReference"/>
            <w:sz w:val="20"/>
            <w:szCs w:val="20"/>
          </w:rPr>
          <w:commentReference w:id="3272"/>
        </w:r>
      </w:del>
    </w:p>
    <w:p w14:paraId="096C6557" w14:textId="75DFEA73" w:rsidR="00F97EEB" w:rsidRPr="005F09E7" w:rsidDel="00041A36" w:rsidRDefault="00F97EEB" w:rsidP="005F09E7">
      <w:pPr>
        <w:rPr>
          <w:del w:id="3278" w:author="Jonathan Leipold - BDAE Gruppe" w:date="2023-10-31T19:37:00Z"/>
          <w:color w:val="1AB39F" w:themeColor="accent6"/>
          <w:szCs w:val="20"/>
          <w:lang w:val="en-GB"/>
          <w:rPrChange w:id="3279" w:author="Jonathan Leipold - BDAE Gruppe" w:date="2023-11-01T10:00:00Z">
            <w:rPr>
              <w:del w:id="3280" w:author="Jonathan Leipold - BDAE Gruppe" w:date="2023-10-31T19:37:00Z"/>
              <w:lang w:val="en-GB"/>
            </w:rPr>
          </w:rPrChange>
        </w:rPr>
        <w:pPrChange w:id="3281" w:author="Jonathan Leipold - BDAE Gruppe" w:date="2023-11-01T10:00:00Z">
          <w:pPr>
            <w:pStyle w:val="ListBullet"/>
          </w:pPr>
        </w:pPrChange>
      </w:pPr>
      <w:del w:id="3282" w:author="Jonathan Leipold - BDAE Gruppe" w:date="2023-10-31T19:37:00Z">
        <w:r w:rsidRPr="005F09E7" w:rsidDel="00041A36">
          <w:rPr>
            <w:color w:val="1AB39F" w:themeColor="accent6"/>
            <w:szCs w:val="20"/>
            <w:lang w:val="en-GB"/>
            <w:rPrChange w:id="3283" w:author="Jonathan Leipold - BDAE Gruppe" w:date="2023-11-01T10:00:00Z">
              <w:rPr>
                <w:lang w:val="en-GB"/>
              </w:rPr>
            </w:rPrChange>
          </w:rPr>
          <w:delText>Relevance: of the approach, model, data, etc.</w:delText>
        </w:r>
      </w:del>
    </w:p>
    <w:p w14:paraId="1E7867A4" w14:textId="656F4433" w:rsidR="00F97EEB" w:rsidRPr="005F09E7" w:rsidDel="00041A36" w:rsidRDefault="00F97EEB" w:rsidP="005F09E7">
      <w:pPr>
        <w:rPr>
          <w:del w:id="3284" w:author="Jonathan Leipold - BDAE Gruppe" w:date="2023-10-31T19:37:00Z"/>
          <w:color w:val="1AB39F" w:themeColor="accent6"/>
          <w:szCs w:val="20"/>
          <w:lang w:val="en-GB"/>
          <w:rPrChange w:id="3285" w:author="Jonathan Leipold - BDAE Gruppe" w:date="2023-11-01T10:00:00Z">
            <w:rPr>
              <w:del w:id="3286" w:author="Jonathan Leipold - BDAE Gruppe" w:date="2023-10-31T19:37:00Z"/>
              <w:lang w:val="en-GB"/>
            </w:rPr>
          </w:rPrChange>
        </w:rPr>
        <w:pPrChange w:id="3287" w:author="Jonathan Leipold - BDAE Gruppe" w:date="2023-11-01T10:00:00Z">
          <w:pPr>
            <w:pStyle w:val="ListBullet"/>
          </w:pPr>
        </w:pPrChange>
      </w:pPr>
      <w:del w:id="3288" w:author="Jonathan Leipold - BDAE Gruppe" w:date="2023-10-31T19:37:00Z">
        <w:r w:rsidRPr="005F09E7" w:rsidDel="00041A36">
          <w:rPr>
            <w:color w:val="1AB39F" w:themeColor="accent6"/>
            <w:szCs w:val="20"/>
            <w:lang w:val="en-GB"/>
            <w:rPrChange w:id="3289" w:author="Jonathan Leipold - BDAE Gruppe" w:date="2023-11-01T10:00:00Z">
              <w:rPr>
                <w:lang w:val="en-GB"/>
              </w:rPr>
            </w:rPrChange>
          </w:rPr>
          <w:delText>IT: storage power, computational power, etc. </w:delText>
        </w:r>
      </w:del>
    </w:p>
    <w:p w14:paraId="6D314B26" w14:textId="32E7E234" w:rsidR="00A334D9" w:rsidRPr="005F09E7" w:rsidDel="00041A36" w:rsidRDefault="00F97EEB" w:rsidP="005F09E7">
      <w:pPr>
        <w:rPr>
          <w:del w:id="3290" w:author="Jonathan Leipold - BDAE Gruppe" w:date="2023-10-31T19:37:00Z"/>
          <w:color w:val="1AB39F" w:themeColor="accent6"/>
          <w:szCs w:val="20"/>
          <w:lang w:val="en-GB"/>
          <w:rPrChange w:id="3291" w:author="Jonathan Leipold - BDAE Gruppe" w:date="2023-11-01T10:00:00Z">
            <w:rPr>
              <w:del w:id="3292" w:author="Jonathan Leipold - BDAE Gruppe" w:date="2023-10-31T19:37:00Z"/>
              <w:lang w:val="en-GB"/>
            </w:rPr>
          </w:rPrChange>
        </w:rPr>
        <w:pPrChange w:id="3293" w:author="Jonathan Leipold - BDAE Gruppe" w:date="2023-11-01T10:00:00Z">
          <w:pPr>
            <w:pStyle w:val="ListBullet"/>
          </w:pPr>
        </w:pPrChange>
      </w:pPr>
      <w:del w:id="3294" w:author="Jonathan Leipold - BDAE Gruppe" w:date="2023-10-31T19:37:00Z">
        <w:r w:rsidRPr="005F09E7" w:rsidDel="00041A36">
          <w:rPr>
            <w:color w:val="1AB39F" w:themeColor="accent6"/>
            <w:szCs w:val="20"/>
            <w:lang w:val="en-GB"/>
            <w:rPrChange w:id="3295" w:author="Jonathan Leipold - BDAE Gruppe" w:date="2023-11-01T10:00:00Z">
              <w:rPr>
                <w:lang w:val="en-GB"/>
              </w:rPr>
            </w:rPrChange>
          </w:rPr>
          <w:delText>Other</w:delText>
        </w:r>
      </w:del>
    </w:p>
    <w:p w14:paraId="6A5A986C" w14:textId="02A1D51F" w:rsidR="00BF6F3B" w:rsidRPr="005F09E7" w:rsidRDefault="00BF6F3B" w:rsidP="005F09E7">
      <w:pPr>
        <w:rPr>
          <w:ins w:id="3296" w:author="Jonathan Leipold - BDAE Gruppe" w:date="2023-10-21T12:58:00Z"/>
          <w:szCs w:val="20"/>
          <w:lang w:val="en-GB"/>
        </w:rPr>
        <w:pPrChange w:id="3297" w:author="Jonathan Leipold - BDAE Gruppe" w:date="2023-11-01T10:00:00Z">
          <w:pPr>
            <w:pStyle w:val="ListBullet"/>
          </w:pPr>
        </w:pPrChange>
      </w:pPr>
      <w:ins w:id="3298" w:author="Jonathan Leipold - BDAE Gruppe" w:date="2023-10-21T12:55:00Z">
        <w:r w:rsidRPr="005F09E7">
          <w:rPr>
            <w:szCs w:val="20"/>
            <w:lang w:val="en-GB"/>
          </w:rPr>
          <w:t xml:space="preserve">The main challenge was the fact that the project group </w:t>
        </w:r>
      </w:ins>
      <w:ins w:id="3299" w:author="Gastbenutzer" w:date="2023-10-28T22:54:00Z">
        <w:r w:rsidR="38A32F5D" w:rsidRPr="005F09E7">
          <w:rPr>
            <w:szCs w:val="20"/>
            <w:lang w:val="en-GB"/>
          </w:rPr>
          <w:t xml:space="preserve">was </w:t>
        </w:r>
      </w:ins>
      <w:ins w:id="3300" w:author="Jonathan Leipold - BDAE Gruppe" w:date="2023-10-21T12:55:00Z">
        <w:r w:rsidR="38A32F5D" w:rsidRPr="005F09E7">
          <w:rPr>
            <w:szCs w:val="20"/>
            <w:lang w:val="en-GB"/>
          </w:rPr>
          <w:t>work</w:t>
        </w:r>
        <w:del w:id="3301" w:author="Gastbenutzer" w:date="2023-10-28T22:54:00Z">
          <w:r w:rsidRPr="005F09E7" w:rsidDel="38A32F5D">
            <w:rPr>
              <w:szCs w:val="20"/>
              <w:lang w:val="en-GB"/>
            </w:rPr>
            <w:delText>ed</w:delText>
          </w:r>
        </w:del>
      </w:ins>
      <w:ins w:id="3302" w:author="Gastbenutzer" w:date="2023-10-28T22:54:00Z">
        <w:r w:rsidR="38A32F5D" w:rsidRPr="005F09E7">
          <w:rPr>
            <w:szCs w:val="20"/>
            <w:lang w:val="en-GB"/>
          </w:rPr>
          <w:t>ing</w:t>
        </w:r>
      </w:ins>
      <w:ins w:id="3303" w:author="Jonathan Leipold - BDAE Gruppe" w:date="2023-10-21T12:55:00Z">
        <w:r w:rsidRPr="005F09E7">
          <w:rPr>
            <w:szCs w:val="20"/>
            <w:lang w:val="en-GB"/>
          </w:rPr>
          <w:t xml:space="preserve"> with real data from a system </w:t>
        </w:r>
        <w:del w:id="3304" w:author="Gastbenutzer" w:date="2023-10-28T22:55:00Z">
          <w:r w:rsidRPr="005F09E7">
            <w:rPr>
              <w:szCs w:val="20"/>
              <w:lang w:val="en-GB"/>
            </w:rPr>
            <w:delText>with</w:delText>
          </w:r>
        </w:del>
        <w:r w:rsidRPr="005F09E7">
          <w:rPr>
            <w:szCs w:val="20"/>
            <w:lang w:val="en-GB"/>
          </w:rPr>
          <w:t xml:space="preserve"> </w:t>
        </w:r>
      </w:ins>
      <w:ins w:id="3305" w:author="Gastbenutzer" w:date="2023-10-28T22:55:00Z">
        <w:r w:rsidR="38A32F5D" w:rsidRPr="005F09E7">
          <w:rPr>
            <w:szCs w:val="20"/>
            <w:lang w:val="en-GB"/>
          </w:rPr>
          <w:t>that</w:t>
        </w:r>
      </w:ins>
      <w:ins w:id="3306" w:author="Jonathan Leipold - BDAE Gruppe" w:date="2023-10-21T12:55:00Z">
        <w:del w:id="3307" w:author="Gastbenutzer" w:date="2023-10-28T22:55:00Z">
          <w:r w:rsidRPr="005F09E7">
            <w:rPr>
              <w:szCs w:val="20"/>
              <w:lang w:val="en-GB"/>
            </w:rPr>
            <w:delText>which</w:delText>
          </w:r>
        </w:del>
        <w:r w:rsidRPr="005F09E7">
          <w:rPr>
            <w:szCs w:val="20"/>
            <w:lang w:val="en-GB"/>
          </w:rPr>
          <w:t xml:space="preserve"> real people work</w:t>
        </w:r>
      </w:ins>
      <w:ins w:id="3308" w:author="Gastbenutzer" w:date="2023-10-28T22:55:00Z">
        <w:r w:rsidRPr="005F09E7">
          <w:rPr>
            <w:szCs w:val="20"/>
            <w:lang w:val="en-GB"/>
          </w:rPr>
          <w:t xml:space="preserve"> </w:t>
        </w:r>
        <w:r w:rsidR="38A32F5D" w:rsidRPr="005F09E7">
          <w:rPr>
            <w:szCs w:val="20"/>
            <w:lang w:val="en-GB"/>
          </w:rPr>
          <w:t>with</w:t>
        </w:r>
      </w:ins>
      <w:ins w:id="3309" w:author="Jonathan Leipold - BDAE Gruppe" w:date="2023-10-21T12:55:00Z">
        <w:r w:rsidR="38A32F5D" w:rsidRPr="005F09E7">
          <w:rPr>
            <w:szCs w:val="20"/>
            <w:lang w:val="en-GB"/>
          </w:rPr>
          <w:t xml:space="preserve"> </w:t>
        </w:r>
        <w:r w:rsidRPr="005F09E7">
          <w:rPr>
            <w:szCs w:val="20"/>
            <w:lang w:val="en-GB"/>
          </w:rPr>
          <w:t xml:space="preserve">(&amp; make mistakes from time to time). </w:t>
        </w:r>
      </w:ins>
      <w:ins w:id="3310" w:author="Gastbenutzer" w:date="2023-10-28T22:55:00Z">
        <w:r w:rsidR="38A32F5D" w:rsidRPr="005F09E7">
          <w:rPr>
            <w:szCs w:val="20"/>
            <w:lang w:val="en-GB"/>
          </w:rPr>
          <w:t xml:space="preserve">In addition, </w:t>
        </w:r>
      </w:ins>
      <w:ins w:id="3311" w:author="Jonathan Leipold - BDAE Gruppe" w:date="2023-10-21T12:55:00Z">
        <w:del w:id="3312" w:author="Gastbenutzer" w:date="2023-10-28T22:55:00Z">
          <w:r w:rsidRPr="005F09E7">
            <w:rPr>
              <w:szCs w:val="20"/>
              <w:lang w:val="en-GB"/>
            </w:rPr>
            <w:delText xml:space="preserve">As well </w:delText>
          </w:r>
          <w:r w:rsidRPr="005F09E7" w:rsidDel="38A32F5D">
            <w:rPr>
              <w:szCs w:val="20"/>
              <w:lang w:val="en-GB"/>
            </w:rPr>
            <w:delText>th</w:delText>
          </w:r>
        </w:del>
      </w:ins>
      <w:ins w:id="3313" w:author="Gastbenutzer" w:date="2023-10-28T22:55:00Z">
        <w:r w:rsidR="38A32F5D" w:rsidRPr="005F09E7">
          <w:rPr>
            <w:szCs w:val="20"/>
            <w:lang w:val="en-GB"/>
          </w:rPr>
          <w:t>th</w:t>
        </w:r>
      </w:ins>
      <w:ins w:id="3314" w:author="Jonathan Leipold - BDAE Gruppe" w:date="2023-10-21T12:55:00Z">
        <w:r w:rsidR="38A32F5D" w:rsidRPr="005F09E7">
          <w:rPr>
            <w:szCs w:val="20"/>
            <w:lang w:val="en-GB"/>
          </w:rPr>
          <w:t>e</w:t>
        </w:r>
        <w:r w:rsidRPr="005F09E7">
          <w:rPr>
            <w:szCs w:val="20"/>
            <w:lang w:val="en-GB"/>
          </w:rPr>
          <w:t xml:space="preserve"> ERP System </w:t>
        </w:r>
      </w:ins>
      <w:ins w:id="3315" w:author="Gastbenutzer" w:date="2023-10-28T22:55:00Z">
        <w:r w:rsidR="38A32F5D" w:rsidRPr="005F09E7">
          <w:rPr>
            <w:szCs w:val="20"/>
            <w:lang w:val="en-GB"/>
          </w:rPr>
          <w:t>had been</w:t>
        </w:r>
      </w:ins>
      <w:ins w:id="3316" w:author="Jonathan Leipold - BDAE Gruppe" w:date="2023-10-21T12:55:00Z">
        <w:del w:id="3317" w:author="Gastbenutzer" w:date="2023-10-28T22:55:00Z">
          <w:r w:rsidRPr="005F09E7">
            <w:rPr>
              <w:szCs w:val="20"/>
              <w:lang w:val="en-GB"/>
            </w:rPr>
            <w:delText>was</w:delText>
          </w:r>
        </w:del>
        <w:r w:rsidRPr="005F09E7">
          <w:rPr>
            <w:szCs w:val="20"/>
            <w:lang w:val="en-GB"/>
          </w:rPr>
          <w:t xml:space="preserve"> changed </w:t>
        </w:r>
      </w:ins>
      <w:ins w:id="3318" w:author="Gastbenutzer" w:date="2023-10-28T22:55:00Z">
        <w:r w:rsidR="38A32F5D" w:rsidRPr="005F09E7">
          <w:rPr>
            <w:szCs w:val="20"/>
            <w:lang w:val="en-GB"/>
          </w:rPr>
          <w:t>during</w:t>
        </w:r>
      </w:ins>
      <w:ins w:id="3319" w:author="Jonathan Leipold - BDAE Gruppe" w:date="2023-10-21T12:55:00Z">
        <w:del w:id="3320" w:author="Gastbenutzer" w:date="2023-10-28T22:55:00Z">
          <w:r w:rsidRPr="005F09E7">
            <w:rPr>
              <w:szCs w:val="20"/>
              <w:lang w:val="en-GB"/>
            </w:rPr>
            <w:delText>through</w:delText>
          </w:r>
        </w:del>
        <w:r w:rsidRPr="005F09E7">
          <w:rPr>
            <w:szCs w:val="20"/>
            <w:lang w:val="en-GB"/>
          </w:rPr>
          <w:t xml:space="preserve"> the period </w:t>
        </w:r>
      </w:ins>
      <w:ins w:id="3321" w:author="Jonathan Leipold - BDAE Gruppe" w:date="2023-11-01T10:02:00Z">
        <w:r w:rsidR="00DE4D73">
          <w:rPr>
            <w:szCs w:val="20"/>
            <w:lang w:val="en-GB"/>
          </w:rPr>
          <w:t>of collected data</w:t>
        </w:r>
      </w:ins>
      <w:ins w:id="3322" w:author="Jonathan Leipold - BDAE Gruppe" w:date="2023-10-21T12:55:00Z">
        <w:r w:rsidRPr="005F09E7">
          <w:rPr>
            <w:szCs w:val="20"/>
            <w:lang w:val="en-GB"/>
          </w:rPr>
          <w:t xml:space="preserve">, </w:t>
        </w:r>
      </w:ins>
      <w:ins w:id="3323" w:author="Gastbenutzer" w:date="2023-10-28T22:56:00Z">
        <w:r w:rsidR="38A32F5D" w:rsidRPr="005F09E7">
          <w:rPr>
            <w:szCs w:val="20"/>
            <w:lang w:val="en-GB"/>
          </w:rPr>
          <w:t>making</w:t>
        </w:r>
      </w:ins>
      <w:ins w:id="3324" w:author="Jonathan Leipold - BDAE Gruppe" w:date="2023-10-21T12:55:00Z">
        <w:del w:id="3325" w:author="Gastbenutzer" w:date="2023-10-28T22:56:00Z">
          <w:r w:rsidRPr="005F09E7">
            <w:rPr>
              <w:szCs w:val="20"/>
              <w:lang w:val="en-GB"/>
            </w:rPr>
            <w:delText>which made</w:delText>
          </w:r>
        </w:del>
        <w:r w:rsidRPr="005F09E7">
          <w:rPr>
            <w:szCs w:val="20"/>
            <w:lang w:val="en-GB"/>
          </w:rPr>
          <w:t xml:space="preserve"> some older data less </w:t>
        </w:r>
      </w:ins>
      <w:ins w:id="3326" w:author="Gastbenutzer" w:date="2023-10-28T22:56:00Z">
        <w:r w:rsidR="38A32F5D" w:rsidRPr="005F09E7">
          <w:rPr>
            <w:szCs w:val="20"/>
            <w:lang w:val="en-GB"/>
          </w:rPr>
          <w:t>reliable</w:t>
        </w:r>
      </w:ins>
      <w:ins w:id="3327" w:author="Jonathan Leipold - BDAE Gruppe" w:date="2023-10-21T12:55:00Z">
        <w:del w:id="3328" w:author="Gastbenutzer" w:date="2023-10-28T22:56:00Z">
          <w:r w:rsidRPr="005F09E7">
            <w:rPr>
              <w:szCs w:val="20"/>
              <w:lang w:val="en-GB"/>
            </w:rPr>
            <w:delText>trustworthy</w:delText>
          </w:r>
        </w:del>
        <w:r w:rsidRPr="005F09E7">
          <w:rPr>
            <w:szCs w:val="20"/>
            <w:lang w:val="en-GB"/>
          </w:rPr>
          <w:t xml:space="preserve">. Therefore, the validity of the data could never be </w:t>
        </w:r>
        <w:del w:id="3329" w:author="Gastbenutzer" w:date="2023-10-28T22:56:00Z">
          <w:r w:rsidRPr="005F09E7">
            <w:rPr>
              <w:szCs w:val="20"/>
              <w:lang w:val="en-GB"/>
            </w:rPr>
            <w:delText xml:space="preserve">100% </w:delText>
          </w:r>
        </w:del>
        <w:r w:rsidRPr="005F09E7">
          <w:rPr>
            <w:szCs w:val="20"/>
            <w:lang w:val="en-GB"/>
          </w:rPr>
          <w:t>relied upon</w:t>
        </w:r>
      </w:ins>
      <w:ins w:id="3330" w:author="Gastbenutzer" w:date="2023-10-28T22:56:00Z">
        <w:r w:rsidR="38A32F5D" w:rsidRPr="005F09E7">
          <w:rPr>
            <w:szCs w:val="20"/>
            <w:lang w:val="en-GB"/>
          </w:rPr>
          <w:t xml:space="preserve"> 100%</w:t>
        </w:r>
      </w:ins>
      <w:ins w:id="3331" w:author="Jonathan Leipold - BDAE Gruppe" w:date="2023-10-21T12:55:00Z">
        <w:r w:rsidR="38A32F5D" w:rsidRPr="005F09E7">
          <w:rPr>
            <w:szCs w:val="20"/>
            <w:lang w:val="en-GB"/>
          </w:rPr>
          <w:t>.</w:t>
        </w:r>
        <w:r w:rsidRPr="005F09E7">
          <w:rPr>
            <w:szCs w:val="20"/>
            <w:lang w:val="en-GB"/>
          </w:rPr>
          <w:t xml:space="preserve"> Jonathan</w:t>
        </w:r>
        <w:proofErr w:type="gramStart"/>
        <w:r w:rsidRPr="005F09E7">
          <w:rPr>
            <w:szCs w:val="20"/>
            <w:lang w:val="en-GB"/>
          </w:rPr>
          <w:t>, in particular, therefore</w:t>
        </w:r>
        <w:proofErr w:type="gramEnd"/>
        <w:r w:rsidRPr="005F09E7">
          <w:rPr>
            <w:szCs w:val="20"/>
            <w:lang w:val="en-GB"/>
          </w:rPr>
          <w:t xml:space="preserve"> spent most of his time explaining and preparing the </w:t>
        </w:r>
      </w:ins>
      <w:ins w:id="3332" w:author="Gastbenutzer" w:date="2023-10-28T22:56:00Z">
        <w:del w:id="3333" w:author="Jonathan Leipold - BDAE Gruppe" w:date="2023-11-01T10:02:00Z">
          <w:r w:rsidR="38A32F5D" w:rsidRPr="005F09E7" w:rsidDel="00DB7FAC">
            <w:rPr>
              <w:szCs w:val="20"/>
              <w:lang w:val="en-GB"/>
            </w:rPr>
            <w:delText>%</w:delText>
          </w:r>
        </w:del>
      </w:ins>
      <w:ins w:id="3334" w:author="Jonathan Leipold - BDAE Gruppe" w:date="2023-10-21T12:55:00Z">
        <w:r w:rsidRPr="005F09E7">
          <w:rPr>
            <w:szCs w:val="20"/>
            <w:lang w:val="en-GB"/>
          </w:rPr>
          <w:t>data in both SQL and Python. This time was particularly lacking later in the modelling part.</w:t>
        </w:r>
      </w:ins>
    </w:p>
    <w:p w14:paraId="5DE0DF0A" w14:textId="3FF819FD" w:rsidR="00F31EB0" w:rsidRPr="005F09E7" w:rsidRDefault="00B3645E" w:rsidP="005F09E7">
      <w:pPr>
        <w:rPr>
          <w:ins w:id="3335" w:author="Jonathan Leipold - BDAE Gruppe" w:date="2023-10-21T13:00:00Z"/>
          <w:szCs w:val="20"/>
          <w:lang w:val="en-GB"/>
        </w:rPr>
        <w:pPrChange w:id="3336" w:author="Jonathan Leipold - BDAE Gruppe" w:date="2023-11-01T10:00:00Z">
          <w:pPr>
            <w:pStyle w:val="ListBullet"/>
          </w:pPr>
        </w:pPrChange>
      </w:pPr>
      <w:ins w:id="3337" w:author="Jonathan Leipold - BDAE Gruppe" w:date="2023-10-21T12:58:00Z">
        <w:r w:rsidRPr="005F09E7">
          <w:rPr>
            <w:szCs w:val="20"/>
            <w:lang w:val="en-GB"/>
          </w:rPr>
          <w:t>In addition</w:t>
        </w:r>
      </w:ins>
      <w:ins w:id="3338" w:author="Gastbenutzer" w:date="2023-10-28T22:57:00Z">
        <w:r w:rsidR="38A32F5D" w:rsidRPr="005F09E7">
          <w:rPr>
            <w:szCs w:val="20"/>
            <w:lang w:val="en-GB"/>
          </w:rPr>
          <w:t>,</w:t>
        </w:r>
      </w:ins>
      <w:ins w:id="3339" w:author="Jonathan Leipold - BDAE Gruppe" w:date="2023-10-21T12:58:00Z">
        <w:r w:rsidRPr="005F09E7">
          <w:rPr>
            <w:szCs w:val="20"/>
            <w:lang w:val="en-GB"/>
          </w:rPr>
          <w:t xml:space="preserve"> a lack of knowledge </w:t>
        </w:r>
        <w:r w:rsidR="00DE0F3D" w:rsidRPr="005F09E7">
          <w:rPr>
            <w:szCs w:val="20"/>
            <w:lang w:val="en-GB"/>
          </w:rPr>
          <w:t>about</w:t>
        </w:r>
      </w:ins>
      <w:ins w:id="3340" w:author="Gastbenutzer" w:date="2023-10-28T22:57:00Z">
        <w:r w:rsidR="00DE0F3D" w:rsidRPr="005F09E7">
          <w:rPr>
            <w:szCs w:val="20"/>
            <w:lang w:val="en-GB"/>
          </w:rPr>
          <w:t xml:space="preserve"> </w:t>
        </w:r>
        <w:r w:rsidR="38A32F5D" w:rsidRPr="005F09E7">
          <w:rPr>
            <w:szCs w:val="20"/>
            <w:lang w:val="en-GB"/>
          </w:rPr>
          <w:t>the capabilities</w:t>
        </w:r>
      </w:ins>
      <w:ins w:id="3341" w:author="Jonathan Leipold - BDAE Gruppe" w:date="2023-10-21T12:58:00Z">
        <w:del w:id="3342" w:author="Gastbenutzer" w:date="2023-10-28T22:57:00Z">
          <w:r w:rsidRPr="005F09E7" w:rsidDel="38A32F5D">
            <w:rPr>
              <w:szCs w:val="20"/>
              <w:lang w:val="en-GB"/>
            </w:rPr>
            <w:delText xml:space="preserve"> </w:delText>
          </w:r>
          <w:r w:rsidR="00DE0F3D" w:rsidRPr="005F09E7">
            <w:rPr>
              <w:szCs w:val="20"/>
              <w:lang w:val="en-GB"/>
            </w:rPr>
            <w:delText>possibilities</w:delText>
          </w:r>
        </w:del>
        <w:r w:rsidR="00DE0F3D" w:rsidRPr="005F09E7">
          <w:rPr>
            <w:szCs w:val="20"/>
            <w:lang w:val="en-GB"/>
          </w:rPr>
          <w:t xml:space="preserve"> of ML </w:t>
        </w:r>
      </w:ins>
      <w:ins w:id="3343" w:author="Gastbenutzer" w:date="2023-10-28T22:57:00Z">
        <w:r w:rsidR="38A32F5D" w:rsidRPr="005F09E7">
          <w:rPr>
            <w:szCs w:val="20"/>
            <w:lang w:val="en-GB"/>
          </w:rPr>
          <w:t>m</w:t>
        </w:r>
      </w:ins>
      <w:ins w:id="3344" w:author="Jonathan Leipold - BDAE Gruppe" w:date="2023-10-21T12:58:00Z">
        <w:del w:id="3345" w:author="Gastbenutzer" w:date="2023-10-28T22:57:00Z">
          <w:r w:rsidR="00F70B40" w:rsidRPr="005F09E7">
            <w:rPr>
              <w:szCs w:val="20"/>
              <w:lang w:val="en-GB"/>
            </w:rPr>
            <w:delText>M</w:delText>
          </w:r>
        </w:del>
        <w:r w:rsidR="00F70B40" w:rsidRPr="005F09E7">
          <w:rPr>
            <w:szCs w:val="20"/>
            <w:lang w:val="en-GB"/>
          </w:rPr>
          <w:t xml:space="preserve">odelling </w:t>
        </w:r>
        <w:r w:rsidR="002D3232" w:rsidRPr="005F09E7">
          <w:rPr>
            <w:szCs w:val="20"/>
            <w:lang w:val="en-GB"/>
          </w:rPr>
          <w:t>a</w:t>
        </w:r>
      </w:ins>
      <w:ins w:id="3346" w:author="Jonathan Leipold - BDAE Gruppe" w:date="2023-10-21T12:59:00Z">
        <w:r w:rsidR="002D3232" w:rsidRPr="005F09E7">
          <w:rPr>
            <w:szCs w:val="20"/>
            <w:lang w:val="en-GB"/>
          </w:rPr>
          <w:t xml:space="preserve">t the </w:t>
        </w:r>
        <w:del w:id="3347" w:author="Gastbenutzer" w:date="2023-10-28T22:57:00Z">
          <w:r w:rsidR="002D3232" w:rsidRPr="005F09E7">
            <w:rPr>
              <w:szCs w:val="20"/>
              <w:lang w:val="en-GB"/>
            </w:rPr>
            <w:delText>beginning</w:delText>
          </w:r>
        </w:del>
      </w:ins>
      <w:ins w:id="3348" w:author="Gastbenutzer" w:date="2023-10-28T22:57:00Z">
        <w:r w:rsidR="38A32F5D" w:rsidRPr="005F09E7">
          <w:rPr>
            <w:szCs w:val="20"/>
            <w:lang w:val="en-GB"/>
          </w:rPr>
          <w:t>start</w:t>
        </w:r>
      </w:ins>
      <w:ins w:id="3349" w:author="Jonathan Leipold - BDAE Gruppe" w:date="2023-10-21T12:59:00Z">
        <w:r w:rsidR="002D3232" w:rsidRPr="005F09E7">
          <w:rPr>
            <w:szCs w:val="20"/>
            <w:lang w:val="en-GB"/>
          </w:rPr>
          <w:t xml:space="preserve"> </w:t>
        </w:r>
      </w:ins>
      <w:ins w:id="3350" w:author="Jonathan Leipold - BDAE Gruppe" w:date="2023-10-21T13:02:00Z">
        <w:r w:rsidR="000D0DD0" w:rsidRPr="005F09E7">
          <w:rPr>
            <w:szCs w:val="20"/>
            <w:lang w:val="en-GB"/>
          </w:rPr>
          <w:t xml:space="preserve">of the project </w:t>
        </w:r>
      </w:ins>
      <w:ins w:id="3351" w:author="Jonathan Leipold - BDAE Gruppe" w:date="2023-10-21T12:59:00Z">
        <w:r w:rsidR="002D3232" w:rsidRPr="005F09E7">
          <w:rPr>
            <w:szCs w:val="20"/>
            <w:lang w:val="en-GB"/>
          </w:rPr>
          <w:t>le</w:t>
        </w:r>
        <w:del w:id="3352" w:author="Gastbenutzer" w:date="2023-10-28T22:57:00Z">
          <w:r w:rsidR="002D3232" w:rsidRPr="005F09E7">
            <w:rPr>
              <w:szCs w:val="20"/>
              <w:lang w:val="en-GB"/>
            </w:rPr>
            <w:delText>a</w:delText>
          </w:r>
        </w:del>
        <w:r w:rsidR="002D3232" w:rsidRPr="005F09E7">
          <w:rPr>
            <w:szCs w:val="20"/>
            <w:lang w:val="en-GB"/>
          </w:rPr>
          <w:t xml:space="preserve">d to </w:t>
        </w:r>
      </w:ins>
      <w:ins w:id="3353" w:author="Gastbenutzer" w:date="2023-10-28T22:58:00Z">
        <w:r w:rsidR="38A32F5D" w:rsidRPr="005F09E7">
          <w:rPr>
            <w:szCs w:val="20"/>
            <w:lang w:val="en-GB"/>
          </w:rPr>
          <w:t>vague</w:t>
        </w:r>
      </w:ins>
      <w:ins w:id="3354" w:author="Jonathan Leipold - BDAE Gruppe" w:date="2023-10-21T12:59:00Z">
        <w:del w:id="3355" w:author="Gastbenutzer" w:date="2023-10-28T22:58:00Z">
          <w:r w:rsidR="00D14BEB" w:rsidRPr="005F09E7">
            <w:rPr>
              <w:szCs w:val="20"/>
              <w:lang w:val="en-GB"/>
            </w:rPr>
            <w:delText>unspecific</w:delText>
          </w:r>
        </w:del>
        <w:r w:rsidR="00D14BEB" w:rsidRPr="005F09E7">
          <w:rPr>
            <w:szCs w:val="20"/>
            <w:lang w:val="en-GB"/>
          </w:rPr>
          <w:t xml:space="preserve"> objectives</w:t>
        </w:r>
        <w:r w:rsidR="00DA70E5" w:rsidRPr="005F09E7">
          <w:rPr>
            <w:szCs w:val="20"/>
            <w:lang w:val="en-GB"/>
          </w:rPr>
          <w:t xml:space="preserve"> </w:t>
        </w:r>
      </w:ins>
      <w:ins w:id="3356" w:author="Jonathan Leipold - BDAE Gruppe" w:date="2023-10-21T13:00:00Z">
        <w:del w:id="3357" w:author="Gastbenutzer" w:date="2023-10-28T22:58:00Z">
          <w:r w:rsidR="00F31EB0" w:rsidRPr="005F09E7">
            <w:rPr>
              <w:szCs w:val="20"/>
              <w:lang w:val="en-GB"/>
            </w:rPr>
            <w:delText xml:space="preserve">where it has become clear </w:delText>
          </w:r>
        </w:del>
        <w:r w:rsidR="00F31EB0" w:rsidRPr="005F09E7">
          <w:rPr>
            <w:szCs w:val="20"/>
            <w:lang w:val="en-GB"/>
          </w:rPr>
          <w:t xml:space="preserve">that </w:t>
        </w:r>
      </w:ins>
      <w:ins w:id="3358" w:author="Gastbenutzer" w:date="2023-10-28T22:58:00Z">
        <w:r w:rsidR="38A32F5D" w:rsidRPr="005F09E7">
          <w:rPr>
            <w:szCs w:val="20"/>
            <w:lang w:val="en-GB"/>
          </w:rPr>
          <w:t>were largely unachievable</w:t>
        </w:r>
      </w:ins>
      <w:ins w:id="3359" w:author="Jonathan Leipold - BDAE Gruppe" w:date="2023-10-21T13:00:00Z">
        <w:del w:id="3360" w:author="Gastbenutzer" w:date="2023-10-28T22:59:00Z">
          <w:r w:rsidR="00F31EB0" w:rsidRPr="005F09E7">
            <w:rPr>
              <w:szCs w:val="20"/>
              <w:lang w:val="en-GB"/>
            </w:rPr>
            <w:delText>they cannot be reached for the most part</w:delText>
          </w:r>
        </w:del>
        <w:r w:rsidR="00F31EB0" w:rsidRPr="005F09E7">
          <w:rPr>
            <w:szCs w:val="20"/>
            <w:lang w:val="en-GB"/>
          </w:rPr>
          <w:t xml:space="preserve"> with the existing data. </w:t>
        </w:r>
      </w:ins>
      <w:ins w:id="3361" w:author="Gastbenutzer" w:date="2023-10-28T22:59:00Z">
        <w:r w:rsidR="38A32F5D" w:rsidRPr="005F09E7">
          <w:rPr>
            <w:szCs w:val="20"/>
            <w:lang w:val="en-GB"/>
          </w:rPr>
          <w:t>In</w:t>
        </w:r>
      </w:ins>
      <w:ins w:id="3362" w:author="Jonathan Leipold - BDAE Gruppe" w:date="2023-10-21T13:00:00Z">
        <w:del w:id="3363" w:author="Gastbenutzer" w:date="2023-10-28T22:59:00Z">
          <w:r w:rsidR="00F31EB0" w:rsidRPr="005F09E7">
            <w:rPr>
              <w:szCs w:val="20"/>
              <w:lang w:val="en-GB"/>
            </w:rPr>
            <w:delText>At</w:delText>
          </w:r>
        </w:del>
        <w:r w:rsidR="00F31EB0" w:rsidRPr="005F09E7">
          <w:rPr>
            <w:szCs w:val="20"/>
            <w:lang w:val="en-GB"/>
          </w:rPr>
          <w:t xml:space="preserve"> the sales project</w:t>
        </w:r>
      </w:ins>
      <w:ins w:id="3364" w:author="Gastbenutzer" w:date="2023-10-28T22:59:00Z">
        <w:r w:rsidR="38A32F5D" w:rsidRPr="005F09E7">
          <w:rPr>
            <w:szCs w:val="20"/>
            <w:lang w:val="en-GB"/>
          </w:rPr>
          <w:t>,</w:t>
        </w:r>
      </w:ins>
      <w:ins w:id="3365" w:author="Jonathan Leipold - BDAE Gruppe" w:date="2023-10-21T13:00:00Z">
        <w:r w:rsidR="00F31EB0" w:rsidRPr="005F09E7">
          <w:rPr>
            <w:szCs w:val="20"/>
            <w:lang w:val="en-GB"/>
          </w:rPr>
          <w:t xml:space="preserve"> it was a lack of known </w:t>
        </w:r>
        <w:del w:id="3366" w:author="Gastbenutzer" w:date="2023-10-28T22:59:00Z">
          <w:r w:rsidR="00F31EB0" w:rsidRPr="005F09E7">
            <w:rPr>
              <w:szCs w:val="20"/>
              <w:lang w:val="en-GB"/>
            </w:rPr>
            <w:delText>feature</w:delText>
          </w:r>
        </w:del>
        <w:r w:rsidR="00F31EB0" w:rsidRPr="005F09E7">
          <w:rPr>
            <w:szCs w:val="20"/>
            <w:lang w:val="en-GB"/>
          </w:rPr>
          <w:t xml:space="preserve"> information</w:t>
        </w:r>
      </w:ins>
      <w:ins w:id="3367" w:author="Gastbenutzer" w:date="2023-10-28T22:59:00Z">
        <w:r w:rsidR="00F31EB0" w:rsidRPr="005F09E7">
          <w:rPr>
            <w:szCs w:val="20"/>
            <w:lang w:val="en-GB"/>
          </w:rPr>
          <w:t xml:space="preserve"> </w:t>
        </w:r>
        <w:r w:rsidR="38A32F5D" w:rsidRPr="005F09E7">
          <w:rPr>
            <w:szCs w:val="20"/>
            <w:lang w:val="en-GB"/>
          </w:rPr>
          <w:t>abou</w:t>
        </w:r>
      </w:ins>
      <w:ins w:id="3368" w:author="Gastbenutzer" w:date="2023-10-28T23:00:00Z">
        <w:r w:rsidR="38A32F5D" w:rsidRPr="005F09E7">
          <w:rPr>
            <w:szCs w:val="20"/>
            <w:lang w:val="en-GB"/>
          </w:rPr>
          <w:t xml:space="preserve">t </w:t>
        </w:r>
      </w:ins>
      <w:ins w:id="3369" w:author="Jonathan Leipold - BDAE Gruppe" w:date="2023-10-21T13:00:00Z">
        <w:del w:id="3370" w:author="Gastbenutzer" w:date="2023-10-28T23:00:00Z">
          <w:r w:rsidRPr="005F09E7" w:rsidDel="38A32F5D">
            <w:rPr>
              <w:szCs w:val="20"/>
              <w:lang w:val="en-GB"/>
            </w:rPr>
            <w:delText xml:space="preserve"> </w:delText>
          </w:r>
          <w:r w:rsidR="00F31EB0" w:rsidRPr="005F09E7">
            <w:rPr>
              <w:szCs w:val="20"/>
              <w:lang w:val="en-GB"/>
            </w:rPr>
            <w:delText xml:space="preserve">from </w:delText>
          </w:r>
        </w:del>
        <w:r w:rsidR="00F31EB0" w:rsidRPr="005F09E7">
          <w:rPr>
            <w:szCs w:val="20"/>
            <w:lang w:val="en-GB"/>
          </w:rPr>
          <w:t xml:space="preserve">the </w:t>
        </w:r>
      </w:ins>
      <w:ins w:id="3371" w:author="Gastbenutzer" w:date="2023-10-28T23:00:00Z">
        <w:r w:rsidR="38A32F5D" w:rsidRPr="005F09E7">
          <w:rPr>
            <w:szCs w:val="20"/>
            <w:lang w:val="en-GB"/>
          </w:rPr>
          <w:t xml:space="preserve">features development in the </w:t>
        </w:r>
      </w:ins>
      <w:ins w:id="3372" w:author="Jonathan Leipold - BDAE Gruppe" w:date="2023-10-21T13:00:00Z">
        <w:r w:rsidR="00F31EB0" w:rsidRPr="005F09E7">
          <w:rPr>
            <w:szCs w:val="20"/>
            <w:lang w:val="en-GB"/>
          </w:rPr>
          <w:t>future. For the churn part</w:t>
        </w:r>
      </w:ins>
      <w:ins w:id="3373" w:author="Gastbenutzer" w:date="2023-10-28T23:00:00Z">
        <w:r w:rsidR="38A32F5D" w:rsidRPr="005F09E7">
          <w:rPr>
            <w:szCs w:val="20"/>
            <w:lang w:val="en-GB"/>
          </w:rPr>
          <w:t>,</w:t>
        </w:r>
      </w:ins>
      <w:ins w:id="3374" w:author="Jonathan Leipold - BDAE Gruppe" w:date="2023-10-21T13:00:00Z">
        <w:r w:rsidR="00F31EB0" w:rsidRPr="005F09E7">
          <w:rPr>
            <w:szCs w:val="20"/>
            <w:lang w:val="en-GB"/>
          </w:rPr>
          <w:t xml:space="preserve"> </w:t>
        </w:r>
        <w:r w:rsidR="0025241E" w:rsidRPr="005F09E7">
          <w:rPr>
            <w:szCs w:val="20"/>
            <w:lang w:val="en-GB"/>
          </w:rPr>
          <w:t xml:space="preserve">only </w:t>
        </w:r>
      </w:ins>
      <w:ins w:id="3375" w:author="Jonathan Leipold - BDAE Gruppe" w:date="2023-10-21T13:01:00Z">
        <w:r w:rsidR="0025241E" w:rsidRPr="005F09E7">
          <w:rPr>
            <w:szCs w:val="20"/>
            <w:lang w:val="en-GB"/>
          </w:rPr>
          <w:t xml:space="preserve">a target value </w:t>
        </w:r>
        <w:r w:rsidR="00B94D2C" w:rsidRPr="005F09E7">
          <w:rPr>
            <w:szCs w:val="20"/>
            <w:lang w:val="en-GB"/>
          </w:rPr>
          <w:t>in the s</w:t>
        </w:r>
      </w:ins>
      <w:ins w:id="3376" w:author="Jonathan Leipold - BDAE Gruppe" w:date="2023-10-21T13:02:00Z">
        <w:r w:rsidR="00B94D2C" w:rsidRPr="005F09E7">
          <w:rPr>
            <w:szCs w:val="20"/>
            <w:lang w:val="en-GB"/>
          </w:rPr>
          <w:t xml:space="preserve">ense of </w:t>
        </w:r>
      </w:ins>
      <w:ins w:id="3377" w:author="Jonathan Leipold - BDAE Gruppe" w:date="2023-10-21T13:01:00Z">
        <w:r w:rsidR="0033425E" w:rsidRPr="005F09E7">
          <w:rPr>
            <w:szCs w:val="20"/>
            <w:lang w:val="en-GB"/>
          </w:rPr>
          <w:t>“currently</w:t>
        </w:r>
        <w:r w:rsidR="00031C68" w:rsidRPr="005F09E7">
          <w:rPr>
            <w:szCs w:val="20"/>
            <w:lang w:val="en-GB"/>
          </w:rPr>
          <w:t xml:space="preserve"> </w:t>
        </w:r>
        <w:r w:rsidR="38A32F5D" w:rsidRPr="005F09E7">
          <w:rPr>
            <w:szCs w:val="20"/>
            <w:lang w:val="en-GB"/>
          </w:rPr>
          <w:t>terminat</w:t>
        </w:r>
      </w:ins>
      <w:ins w:id="3378" w:author="Gastbenutzer" w:date="2023-10-28T23:01:00Z">
        <w:r w:rsidR="38A32F5D" w:rsidRPr="005F09E7">
          <w:rPr>
            <w:szCs w:val="20"/>
            <w:lang w:val="en-GB"/>
          </w:rPr>
          <w:t>ing</w:t>
        </w:r>
      </w:ins>
      <w:ins w:id="3379" w:author="Jonathan Leipold - BDAE Gruppe" w:date="2023-10-21T13:01:00Z">
        <w:del w:id="3380" w:author="Gastbenutzer" w:date="2023-10-28T23:01:00Z">
          <w:r w:rsidRPr="005F09E7" w:rsidDel="38A32F5D">
            <w:rPr>
              <w:szCs w:val="20"/>
              <w:lang w:val="en-GB"/>
            </w:rPr>
            <w:delText>ed</w:delText>
          </w:r>
        </w:del>
        <w:r w:rsidR="00031C68" w:rsidRPr="005F09E7">
          <w:rPr>
            <w:szCs w:val="20"/>
            <w:lang w:val="en-GB"/>
          </w:rPr>
          <w:t xml:space="preserve">” could be </w:t>
        </w:r>
      </w:ins>
      <w:ins w:id="3381" w:author="Jonathan Leipold - BDAE Gruppe" w:date="2023-10-21T13:02:00Z">
        <w:r w:rsidR="00B94D2C" w:rsidRPr="005F09E7">
          <w:rPr>
            <w:szCs w:val="20"/>
            <w:lang w:val="en-GB"/>
          </w:rPr>
          <w:t xml:space="preserve">predicted </w:t>
        </w:r>
      </w:ins>
      <w:ins w:id="3382" w:author="Jonathan Leipold - BDAE Gruppe" w:date="2023-10-21T13:01:00Z">
        <w:r w:rsidR="00031C68" w:rsidRPr="005F09E7">
          <w:rPr>
            <w:szCs w:val="20"/>
            <w:lang w:val="en-GB"/>
          </w:rPr>
          <w:t>instead of “will be terminated”</w:t>
        </w:r>
        <w:r w:rsidR="00FC2D98" w:rsidRPr="005F09E7">
          <w:rPr>
            <w:szCs w:val="20"/>
            <w:lang w:val="en-GB"/>
          </w:rPr>
          <w:t>.</w:t>
        </w:r>
      </w:ins>
    </w:p>
    <w:p w14:paraId="2AABE9C4" w14:textId="44CA1B56" w:rsidR="00F97EEB" w:rsidRPr="005F09E7" w:rsidRDefault="00BF6F3B" w:rsidP="005F09E7">
      <w:pPr>
        <w:rPr>
          <w:ins w:id="3383" w:author="Jonathan Leipold - BDAE Gruppe" w:date="2023-10-31T19:31:00Z"/>
          <w:szCs w:val="20"/>
          <w:lang w:val="en-GB"/>
          <w:rPrChange w:id="3384" w:author="Jonathan Leipold - BDAE Gruppe" w:date="2023-11-01T10:00:00Z">
            <w:rPr>
              <w:ins w:id="3385" w:author="Jonathan Leipold - BDAE Gruppe" w:date="2023-10-31T19:31:00Z"/>
              <w:sz w:val="22"/>
              <w:lang w:val="en-GB"/>
            </w:rPr>
          </w:rPrChange>
        </w:rPr>
      </w:pPr>
      <w:ins w:id="3386" w:author="Jonathan Leipold - BDAE Gruppe" w:date="2023-10-21T12:55:00Z">
        <w:r w:rsidRPr="005F09E7">
          <w:rPr>
            <w:szCs w:val="20"/>
            <w:lang w:val="en-GB"/>
          </w:rPr>
          <w:t xml:space="preserve">Another </w:t>
        </w:r>
        <w:r w:rsidR="003F44C7" w:rsidRPr="005F09E7">
          <w:rPr>
            <w:szCs w:val="20"/>
            <w:lang w:val="en-GB"/>
          </w:rPr>
          <w:t xml:space="preserve">difficulty faced by the project group was the lack of skills related to working in a remote group on a data science project. The group underestimated the time needed to divide the tasks, especially in the first part of a project: data exploration and </w:t>
        </w:r>
      </w:ins>
      <w:ins w:id="3387" w:author="Jonathan Leipold - BDAE Gruppe" w:date="2023-11-01T10:03:00Z">
        <w:r w:rsidR="00A07DEA" w:rsidRPr="005F09E7">
          <w:rPr>
            <w:szCs w:val="20"/>
            <w:lang w:val="en-GB"/>
          </w:rPr>
          <w:t>visualisation</w:t>
        </w:r>
        <w:r w:rsidR="00A07DEA">
          <w:rPr>
            <w:szCs w:val="20"/>
            <w:lang w:val="en-GB"/>
          </w:rPr>
          <w:t>.</w:t>
        </w:r>
        <w:r w:rsidR="00A07DEA" w:rsidRPr="005F09E7">
          <w:rPr>
            <w:szCs w:val="20"/>
            <w:lang w:val="en-GB"/>
          </w:rPr>
          <w:t xml:space="preserve"> </w:t>
        </w:r>
      </w:ins>
      <w:proofErr w:type="gramStart"/>
      <w:ins w:id="3388" w:author="Jonathan Leipold - BDAE Gruppe" w:date="2023-11-01T10:04:00Z">
        <w:r w:rsidR="001E6253">
          <w:rPr>
            <w:szCs w:val="20"/>
            <w:lang w:val="en-GB"/>
          </w:rPr>
          <w:t>Furthermore</w:t>
        </w:r>
      </w:ins>
      <w:proofErr w:type="gramEnd"/>
      <w:ins w:id="3389" w:author="Jonathan Leipold - BDAE Gruppe" w:date="2023-11-01T10:03:00Z">
        <w:r w:rsidR="001E6253">
          <w:rPr>
            <w:szCs w:val="20"/>
            <w:lang w:val="en-GB"/>
          </w:rPr>
          <w:t xml:space="preserve"> </w:t>
        </w:r>
      </w:ins>
      <w:ins w:id="3390" w:author="Jonathan Leipold - BDAE Gruppe" w:date="2023-10-21T12:55:00Z">
        <w:r w:rsidR="003F44C7" w:rsidRPr="005F09E7">
          <w:rPr>
            <w:szCs w:val="20"/>
            <w:lang w:val="en-GB"/>
          </w:rPr>
          <w:t xml:space="preserve">theoretical background </w:t>
        </w:r>
      </w:ins>
      <w:ins w:id="3391" w:author="Jonathan Leipold - BDAE Gruppe" w:date="2023-11-01T10:04:00Z">
        <w:r w:rsidR="001E6253">
          <w:rPr>
            <w:szCs w:val="20"/>
            <w:lang w:val="en-GB"/>
          </w:rPr>
          <w:t xml:space="preserve">was missing </w:t>
        </w:r>
      </w:ins>
      <w:ins w:id="3392" w:author="Jonathan Leipold - BDAE Gruppe" w:date="2023-10-21T12:55:00Z">
        <w:r w:rsidR="003F44C7" w:rsidRPr="005F09E7">
          <w:rPr>
            <w:szCs w:val="20"/>
            <w:lang w:val="en-GB"/>
          </w:rPr>
          <w:t>on how task delegation works best in such projects. It is highly recommended</w:t>
        </w:r>
      </w:ins>
      <w:ins w:id="3393" w:author="Gastbenutzer" w:date="2023-10-28T23:02:00Z">
        <w:r w:rsidR="38A32F5D" w:rsidRPr="005F09E7">
          <w:rPr>
            <w:szCs w:val="20"/>
            <w:lang w:val="en-GB"/>
          </w:rPr>
          <w:t xml:space="preserve"> that a</w:t>
        </w:r>
      </w:ins>
      <w:ins w:id="3394" w:author="Jonathan Leipold - BDAE Gruppe" w:date="2023-11-01T10:04:00Z">
        <w:r w:rsidR="001E4104">
          <w:rPr>
            <w:szCs w:val="20"/>
            <w:lang w:val="en-GB"/>
          </w:rPr>
          <w:t xml:space="preserve"> </w:t>
        </w:r>
      </w:ins>
      <w:ins w:id="3395" w:author="Jonathan Leipold - BDAE Gruppe" w:date="2023-10-21T12:55:00Z">
        <w:del w:id="3396" w:author="Gastbenutzer" w:date="2023-10-28T23:02:00Z">
          <w:r w:rsidR="003F44C7" w:rsidRPr="001E4104">
            <w:rPr>
              <w:i/>
              <w:iCs/>
              <w:szCs w:val="20"/>
              <w:lang w:val="en-GB"/>
              <w:rPrChange w:id="3397" w:author="Jonathan Leipold - BDAE Gruppe" w:date="2023-11-01T10:04:00Z">
                <w:rPr>
                  <w:szCs w:val="20"/>
                  <w:lang w:val="en-GB"/>
                </w:rPr>
              </w:rPrChange>
            </w:rPr>
            <w:delText xml:space="preserve"> to add the </w:delText>
          </w:r>
        </w:del>
        <w:r w:rsidR="003F44C7" w:rsidRPr="001E4104">
          <w:rPr>
            <w:i/>
            <w:iCs/>
            <w:szCs w:val="20"/>
            <w:lang w:val="en-GB"/>
            <w:rPrChange w:id="3398" w:author="Jonathan Leipold - BDAE Gruppe" w:date="2023-11-01T10:04:00Z">
              <w:rPr>
                <w:szCs w:val="20"/>
                <w:lang w:val="en-GB"/>
              </w:rPr>
            </w:rPrChange>
          </w:rPr>
          <w:t>data science project management course</w:t>
        </w:r>
        <w:r w:rsidR="003F44C7" w:rsidRPr="005F09E7">
          <w:rPr>
            <w:szCs w:val="20"/>
            <w:lang w:val="en-GB"/>
          </w:rPr>
          <w:t xml:space="preserve"> </w:t>
        </w:r>
      </w:ins>
      <w:ins w:id="3399" w:author="Jonathan Leipold - BDAE Gruppe" w:date="2023-11-01T10:04:00Z">
        <w:r w:rsidR="001E4104">
          <w:rPr>
            <w:szCs w:val="20"/>
            <w:lang w:val="en-GB"/>
          </w:rPr>
          <w:t xml:space="preserve">will </w:t>
        </w:r>
      </w:ins>
      <w:ins w:id="3400" w:author="Gastbenutzer" w:date="2023-10-28T23:02:00Z">
        <w:r w:rsidR="38A32F5D" w:rsidRPr="005F09E7">
          <w:rPr>
            <w:szCs w:val="20"/>
            <w:lang w:val="en-GB"/>
          </w:rPr>
          <w:t xml:space="preserve">be added </w:t>
        </w:r>
      </w:ins>
      <w:ins w:id="3401" w:author="Jonathan Leipold - BDAE Gruppe" w:date="2023-10-21T12:55:00Z">
        <w:r w:rsidR="003F44C7" w:rsidRPr="005F09E7">
          <w:rPr>
            <w:szCs w:val="20"/>
            <w:lang w:val="en-GB"/>
          </w:rPr>
          <w:t>as a mandatory module</w:t>
        </w:r>
      </w:ins>
      <w:ins w:id="3402" w:author="Jonathan Leipold - BDAE Gruppe" w:date="2023-11-01T10:04:00Z">
        <w:r w:rsidR="001E4104">
          <w:rPr>
            <w:szCs w:val="20"/>
            <w:lang w:val="en-GB"/>
          </w:rPr>
          <w:t xml:space="preserve"> at the beginnin</w:t>
        </w:r>
      </w:ins>
      <w:ins w:id="3403" w:author="Jonathan Leipold - BDAE Gruppe" w:date="2023-11-01T10:05:00Z">
        <w:r w:rsidR="001E4104">
          <w:rPr>
            <w:szCs w:val="20"/>
            <w:lang w:val="en-GB"/>
          </w:rPr>
          <w:t>g</w:t>
        </w:r>
      </w:ins>
      <w:ins w:id="3404" w:author="Jonathan Leipold - BDAE Gruppe" w:date="2023-10-21T12:55:00Z">
        <w:r w:rsidR="003F44C7" w:rsidRPr="005F09E7">
          <w:rPr>
            <w:szCs w:val="20"/>
            <w:lang w:val="en-GB"/>
          </w:rPr>
          <w:t xml:space="preserve"> to provide the in-depth skills in this area.</w:t>
        </w:r>
      </w:ins>
      <w:ins w:id="3405" w:author="Jonathan Leipold - BDAE Gruppe" w:date="2023-10-21T12:56:00Z">
        <w:r w:rsidR="003F44C7" w:rsidRPr="005F09E7">
          <w:rPr>
            <w:szCs w:val="20"/>
            <w:lang w:val="en-GB"/>
          </w:rPr>
          <w:t xml:space="preserve"> </w:t>
        </w:r>
      </w:ins>
      <w:ins w:id="3406" w:author="Gastbenutzer" w:date="2023-10-28T23:02:00Z">
        <w:r w:rsidR="38A32F5D" w:rsidRPr="005F09E7">
          <w:rPr>
            <w:szCs w:val="20"/>
            <w:lang w:val="en-GB"/>
          </w:rPr>
          <w:t>In terms of</w:t>
        </w:r>
      </w:ins>
      <w:ins w:id="3407" w:author="Jonathan Leipold - BDAE Gruppe" w:date="2023-10-21T12:55:00Z">
        <w:del w:id="3408" w:author="Gastbenutzer" w:date="2023-10-28T23:02:00Z">
          <w:r w:rsidR="003F44C7" w:rsidRPr="005F09E7">
            <w:rPr>
              <w:szCs w:val="20"/>
              <w:lang w:val="en-GB"/>
            </w:rPr>
            <w:delText xml:space="preserve">For </w:delText>
          </w:r>
        </w:del>
        <w:del w:id="3409" w:author="Gastbenutzer" w:date="2023-10-28T23:03:00Z">
          <w:r w:rsidR="003F44C7" w:rsidRPr="005F09E7">
            <w:rPr>
              <w:szCs w:val="20"/>
              <w:lang w:val="en-GB"/>
            </w:rPr>
            <w:delText>the</w:delText>
          </w:r>
        </w:del>
        <w:r w:rsidR="003F44C7" w:rsidRPr="005F09E7">
          <w:rPr>
            <w:szCs w:val="20"/>
            <w:lang w:val="en-GB"/>
          </w:rPr>
          <w:t xml:space="preserve"> structure, the group </w:t>
        </w:r>
        <w:del w:id="3410" w:author="Gastbenutzer" w:date="2023-10-28T23:03:00Z">
          <w:r w:rsidR="003F44C7" w:rsidRPr="005F09E7">
            <w:rPr>
              <w:szCs w:val="20"/>
              <w:lang w:val="en-GB"/>
            </w:rPr>
            <w:delText xml:space="preserve">personally </w:delText>
          </w:r>
        </w:del>
        <w:r w:rsidR="003F44C7" w:rsidRPr="005F09E7">
          <w:rPr>
            <w:szCs w:val="20"/>
            <w:lang w:val="en-GB"/>
          </w:rPr>
          <w:t xml:space="preserve">would have been </w:t>
        </w:r>
      </w:ins>
      <w:ins w:id="3411" w:author="Gastbenutzer" w:date="2023-10-28T23:03:00Z">
        <w:r w:rsidR="38A32F5D" w:rsidRPr="005F09E7">
          <w:rPr>
            <w:szCs w:val="20"/>
            <w:lang w:val="en-GB"/>
          </w:rPr>
          <w:t>benefited</w:t>
        </w:r>
      </w:ins>
      <w:ins w:id="3412" w:author="Jonathan Leipold - BDAE Gruppe" w:date="2023-10-21T12:55:00Z">
        <w:del w:id="3413" w:author="Gastbenutzer" w:date="2023-10-28T23:03:00Z">
          <w:r w:rsidRPr="005F09E7" w:rsidDel="38A32F5D">
            <w:rPr>
              <w:szCs w:val="20"/>
              <w:lang w:val="en-GB"/>
            </w:rPr>
            <w:delText>helped</w:delText>
          </w:r>
        </w:del>
      </w:ins>
      <w:ins w:id="3414" w:author="Gastbenutzer" w:date="2023-10-28T23:03:00Z">
        <w:r w:rsidR="38A32F5D" w:rsidRPr="005F09E7">
          <w:rPr>
            <w:szCs w:val="20"/>
            <w:lang w:val="en-GB"/>
          </w:rPr>
          <w:t xml:space="preserve"> personally</w:t>
        </w:r>
      </w:ins>
      <w:ins w:id="3415" w:author="Jonathan Leipold - BDAE Gruppe" w:date="2023-10-21T12:55:00Z">
        <w:r w:rsidR="003F44C7" w:rsidRPr="005F09E7">
          <w:rPr>
            <w:szCs w:val="20"/>
            <w:lang w:val="en-GB"/>
          </w:rPr>
          <w:t xml:space="preserve"> by a deeper familiarisation with the project and an assessment of the objectives on the part of </w:t>
        </w:r>
        <w:proofErr w:type="spellStart"/>
        <w:r w:rsidR="003F44C7" w:rsidRPr="005F09E7">
          <w:rPr>
            <w:szCs w:val="20"/>
            <w:lang w:val="en-GB"/>
          </w:rPr>
          <w:t>DataScientest</w:t>
        </w:r>
        <w:proofErr w:type="spellEnd"/>
        <w:r w:rsidR="003F44C7" w:rsidRPr="005F09E7">
          <w:rPr>
            <w:szCs w:val="20"/>
            <w:lang w:val="en-GB"/>
          </w:rPr>
          <w:t xml:space="preserve">, as well as </w:t>
        </w:r>
        <w:r w:rsidR="38A32F5D" w:rsidRPr="005F09E7">
          <w:rPr>
            <w:szCs w:val="20"/>
            <w:lang w:val="en-GB"/>
          </w:rPr>
          <w:t>a</w:t>
        </w:r>
      </w:ins>
      <w:ins w:id="3416" w:author="Gastbenutzer" w:date="2023-10-28T23:04:00Z">
        <w:r w:rsidR="38A32F5D" w:rsidRPr="005F09E7">
          <w:rPr>
            <w:szCs w:val="20"/>
            <w:lang w:val="en-GB"/>
          </w:rPr>
          <w:t xml:space="preserve"> regular check on</w:t>
        </w:r>
      </w:ins>
      <w:ins w:id="3417" w:author="Jonathan Leipold - BDAE Gruppe" w:date="2023-10-21T12:55:00Z">
        <w:del w:id="3418" w:author="Gastbenutzer" w:date="2023-10-28T23:04:00Z">
          <w:r w:rsidRPr="005F09E7" w:rsidDel="38A32F5D">
            <w:rPr>
              <w:szCs w:val="20"/>
              <w:lang w:val="en-GB"/>
            </w:rPr>
            <w:delText>n</w:delText>
          </w:r>
          <w:r w:rsidR="003F44C7" w:rsidRPr="005F09E7">
            <w:rPr>
              <w:szCs w:val="20"/>
              <w:lang w:val="en-GB"/>
            </w:rPr>
            <w:delText xml:space="preserve"> actual control of the</w:delText>
          </w:r>
        </w:del>
        <w:r w:rsidR="003F44C7" w:rsidRPr="005F09E7">
          <w:rPr>
            <w:szCs w:val="20"/>
            <w:lang w:val="en-GB"/>
          </w:rPr>
          <w:t xml:space="preserve"> progress and a </w:t>
        </w:r>
      </w:ins>
      <w:ins w:id="3419" w:author="Gastbenutzer" w:date="2023-10-28T23:04:00Z">
        <w:r w:rsidR="38A32F5D" w:rsidRPr="005F09E7">
          <w:rPr>
            <w:szCs w:val="20"/>
            <w:lang w:val="en-GB"/>
          </w:rPr>
          <w:t>request</w:t>
        </w:r>
      </w:ins>
      <w:ins w:id="3420" w:author="Jonathan Leipold - BDAE Gruppe" w:date="2023-10-21T12:55:00Z">
        <w:del w:id="3421" w:author="Gastbenutzer" w:date="2023-10-28T23:04:00Z">
          <w:r w:rsidR="003F44C7" w:rsidRPr="005F09E7">
            <w:rPr>
              <w:szCs w:val="20"/>
              <w:lang w:val="en-GB"/>
            </w:rPr>
            <w:delText>demand</w:delText>
          </w:r>
        </w:del>
        <w:r w:rsidR="003F44C7" w:rsidRPr="005F09E7">
          <w:rPr>
            <w:szCs w:val="20"/>
            <w:lang w:val="en-GB"/>
          </w:rPr>
          <w:t xml:space="preserve"> for </w:t>
        </w:r>
        <w:del w:id="3422" w:author="Gastbenutzer" w:date="2023-10-28T23:04:00Z">
          <w:r w:rsidR="003F44C7" w:rsidRPr="005F09E7">
            <w:rPr>
              <w:szCs w:val="20"/>
              <w:lang w:val="en-GB"/>
            </w:rPr>
            <w:delText xml:space="preserve">the </w:delText>
          </w:r>
        </w:del>
        <w:r w:rsidR="003F44C7" w:rsidRPr="005F09E7">
          <w:rPr>
            <w:szCs w:val="20"/>
            <w:lang w:val="en-GB"/>
          </w:rPr>
          <w:t>interim reports at the required time</w:t>
        </w:r>
      </w:ins>
      <w:ins w:id="3423" w:author="Jonathan Leipold - BDAE Gruppe" w:date="2023-10-21T12:57:00Z">
        <w:r w:rsidR="006B46C1" w:rsidRPr="005F09E7">
          <w:rPr>
            <w:szCs w:val="20"/>
            <w:lang w:val="en-GB"/>
          </w:rPr>
          <w:t xml:space="preserve"> to keep the project </w:t>
        </w:r>
        <w:r w:rsidR="00EE4098" w:rsidRPr="005F09E7">
          <w:rPr>
            <w:szCs w:val="20"/>
            <w:lang w:val="en-GB"/>
          </w:rPr>
          <w:t>group on track</w:t>
        </w:r>
      </w:ins>
      <w:ins w:id="3424" w:author="Jonathan Leipold - BDAE Gruppe" w:date="2023-10-21T12:55:00Z">
        <w:r w:rsidR="003F44C7" w:rsidRPr="005F09E7">
          <w:rPr>
            <w:szCs w:val="20"/>
            <w:lang w:val="en-GB"/>
          </w:rPr>
          <w:t xml:space="preserve">. </w:t>
        </w:r>
      </w:ins>
    </w:p>
    <w:p w14:paraId="33E8D73B" w14:textId="5DF21700" w:rsidR="00041A36" w:rsidRPr="005F09E7" w:rsidRDefault="001D1E2D" w:rsidP="005F09E7">
      <w:pPr>
        <w:rPr>
          <w:ins w:id="3425" w:author="Jonathan Leipold - BDAE Gruppe" w:date="2023-10-31T19:37:00Z"/>
          <w:szCs w:val="20"/>
          <w:lang w:val="en-GB"/>
          <w:rPrChange w:id="3426" w:author="Jonathan Leipold - BDAE Gruppe" w:date="2023-11-01T10:00:00Z">
            <w:rPr>
              <w:ins w:id="3427" w:author="Jonathan Leipold - BDAE Gruppe" w:date="2023-10-31T19:37:00Z"/>
              <w:rFonts w:asciiTheme="minorHAnsi" w:eastAsiaTheme="minorHAnsi" w:hAnsiTheme="minorHAnsi" w:cstheme="minorBidi"/>
              <w:color w:val="595959" w:themeColor="text1" w:themeTint="A6"/>
              <w:sz w:val="22"/>
              <w:szCs w:val="22"/>
              <w:lang w:eastAsia="en-US"/>
            </w:rPr>
          </w:rPrChange>
        </w:rPr>
        <w:pPrChange w:id="3428" w:author="Jonathan Leipold - BDAE Gruppe" w:date="2023-11-01T10:00:00Z">
          <w:pPr>
            <w:pStyle w:val="NormalWeb"/>
            <w:spacing w:before="0" w:after="0"/>
            <w:textAlignment w:val="baseline"/>
          </w:pPr>
        </w:pPrChange>
      </w:pPr>
      <w:ins w:id="3429" w:author="Jonathan Leipold - BDAE Gruppe" w:date="2023-11-01T10:01:00Z">
        <w:r w:rsidRPr="001D1E2D">
          <w:rPr>
            <w:szCs w:val="20"/>
            <w:lang w:val="en-GB"/>
          </w:rPr>
          <w:t>Furthermore,</w:t>
        </w:r>
      </w:ins>
      <w:ins w:id="3430" w:author="Jonathan Leipold - BDAE Gruppe" w:date="2023-10-31T19:37:00Z">
        <w:r w:rsidR="00041A36" w:rsidRPr="005F09E7">
          <w:rPr>
            <w:szCs w:val="20"/>
            <w:lang w:val="en-GB"/>
            <w:rPrChange w:id="3431" w:author="Jonathan Leipold - BDAE Gruppe" w:date="2023-11-01T10:00:00Z">
              <w:rPr>
                <w:rFonts w:asciiTheme="minorHAnsi" w:eastAsiaTheme="minorHAnsi" w:hAnsiTheme="minorHAnsi" w:cstheme="minorBidi"/>
                <w:color w:val="595959" w:themeColor="text1" w:themeTint="A6"/>
                <w:sz w:val="22"/>
                <w:szCs w:val="22"/>
                <w:lang w:eastAsia="en-US"/>
              </w:rPr>
            </w:rPrChange>
          </w:rPr>
          <w:t xml:space="preserve"> the large </w:t>
        </w:r>
        <w:proofErr w:type="spellStart"/>
        <w:r w:rsidR="00041A36" w:rsidRPr="005F09E7">
          <w:rPr>
            <w:szCs w:val="20"/>
            <w:lang w:val="en-GB"/>
            <w:rPrChange w:id="3432" w:author="Jonathan Leipold - BDAE Gruppe" w:date="2023-11-01T10:00:00Z">
              <w:rPr>
                <w:rFonts w:asciiTheme="minorHAnsi" w:eastAsiaTheme="minorHAnsi" w:hAnsiTheme="minorHAnsi" w:cstheme="minorBidi"/>
                <w:color w:val="595959" w:themeColor="text1" w:themeTint="A6"/>
                <w:sz w:val="22"/>
                <w:szCs w:val="22"/>
                <w:lang w:eastAsia="en-US"/>
              </w:rPr>
            </w:rPrChange>
          </w:rPr>
          <w:t>Jupyter</w:t>
        </w:r>
        <w:proofErr w:type="spellEnd"/>
        <w:r w:rsidR="00041A36" w:rsidRPr="005F09E7">
          <w:rPr>
            <w:szCs w:val="20"/>
            <w:lang w:val="en-GB"/>
            <w:rPrChange w:id="3433" w:author="Jonathan Leipold - BDAE Gruppe" w:date="2023-11-01T10:00:00Z">
              <w:rPr>
                <w:rFonts w:asciiTheme="minorHAnsi" w:eastAsiaTheme="minorHAnsi" w:hAnsiTheme="minorHAnsi" w:cstheme="minorBidi"/>
                <w:color w:val="595959" w:themeColor="text1" w:themeTint="A6"/>
                <w:sz w:val="22"/>
                <w:szCs w:val="22"/>
                <w:lang w:eastAsia="en-US"/>
              </w:rPr>
            </w:rPrChange>
          </w:rPr>
          <w:t xml:space="preserve"> notebook files became a challenge, especially later in the project. Due to the lack of knowledge and structure of the notebooks, the kernel usually had to be restarted and everything had to be executed </w:t>
        </w:r>
      </w:ins>
      <w:ins w:id="3434" w:author="Jonathan Leipold - BDAE Gruppe" w:date="2023-11-01T10:05:00Z">
        <w:r w:rsidR="00924BB8" w:rsidRPr="00924BB8">
          <w:rPr>
            <w:szCs w:val="20"/>
            <w:lang w:val="en-GB"/>
          </w:rPr>
          <w:t>to</w:t>
        </w:r>
      </w:ins>
      <w:ins w:id="3435" w:author="Jonathan Leipold - BDAE Gruppe" w:date="2023-10-31T19:37:00Z">
        <w:r w:rsidR="00041A36" w:rsidRPr="005F09E7">
          <w:rPr>
            <w:szCs w:val="20"/>
            <w:lang w:val="en-GB"/>
            <w:rPrChange w:id="3436" w:author="Jonathan Leipold - BDAE Gruppe" w:date="2023-11-01T10:00:00Z">
              <w:rPr>
                <w:rFonts w:asciiTheme="minorHAnsi" w:eastAsiaTheme="minorHAnsi" w:hAnsiTheme="minorHAnsi" w:cstheme="minorBidi"/>
                <w:color w:val="595959" w:themeColor="text1" w:themeTint="A6"/>
                <w:sz w:val="22"/>
                <w:szCs w:val="22"/>
                <w:lang w:eastAsia="en-US"/>
              </w:rPr>
            </w:rPrChange>
          </w:rPr>
          <w:t xml:space="preserve"> continue working on the modelling, which often led to the kernel hanging and consumed a lot of time. This could be at least partially optimised in the Churn project towards the end</w:t>
        </w:r>
      </w:ins>
      <w:ins w:id="3437" w:author="Jonathan Leipold - BDAE Gruppe" w:date="2023-11-01T10:06:00Z">
        <w:r w:rsidR="00301279">
          <w:rPr>
            <w:szCs w:val="20"/>
            <w:lang w:val="en-GB"/>
          </w:rPr>
          <w:t>.</w:t>
        </w:r>
      </w:ins>
      <w:ins w:id="3438" w:author="Jonathan Leipold - BDAE Gruppe" w:date="2023-10-31T19:37:00Z">
        <w:r w:rsidR="00041A36" w:rsidRPr="005F09E7">
          <w:rPr>
            <w:szCs w:val="20"/>
            <w:lang w:val="en-GB"/>
            <w:rPrChange w:id="3439" w:author="Jonathan Leipold - BDAE Gruppe" w:date="2023-11-01T10:00:00Z">
              <w:rPr>
                <w:rFonts w:asciiTheme="minorHAnsi" w:eastAsiaTheme="minorHAnsi" w:hAnsiTheme="minorHAnsi" w:cstheme="minorBidi"/>
                <w:color w:val="595959" w:themeColor="text1" w:themeTint="A6"/>
                <w:sz w:val="22"/>
                <w:szCs w:val="22"/>
                <w:lang w:eastAsia="en-US"/>
              </w:rPr>
            </w:rPrChange>
          </w:rPr>
          <w:t xml:space="preserve"> </w:t>
        </w:r>
      </w:ins>
      <w:ins w:id="3440" w:author="Jonathan Leipold - BDAE Gruppe" w:date="2023-11-01T10:06:00Z">
        <w:r w:rsidR="00301279">
          <w:rPr>
            <w:szCs w:val="20"/>
            <w:lang w:val="en-GB"/>
          </w:rPr>
          <w:t>E</w:t>
        </w:r>
        <w:r w:rsidR="00301279" w:rsidRPr="00301279">
          <w:rPr>
            <w:szCs w:val="20"/>
            <w:lang w:val="en-GB"/>
          </w:rPr>
          <w:t>.g.,</w:t>
        </w:r>
      </w:ins>
      <w:ins w:id="3441" w:author="Jonathan Leipold - BDAE Gruppe" w:date="2023-10-31T19:37:00Z">
        <w:r w:rsidR="00041A36" w:rsidRPr="005F09E7">
          <w:rPr>
            <w:szCs w:val="20"/>
            <w:lang w:val="en-GB"/>
            <w:rPrChange w:id="3442" w:author="Jonathan Leipold - BDAE Gruppe" w:date="2023-11-01T10:00:00Z">
              <w:rPr>
                <w:rFonts w:asciiTheme="minorHAnsi" w:eastAsiaTheme="minorHAnsi" w:hAnsiTheme="minorHAnsi" w:cstheme="minorBidi"/>
                <w:color w:val="595959" w:themeColor="text1" w:themeTint="A6"/>
                <w:sz w:val="22"/>
                <w:szCs w:val="22"/>
                <w:lang w:eastAsia="en-US"/>
              </w:rPr>
            </w:rPrChange>
          </w:rPr>
          <w:t xml:space="preserve"> by incorporating variables &amp; conditions and saving &amp; loading variables with the help of </w:t>
        </w:r>
        <w:proofErr w:type="spellStart"/>
        <w:r w:rsidR="00041A36" w:rsidRPr="005F09E7">
          <w:rPr>
            <w:szCs w:val="20"/>
            <w:lang w:val="en-GB"/>
            <w:rPrChange w:id="3443" w:author="Jonathan Leipold - BDAE Gruppe" w:date="2023-11-01T10:00:00Z">
              <w:rPr>
                <w:rFonts w:asciiTheme="minorHAnsi" w:eastAsiaTheme="minorHAnsi" w:hAnsiTheme="minorHAnsi" w:cstheme="minorBidi"/>
                <w:color w:val="595959" w:themeColor="text1" w:themeTint="A6"/>
                <w:sz w:val="22"/>
                <w:szCs w:val="22"/>
                <w:lang w:eastAsia="en-US"/>
              </w:rPr>
            </w:rPrChange>
          </w:rPr>
          <w:t>joblib</w:t>
        </w:r>
        <w:proofErr w:type="spellEnd"/>
        <w:r w:rsidR="00041A36" w:rsidRPr="005F09E7">
          <w:rPr>
            <w:szCs w:val="20"/>
            <w:lang w:val="en-GB"/>
            <w:rPrChange w:id="3444" w:author="Jonathan Leipold - BDAE Gruppe" w:date="2023-11-01T10:00:00Z">
              <w:rPr>
                <w:rFonts w:asciiTheme="minorHAnsi" w:eastAsiaTheme="minorHAnsi" w:hAnsiTheme="minorHAnsi" w:cstheme="minorBidi"/>
                <w:color w:val="595959" w:themeColor="text1" w:themeTint="A6"/>
                <w:sz w:val="22"/>
                <w:szCs w:val="22"/>
                <w:lang w:eastAsia="en-US"/>
              </w:rPr>
            </w:rPrChange>
          </w:rPr>
          <w:t>.</w:t>
        </w:r>
      </w:ins>
    </w:p>
    <w:p w14:paraId="08AFBCA3" w14:textId="3EB79936" w:rsidR="00BF6F3B" w:rsidRPr="005F09E7" w:rsidDel="00041A36" w:rsidRDefault="008A2695" w:rsidP="005F09E7">
      <w:pPr>
        <w:rPr>
          <w:del w:id="3445" w:author="Jonathan Leipold - BDAE Gruppe" w:date="2023-10-31T19:37:00Z"/>
          <w:rFonts w:ascii="Arial" w:hAnsi="Arial" w:cs="Arial"/>
          <w:color w:val="000000"/>
          <w:szCs w:val="20"/>
          <w:lang w:val="en-GB"/>
          <w:rPrChange w:id="3446" w:author="Jonathan Leipold - BDAE Gruppe" w:date="2023-11-01T10:00:00Z">
            <w:rPr>
              <w:del w:id="3447" w:author="Jonathan Leipold - BDAE Gruppe" w:date="2023-10-31T19:37:00Z"/>
              <w:rFonts w:ascii="Arial" w:hAnsi="Arial" w:cs="Arial"/>
              <w:color w:val="000000"/>
              <w:sz w:val="22"/>
              <w:szCs w:val="22"/>
            </w:rPr>
          </w:rPrChange>
        </w:rPr>
        <w:pPrChange w:id="3448" w:author="Jonathan Leipold - BDAE Gruppe" w:date="2023-11-01T10:00:00Z">
          <w:pPr>
            <w:pStyle w:val="NormalWeb"/>
            <w:spacing w:before="0" w:beforeAutospacing="0" w:after="0" w:afterAutospacing="0"/>
            <w:ind w:left="720"/>
            <w:textAlignment w:val="baseline"/>
          </w:pPr>
        </w:pPrChange>
      </w:pPr>
      <w:proofErr w:type="gramStart"/>
      <w:ins w:id="3449" w:author="Jonathan Leipold - BDAE Gruppe" w:date="2023-11-01T10:07:00Z">
        <w:r>
          <w:rPr>
            <w:szCs w:val="20"/>
            <w:lang w:val="en-GB"/>
          </w:rPr>
          <w:t>So</w:t>
        </w:r>
        <w:proofErr w:type="gramEnd"/>
        <w:r>
          <w:rPr>
            <w:szCs w:val="20"/>
            <w:lang w:val="en-GB"/>
          </w:rPr>
          <w:t xml:space="preserve"> in the end</w:t>
        </w:r>
      </w:ins>
      <w:ins w:id="3450" w:author="Jonathan Leipold - BDAE Gruppe" w:date="2023-10-31T19:37:00Z">
        <w:r w:rsidR="00041A36" w:rsidRPr="005F09E7">
          <w:rPr>
            <w:szCs w:val="20"/>
            <w:lang w:val="en-GB"/>
            <w:rPrChange w:id="3451" w:author="Jonathan Leipold - BDAE Gruppe" w:date="2023-11-01T10:00:00Z">
              <w:rPr>
                <w:sz w:val="22"/>
              </w:rPr>
            </w:rPrChange>
          </w:rPr>
          <w:t xml:space="preserve">, scientific and business-relevant findings were limited by </w:t>
        </w:r>
      </w:ins>
      <w:ins w:id="3452" w:author="Jonathan Leipold - BDAE Gruppe" w:date="2023-11-01T10:07:00Z">
        <w:r>
          <w:rPr>
            <w:szCs w:val="20"/>
            <w:lang w:val="en-GB"/>
          </w:rPr>
          <w:t>the described</w:t>
        </w:r>
      </w:ins>
      <w:ins w:id="3453" w:author="Jonathan Leipold - BDAE Gruppe" w:date="2023-10-31T19:37:00Z">
        <w:r w:rsidR="00041A36" w:rsidRPr="005F09E7">
          <w:rPr>
            <w:szCs w:val="20"/>
            <w:lang w:val="en-GB"/>
            <w:rPrChange w:id="3454" w:author="Jonathan Leipold - BDAE Gruppe" w:date="2023-11-01T10:00:00Z">
              <w:rPr>
                <w:sz w:val="22"/>
              </w:rPr>
            </w:rPrChange>
          </w:rPr>
          <w:t xml:space="preserve"> factors and only came about to a limited extent. Nevertheless, interesting results and findings were obtained, which can be read </w:t>
        </w:r>
        <w:proofErr w:type="gramStart"/>
        <w:r w:rsidR="00041A36" w:rsidRPr="005F09E7">
          <w:rPr>
            <w:szCs w:val="20"/>
            <w:lang w:val="en-GB"/>
            <w:rPrChange w:id="3455" w:author="Jonathan Leipold - BDAE Gruppe" w:date="2023-11-01T10:00:00Z">
              <w:rPr>
                <w:sz w:val="22"/>
              </w:rPr>
            </w:rPrChange>
          </w:rPr>
          <w:t>in particular in</w:t>
        </w:r>
        <w:proofErr w:type="gramEnd"/>
        <w:r w:rsidR="00041A36" w:rsidRPr="005F09E7">
          <w:rPr>
            <w:szCs w:val="20"/>
            <w:lang w:val="en-GB"/>
            <w:rPrChange w:id="3456" w:author="Jonathan Leipold - BDAE Gruppe" w:date="2023-11-01T10:00:00Z">
              <w:rPr>
                <w:sz w:val="22"/>
              </w:rPr>
            </w:rPrChange>
          </w:rPr>
          <w:t xml:space="preserve"> the conclusions of the sub-projects.</w:t>
        </w:r>
      </w:ins>
    </w:p>
    <w:p w14:paraId="2033D893" w14:textId="60AC733F" w:rsidR="00F97EEB" w:rsidRPr="005F09E7" w:rsidDel="00041A36" w:rsidRDefault="00F97EEB" w:rsidP="005F09E7">
      <w:pPr>
        <w:rPr>
          <w:del w:id="3457" w:author="Jonathan Leipold - BDAE Gruppe" w:date="2023-10-31T19:37:00Z"/>
          <w:szCs w:val="20"/>
          <w:lang w:val="en-GB"/>
          <w:rPrChange w:id="3458" w:author="Jonathan Leipold - BDAE Gruppe" w:date="2023-11-01T10:00:00Z">
            <w:rPr>
              <w:del w:id="3459" w:author="Jonathan Leipold - BDAE Gruppe" w:date="2023-10-31T19:37:00Z"/>
            </w:rPr>
          </w:rPrChange>
        </w:rPr>
        <w:pPrChange w:id="3460" w:author="Jonathan Leipold - BDAE Gruppe" w:date="2023-11-01T10:00:00Z">
          <w:pPr>
            <w:pStyle w:val="Heading2"/>
          </w:pPr>
        </w:pPrChange>
      </w:pPr>
      <w:bookmarkStart w:id="3461" w:name="_Toc148803248"/>
      <w:del w:id="3462" w:author="Jonathan Leipold - BDAE Gruppe" w:date="2023-10-31T19:37:00Z">
        <w:r w:rsidRPr="005F09E7" w:rsidDel="00041A36">
          <w:rPr>
            <w:rFonts w:asciiTheme="majorHAnsi" w:eastAsiaTheme="majorEastAsia" w:hAnsiTheme="majorHAnsi" w:cstheme="majorBidi"/>
            <w:caps/>
            <w:color w:val="007789" w:themeColor="accent1" w:themeShade="BF"/>
            <w:szCs w:val="20"/>
            <w:lang w:val="en-GB"/>
            <w:rPrChange w:id="3463" w:author="Jonathan Leipold - BDAE Gruppe" w:date="2023-11-01T10:00:00Z">
              <w:rPr>
                <w:caps w:val="0"/>
              </w:rPr>
            </w:rPrChange>
          </w:rPr>
          <w:delText>Report</w:delText>
        </w:r>
        <w:bookmarkEnd w:id="3461"/>
      </w:del>
    </w:p>
    <w:p w14:paraId="0008471D" w14:textId="0504D817" w:rsidR="00F97EEB" w:rsidRPr="005F09E7" w:rsidDel="00041A36" w:rsidRDefault="00F97EEB" w:rsidP="005F09E7">
      <w:pPr>
        <w:rPr>
          <w:del w:id="3464" w:author="Jonathan Leipold - BDAE Gruppe" w:date="2023-10-31T19:37:00Z"/>
          <w:color w:val="1AB39F" w:themeColor="accent6"/>
          <w:szCs w:val="20"/>
          <w:lang w:val="en-GB"/>
          <w:rPrChange w:id="3465" w:author="Jonathan Leipold - BDAE Gruppe" w:date="2023-11-01T10:00:00Z">
            <w:rPr>
              <w:del w:id="3466" w:author="Jonathan Leipold - BDAE Gruppe" w:date="2023-10-31T19:37:00Z"/>
              <w:lang w:val="en-GB"/>
            </w:rPr>
          </w:rPrChange>
        </w:rPr>
        <w:pPrChange w:id="3467" w:author="Jonathan Leipold - BDAE Gruppe" w:date="2023-11-01T10:00:00Z">
          <w:pPr>
            <w:pStyle w:val="ListBullet"/>
          </w:pPr>
        </w:pPrChange>
      </w:pPr>
      <w:del w:id="3468" w:author="Jonathan Leipold - BDAE Gruppe" w:date="2023-10-31T19:37:00Z">
        <w:r w:rsidRPr="005F09E7" w:rsidDel="00041A36">
          <w:rPr>
            <w:color w:val="1AB39F" w:themeColor="accent6"/>
            <w:szCs w:val="20"/>
            <w:lang w:val="en-GB"/>
            <w:rPrChange w:id="3469" w:author="Jonathan Leipold - BDAE Gruppe" w:date="2023-11-01T10:00:00Z">
              <w:rPr>
                <w:lang w:val="en-GB"/>
              </w:rPr>
            </w:rPrChange>
          </w:rPr>
          <w:delText>Detail what was your main contribution to achieving the project's goals.</w:delText>
        </w:r>
      </w:del>
    </w:p>
    <w:p w14:paraId="589CD07E" w14:textId="0129ED6D" w:rsidR="00F97EEB" w:rsidRPr="005F09E7" w:rsidDel="00041A36" w:rsidRDefault="00F97EEB" w:rsidP="005F09E7">
      <w:pPr>
        <w:rPr>
          <w:del w:id="3470" w:author="Jonathan Leipold - BDAE Gruppe" w:date="2023-10-31T19:37:00Z"/>
          <w:color w:val="1AB39F" w:themeColor="accent6"/>
          <w:szCs w:val="20"/>
          <w:lang w:val="en-GB"/>
          <w:rPrChange w:id="3471" w:author="Jonathan Leipold - BDAE Gruppe" w:date="2023-11-01T10:00:00Z">
            <w:rPr>
              <w:del w:id="3472" w:author="Jonathan Leipold - BDAE Gruppe" w:date="2023-10-31T19:37:00Z"/>
              <w:lang w:val="en-GB"/>
            </w:rPr>
          </w:rPrChange>
        </w:rPr>
        <w:pPrChange w:id="3473" w:author="Jonathan Leipold - BDAE Gruppe" w:date="2023-11-01T10:00:00Z">
          <w:pPr>
            <w:pStyle w:val="ListBullet"/>
          </w:pPr>
        </w:pPrChange>
      </w:pPr>
      <w:del w:id="3474" w:author="Jonathan Leipold - BDAE Gruppe" w:date="2023-10-31T19:37:00Z">
        <w:r w:rsidRPr="005F09E7" w:rsidDel="00041A36">
          <w:rPr>
            <w:color w:val="1AB39F" w:themeColor="accent6"/>
            <w:szCs w:val="20"/>
            <w:lang w:val="en-GB"/>
            <w:rPrChange w:id="3475" w:author="Jonathan Leipold - BDAE Gruppe" w:date="2023-11-01T10:00:00Z">
              <w:rPr>
                <w:lang w:val="en-GB"/>
              </w:rPr>
            </w:rPrChange>
          </w:rPr>
          <w:delText>Have you changed the model since the last iteration? If yes, provide details.</w:delText>
        </w:r>
      </w:del>
    </w:p>
    <w:p w14:paraId="12F74B04" w14:textId="7579DD33" w:rsidR="00F97EEB" w:rsidRPr="005F09E7" w:rsidDel="00041A36" w:rsidRDefault="00F97EEB" w:rsidP="005F09E7">
      <w:pPr>
        <w:rPr>
          <w:del w:id="3476" w:author="Jonathan Leipold - BDAE Gruppe" w:date="2023-10-31T19:37:00Z"/>
          <w:color w:val="1AB39F" w:themeColor="accent6"/>
          <w:szCs w:val="20"/>
          <w:lang w:val="en-GB"/>
          <w:rPrChange w:id="3477" w:author="Jonathan Leipold - BDAE Gruppe" w:date="2023-11-01T10:00:00Z">
            <w:rPr>
              <w:del w:id="3478" w:author="Jonathan Leipold - BDAE Gruppe" w:date="2023-10-31T19:37:00Z"/>
              <w:lang w:val="en-GB"/>
            </w:rPr>
          </w:rPrChange>
        </w:rPr>
        <w:pPrChange w:id="3479" w:author="Jonathan Leipold - BDAE Gruppe" w:date="2023-11-01T10:00:00Z">
          <w:pPr>
            <w:pStyle w:val="ListBullet"/>
          </w:pPr>
        </w:pPrChange>
      </w:pPr>
      <w:del w:id="3480" w:author="Jonathan Leipold - BDAE Gruppe" w:date="2023-10-31T19:37:00Z">
        <w:r w:rsidRPr="005F09E7" w:rsidDel="00041A36">
          <w:rPr>
            <w:color w:val="1AB39F" w:themeColor="accent6"/>
            <w:szCs w:val="20"/>
            <w:lang w:val="en-GB"/>
            <w:rPrChange w:id="3481" w:author="Jonathan Leipold - BDAE Gruppe" w:date="2023-11-01T10:00:00Z">
              <w:rPr>
                <w:lang w:val="en-GB"/>
              </w:rPr>
            </w:rPrChange>
          </w:rPr>
          <w:delText>Present the results obtained and compare them to the benchmark</w:delText>
        </w:r>
      </w:del>
    </w:p>
    <w:p w14:paraId="3405A661" w14:textId="1AC965D2" w:rsidR="00F97EEB" w:rsidRPr="005F09E7" w:rsidDel="00041A36" w:rsidRDefault="00F97EEB" w:rsidP="005F09E7">
      <w:pPr>
        <w:rPr>
          <w:del w:id="3482" w:author="Jonathan Leipold - BDAE Gruppe" w:date="2023-10-31T19:37:00Z"/>
          <w:color w:val="1AB39F" w:themeColor="accent6"/>
          <w:szCs w:val="20"/>
          <w:lang w:val="en-GB"/>
          <w:rPrChange w:id="3483" w:author="Jonathan Leipold - BDAE Gruppe" w:date="2023-11-01T10:00:00Z">
            <w:rPr>
              <w:del w:id="3484" w:author="Jonathan Leipold - BDAE Gruppe" w:date="2023-10-31T19:37:00Z"/>
              <w:lang w:val="en-GB"/>
            </w:rPr>
          </w:rPrChange>
        </w:rPr>
        <w:pPrChange w:id="3485" w:author="Jonathan Leipold - BDAE Gruppe" w:date="2023-11-01T10:00:00Z">
          <w:pPr>
            <w:pStyle w:val="ListBullet"/>
          </w:pPr>
        </w:pPrChange>
      </w:pPr>
      <w:del w:id="3486" w:author="Jonathan Leipold - BDAE Gruppe" w:date="2023-10-31T19:37:00Z">
        <w:r w:rsidRPr="005F09E7" w:rsidDel="00041A36">
          <w:rPr>
            <w:color w:val="1AB39F" w:themeColor="accent6"/>
            <w:szCs w:val="20"/>
            <w:lang w:val="en-GB"/>
            <w:rPrChange w:id="3487" w:author="Jonathan Leipold - BDAE Gruppe" w:date="2023-11-01T10:00:00Z">
              <w:rPr>
                <w:lang w:val="en-GB"/>
              </w:rPr>
            </w:rPrChange>
          </w:rPr>
          <w:delText>For each of the project's goals, detail how they were achieved or not.</w:delText>
        </w:r>
      </w:del>
    </w:p>
    <w:p w14:paraId="123B0E66" w14:textId="5C896EB7" w:rsidR="00F47078" w:rsidRPr="005F09E7" w:rsidDel="00041A36" w:rsidRDefault="00F97EEB" w:rsidP="005F09E7">
      <w:pPr>
        <w:rPr>
          <w:del w:id="3488" w:author="Jonathan Leipold - BDAE Gruppe" w:date="2023-10-31T19:37:00Z"/>
          <w:color w:val="1AB39F" w:themeColor="accent6"/>
          <w:szCs w:val="20"/>
          <w:lang w:val="en-GB"/>
          <w:rPrChange w:id="3489" w:author="Jonathan Leipold - BDAE Gruppe" w:date="2023-11-01T10:00:00Z">
            <w:rPr>
              <w:del w:id="3490" w:author="Jonathan Leipold - BDAE Gruppe" w:date="2023-10-31T19:37:00Z"/>
              <w:lang w:val="en-GB"/>
            </w:rPr>
          </w:rPrChange>
        </w:rPr>
        <w:pPrChange w:id="3491" w:author="Jonathan Leipold - BDAE Gruppe" w:date="2023-11-01T10:00:00Z">
          <w:pPr>
            <w:pStyle w:val="ListBullet"/>
          </w:pPr>
        </w:pPrChange>
      </w:pPr>
      <w:del w:id="3492" w:author="Jonathan Leipold - BDAE Gruppe" w:date="2023-10-31T19:37:00Z">
        <w:r w:rsidRPr="005F09E7" w:rsidDel="00041A36">
          <w:rPr>
            <w:color w:val="1AB39F" w:themeColor="accent6"/>
            <w:szCs w:val="20"/>
            <w:lang w:val="en-GB"/>
            <w:rPrChange w:id="3493" w:author="Jonathan Leipold - BDAE Gruppe" w:date="2023-11-01T10:00:00Z">
              <w:rPr>
                <w:lang w:val="en-GB"/>
              </w:rPr>
            </w:rPrChange>
          </w:rPr>
          <w:delText>If they have been reached, in which process(es) can your model fit? Detail.</w:delText>
        </w:r>
      </w:del>
    </w:p>
    <w:p w14:paraId="62282425" w14:textId="5B619A79" w:rsidR="00F97EEB" w:rsidRPr="005F09E7" w:rsidDel="00041A36" w:rsidRDefault="00F97EEB" w:rsidP="005F09E7">
      <w:pPr>
        <w:rPr>
          <w:del w:id="3494" w:author="Jonathan Leipold - BDAE Gruppe" w:date="2023-10-31T19:37:00Z"/>
          <w:szCs w:val="20"/>
          <w:lang w:val="en-GB"/>
          <w:rPrChange w:id="3495" w:author="Jonathan Leipold - BDAE Gruppe" w:date="2023-11-01T10:00:00Z">
            <w:rPr>
              <w:del w:id="3496" w:author="Jonathan Leipold - BDAE Gruppe" w:date="2023-10-31T19:37:00Z"/>
            </w:rPr>
          </w:rPrChange>
        </w:rPr>
        <w:pPrChange w:id="3497" w:author="Jonathan Leipold - BDAE Gruppe" w:date="2023-11-01T10:00:00Z">
          <w:pPr>
            <w:pStyle w:val="Heading2"/>
          </w:pPr>
        </w:pPrChange>
      </w:pPr>
      <w:bookmarkStart w:id="3498" w:name="_Toc148803249"/>
      <w:del w:id="3499" w:author="Jonathan Leipold - BDAE Gruppe" w:date="2023-10-31T19:37:00Z">
        <w:r w:rsidRPr="005F09E7" w:rsidDel="00041A36">
          <w:rPr>
            <w:rFonts w:asciiTheme="majorHAnsi" w:eastAsiaTheme="majorEastAsia" w:hAnsiTheme="majorHAnsi" w:cstheme="majorBidi"/>
            <w:caps/>
            <w:color w:val="007789" w:themeColor="accent1" w:themeShade="BF"/>
            <w:szCs w:val="20"/>
            <w:lang w:val="en-GB"/>
            <w:rPrChange w:id="3500" w:author="Jonathan Leipold - BDAE Gruppe" w:date="2023-11-01T10:00:00Z">
              <w:rPr>
                <w:caps w:val="0"/>
              </w:rPr>
            </w:rPrChange>
          </w:rPr>
          <w:delText>further steps</w:delText>
        </w:r>
        <w:bookmarkEnd w:id="3498"/>
      </w:del>
    </w:p>
    <w:p w14:paraId="38FF7ED3" w14:textId="755CE2A5" w:rsidR="00F97EEB" w:rsidRPr="005F09E7" w:rsidDel="00041A36" w:rsidRDefault="00F97EEB" w:rsidP="005F09E7">
      <w:pPr>
        <w:rPr>
          <w:del w:id="3501" w:author="Jonathan Leipold - BDAE Gruppe" w:date="2023-10-31T19:37:00Z"/>
          <w:color w:val="1AB39F" w:themeColor="accent6"/>
          <w:szCs w:val="20"/>
          <w:lang w:val="en-GB"/>
          <w:rPrChange w:id="3502" w:author="Jonathan Leipold - BDAE Gruppe" w:date="2023-11-01T10:00:00Z">
            <w:rPr>
              <w:del w:id="3503" w:author="Jonathan Leipold - BDAE Gruppe" w:date="2023-10-31T19:37:00Z"/>
              <w:lang w:val="en-GB"/>
            </w:rPr>
          </w:rPrChange>
        </w:rPr>
        <w:pPrChange w:id="3504" w:author="Jonathan Leipold - BDAE Gruppe" w:date="2023-11-01T10:00:00Z">
          <w:pPr>
            <w:pStyle w:val="ListBullet"/>
          </w:pPr>
        </w:pPrChange>
      </w:pPr>
      <w:del w:id="3505" w:author="Jonathan Leipold - BDAE Gruppe" w:date="2023-10-31T19:37:00Z">
        <w:r w:rsidRPr="005F09E7" w:rsidDel="00041A36">
          <w:rPr>
            <w:szCs w:val="20"/>
            <w:lang w:val="en-GB"/>
            <w:rPrChange w:id="3506" w:author="Jonathan Leipold - BDAE Gruppe" w:date="2023-11-01T10:00:00Z">
              <w:rPr/>
            </w:rPrChange>
          </w:rPr>
          <w:br/>
        </w:r>
        <w:r w:rsidRPr="005F09E7" w:rsidDel="00041A36">
          <w:rPr>
            <w:color w:val="1AB39F" w:themeColor="accent6"/>
            <w:szCs w:val="20"/>
            <w:lang w:val="en-GB"/>
            <w:rPrChange w:id="3507" w:author="Jonathan Leipold - BDAE Gruppe" w:date="2023-11-01T10:00:00Z">
              <w:rPr>
                <w:lang w:val="en-GB"/>
              </w:rPr>
            </w:rPrChange>
          </w:rPr>
          <w:delText>What avenues for improvement do you suggest to increase the performance of your model?</w:delText>
        </w:r>
      </w:del>
    </w:p>
    <w:p w14:paraId="3CB14742" w14:textId="6960D338" w:rsidR="00F97EEB" w:rsidRPr="005F09E7" w:rsidDel="00041A36" w:rsidRDefault="00F97EEB" w:rsidP="005F09E7">
      <w:pPr>
        <w:rPr>
          <w:del w:id="3508" w:author="Jonathan Leipold - BDAE Gruppe" w:date="2023-10-31T19:37:00Z"/>
          <w:color w:val="1AB39F" w:themeColor="accent6"/>
          <w:szCs w:val="20"/>
          <w:lang w:val="en-GB"/>
          <w:rPrChange w:id="3509" w:author="Jonathan Leipold - BDAE Gruppe" w:date="2023-11-01T10:00:00Z">
            <w:rPr>
              <w:del w:id="3510" w:author="Jonathan Leipold - BDAE Gruppe" w:date="2023-10-31T19:37:00Z"/>
              <w:lang w:val="en-GB"/>
            </w:rPr>
          </w:rPrChange>
        </w:rPr>
        <w:pPrChange w:id="3511" w:author="Jonathan Leipold - BDAE Gruppe" w:date="2023-11-01T10:00:00Z">
          <w:pPr>
            <w:pStyle w:val="ListBullet"/>
          </w:pPr>
        </w:pPrChange>
      </w:pPr>
      <w:del w:id="3512" w:author="Jonathan Leipold - BDAE Gruppe" w:date="2023-10-31T19:37:00Z">
        <w:r w:rsidRPr="005F09E7" w:rsidDel="00041A36">
          <w:rPr>
            <w:color w:val="1AB39F" w:themeColor="accent6"/>
            <w:szCs w:val="20"/>
            <w:lang w:val="en-GB"/>
            <w:rPrChange w:id="3513" w:author="Jonathan Leipold - BDAE Gruppe" w:date="2023-11-01T10:00:00Z">
              <w:rPr>
                <w:lang w:val="en-GB"/>
              </w:rPr>
            </w:rPrChange>
          </w:rPr>
          <w:delText>How has your project contributed to an increase in scientific knowledge?</w:delText>
        </w:r>
      </w:del>
    </w:p>
    <w:p w14:paraId="78078A50" w14:textId="77777777" w:rsidR="00F97EEB" w:rsidRPr="005F09E7" w:rsidRDefault="00F97EEB" w:rsidP="005F09E7">
      <w:pPr>
        <w:rPr>
          <w:szCs w:val="20"/>
          <w:lang w:val="en-GB"/>
        </w:rPr>
      </w:pPr>
    </w:p>
    <w:p w14:paraId="550C208F" w14:textId="77777777" w:rsidR="00CA29D9" w:rsidRDefault="00CA29D9">
      <w:pPr>
        <w:jc w:val="left"/>
        <w:rPr>
          <w:ins w:id="3514" w:author="Jonathan Leipold - BDAE Gruppe" w:date="2023-10-31T19:41:00Z"/>
          <w:rFonts w:asciiTheme="majorHAnsi" w:eastAsiaTheme="majorEastAsia" w:hAnsiTheme="majorHAnsi" w:cstheme="majorBidi"/>
          <w:color w:val="007789" w:themeColor="accent1" w:themeShade="BF"/>
          <w:sz w:val="28"/>
          <w:szCs w:val="28"/>
          <w:lang w:val="en-GB"/>
        </w:rPr>
      </w:pPr>
      <w:bookmarkStart w:id="3515" w:name="_Toc148803250"/>
      <w:ins w:id="3516" w:author="Jonathan Leipold - BDAE Gruppe" w:date="2023-10-31T19:41:00Z">
        <w:r>
          <w:rPr>
            <w:sz w:val="28"/>
            <w:szCs w:val="28"/>
            <w:lang w:val="en-GB"/>
          </w:rPr>
          <w:br w:type="page"/>
        </w:r>
      </w:ins>
    </w:p>
    <w:p w14:paraId="54520903" w14:textId="64C7837C" w:rsidR="00F97EEB" w:rsidRPr="00FA4A72" w:rsidDel="00384C68" w:rsidRDefault="00F97EEB" w:rsidP="00F97EEB">
      <w:pPr>
        <w:pStyle w:val="Heading1"/>
        <w:rPr>
          <w:del w:id="3517" w:author="Jonathan Leipold - BDAE Gruppe" w:date="2023-10-29T10:17:00Z"/>
          <w:sz w:val="28"/>
          <w:szCs w:val="28"/>
          <w:lang w:val="en-GB"/>
          <w:rPrChange w:id="3518" w:author="Jonathan Leipold - BDAE Gruppe" w:date="2023-10-29T10:14:00Z">
            <w:rPr>
              <w:del w:id="3519" w:author="Jonathan Leipold - BDAE Gruppe" w:date="2023-10-29T10:17:00Z"/>
            </w:rPr>
          </w:rPrChange>
        </w:rPr>
      </w:pPr>
      <w:bookmarkStart w:id="3520" w:name="_Toc149725191"/>
      <w:r w:rsidRPr="00FA4A72">
        <w:rPr>
          <w:sz w:val="28"/>
          <w:szCs w:val="28"/>
          <w:lang w:val="en-GB"/>
          <w:rPrChange w:id="3521" w:author="Jonathan Leipold - BDAE Gruppe" w:date="2023-10-29T10:14:00Z">
            <w:rPr/>
          </w:rPrChange>
        </w:rPr>
        <w:lastRenderedPageBreak/>
        <w:t>Bibliography</w:t>
      </w:r>
      <w:bookmarkEnd w:id="3515"/>
      <w:bookmarkEnd w:id="3520"/>
    </w:p>
    <w:p w14:paraId="6A308BEF" w14:textId="77777777" w:rsidR="00F97EEB" w:rsidRPr="00992CCF" w:rsidRDefault="00F97EEB">
      <w:pPr>
        <w:pStyle w:val="Heading1"/>
        <w:rPr>
          <w:lang w:val="en-GB"/>
          <w:rPrChange w:id="3522" w:author="Jonathan Leipold - BDAE Gruppe" w:date="2023-10-18T10:09:00Z">
            <w:rPr>
              <w:rFonts w:ascii="Arial" w:hAnsi="Arial" w:cs="Arial"/>
              <w:color w:val="000000"/>
              <w:sz w:val="22"/>
              <w:szCs w:val="22"/>
              <w:lang w:val="en-GB"/>
            </w:rPr>
          </w:rPrChange>
        </w:rPr>
        <w:pPrChange w:id="3523" w:author="Jonathan Leipold - BDAE Gruppe" w:date="2023-10-29T10:17:00Z">
          <w:pPr>
            <w:pStyle w:val="NormalWeb"/>
            <w:spacing w:before="0" w:beforeAutospacing="0" w:after="0" w:afterAutospacing="0"/>
            <w:ind w:left="720"/>
            <w:textAlignment w:val="baseline"/>
          </w:pPr>
        </w:pPrChange>
      </w:pPr>
    </w:p>
    <w:p w14:paraId="6375337A" w14:textId="69EBDF05" w:rsidR="00B22A57" w:rsidDel="004A0FE2" w:rsidRDefault="00B720EB" w:rsidP="00350E3B">
      <w:pPr>
        <w:pStyle w:val="ListBullet"/>
        <w:numPr>
          <w:ilvl w:val="0"/>
          <w:numId w:val="0"/>
        </w:numPr>
        <w:rPr>
          <w:del w:id="3524" w:author="Jonathan Leipold - BDAE Gruppe" w:date="2023-10-21T17:55:00Z"/>
          <w:color w:val="1AB39F" w:themeColor="accent6"/>
          <w:szCs w:val="20"/>
          <w:lang w:val="en-GB"/>
        </w:rPr>
      </w:pPr>
      <w:del w:id="3525" w:author="Jonathan Leipold - BDAE Gruppe" w:date="2023-10-21T17:55:00Z">
        <w:r w:rsidRPr="00350E3B" w:rsidDel="00B677E4">
          <w:rPr>
            <w:szCs w:val="20"/>
            <w:lang w:val="en-GB"/>
          </w:rPr>
          <w:delText xml:space="preserve"> </w:delText>
        </w:r>
      </w:del>
    </w:p>
    <w:p w14:paraId="147DFDEF" w14:textId="7AE8D059" w:rsidR="00474895" w:rsidRPr="000D53C0" w:rsidRDefault="00FA4A72">
      <w:pPr>
        <w:rPr>
          <w:ins w:id="3526" w:author="Jonathan Leipold - BDAE Gruppe" w:date="2023-10-21T17:59:00Z"/>
          <w:rFonts w:asciiTheme="majorHAnsi" w:eastAsiaTheme="majorEastAsia" w:hAnsiTheme="majorHAnsi" w:cstheme="majorBidi"/>
          <w:lang w:val="en-GB"/>
          <w:rPrChange w:id="3527" w:author="Jonathan Leipold - BDAE Gruppe" w:date="2023-10-25T19:36:00Z">
            <w:rPr>
              <w:ins w:id="3528" w:author="Jonathan Leipold - BDAE Gruppe" w:date="2023-10-21T17:59:00Z"/>
              <w:rFonts w:asciiTheme="majorHAnsi" w:eastAsiaTheme="majorEastAsia" w:hAnsiTheme="majorHAnsi" w:cstheme="majorBidi"/>
            </w:rPr>
          </w:rPrChange>
        </w:rPr>
        <w:pPrChange w:id="3529" w:author="Jonathan Leipold - BDAE Gruppe" w:date="2023-10-29T10:14:00Z">
          <w:pPr>
            <w:pStyle w:val="ListBullet"/>
            <w:numPr>
              <w:numId w:val="0"/>
            </w:numPr>
            <w:tabs>
              <w:tab w:val="clear" w:pos="360"/>
            </w:tabs>
            <w:ind w:left="0" w:firstLine="0"/>
          </w:pPr>
        </w:pPrChange>
      </w:pPr>
      <w:ins w:id="3530" w:author="Jonathan Leipold - BDAE Gruppe" w:date="2023-10-29T10:14:00Z">
        <w:r>
          <w:rPr>
            <w:lang w:val="en-GB"/>
          </w:rPr>
          <w:t>A lot of articles</w:t>
        </w:r>
        <w:r w:rsidR="00BF2C5A">
          <w:rPr>
            <w:lang w:val="en-GB"/>
          </w:rPr>
          <w:t xml:space="preserve">, </w:t>
        </w:r>
        <w:r>
          <w:rPr>
            <w:lang w:val="en-GB"/>
          </w:rPr>
          <w:t xml:space="preserve">websites </w:t>
        </w:r>
        <w:r w:rsidR="00BF2C5A">
          <w:rPr>
            <w:lang w:val="en-GB"/>
          </w:rPr>
          <w:t xml:space="preserve">as well as </w:t>
        </w:r>
      </w:ins>
      <w:ins w:id="3531" w:author="Jonathan Leipold - BDAE Gruppe" w:date="2023-10-29T10:15:00Z">
        <w:r w:rsidR="00AD0FE3">
          <w:rPr>
            <w:lang w:val="en-GB"/>
          </w:rPr>
          <w:t>YouTube</w:t>
        </w:r>
        <w:r w:rsidR="00BF2C5A">
          <w:rPr>
            <w:lang w:val="en-GB"/>
          </w:rPr>
          <w:t xml:space="preserve"> channels </w:t>
        </w:r>
      </w:ins>
      <w:ins w:id="3532" w:author="Jonathan Leipold - BDAE Gruppe" w:date="2023-10-29T10:14:00Z">
        <w:r>
          <w:rPr>
            <w:lang w:val="en-GB"/>
          </w:rPr>
          <w:t>were used</w:t>
        </w:r>
      </w:ins>
      <w:ins w:id="3533" w:author="Jonathan Leipold - BDAE Gruppe" w:date="2023-10-29T10:15:00Z">
        <w:r w:rsidR="00AD0FE3">
          <w:rPr>
            <w:lang w:val="en-GB"/>
          </w:rPr>
          <w:t>. Here</w:t>
        </w:r>
      </w:ins>
      <w:ins w:id="3534" w:author="Jonathan Leipold - BDAE Gruppe" w:date="2023-10-29T10:16:00Z">
        <w:r w:rsidR="008B0253">
          <w:rPr>
            <w:lang w:val="en-GB"/>
          </w:rPr>
          <w:t xml:space="preserve"> i</w:t>
        </w:r>
      </w:ins>
      <w:ins w:id="3535" w:author="Jonathan Leipold - BDAE Gruppe" w:date="2023-10-29T10:15:00Z">
        <w:r w:rsidR="00AD0FE3">
          <w:rPr>
            <w:lang w:val="en-GB"/>
          </w:rPr>
          <w:t>s a selection:</w:t>
        </w:r>
      </w:ins>
    </w:p>
    <w:sdt>
      <w:sdtPr>
        <w:id w:val="-573587230"/>
        <w:bibliography/>
      </w:sdtPr>
      <w:sdtEndPr/>
      <w:sdtContent>
        <w:p w14:paraId="792E4683" w14:textId="5D13AA97" w:rsidR="00474895" w:rsidRPr="006F5D4E" w:rsidRDefault="00474895" w:rsidP="00474895">
          <w:pPr>
            <w:pStyle w:val="ListBullet"/>
            <w:rPr>
              <w:ins w:id="3536" w:author="Jonathan Leipold - BDAE Gruppe" w:date="2023-10-21T17:59:00Z"/>
              <w:szCs w:val="20"/>
              <w:lang w:val="en-GB"/>
              <w:rPrChange w:id="3537" w:author="Jonathan Leipold - BDAE Gruppe" w:date="2023-10-29T08:52:00Z">
                <w:rPr>
                  <w:ins w:id="3538" w:author="Jonathan Leipold - BDAE Gruppe" w:date="2023-10-21T17:59:00Z"/>
                  <w:szCs w:val="20"/>
                </w:rPr>
              </w:rPrChange>
            </w:rPr>
          </w:pPr>
          <w:ins w:id="3539" w:author="Jonathan Leipold - BDAE Gruppe" w:date="2023-10-21T17:59:00Z">
            <w:r>
              <w:rPr>
                <w:szCs w:val="20"/>
                <w:lang w:val="en-GB"/>
              </w:rPr>
              <w:fldChar w:fldCharType="begin"/>
            </w:r>
            <w:r w:rsidRPr="006F5D4E">
              <w:rPr>
                <w:szCs w:val="20"/>
                <w:lang w:val="en-GB"/>
                <w:rPrChange w:id="3540" w:author="Jonathan Leipold - BDAE Gruppe" w:date="2023-10-29T08:52:00Z">
                  <w:rPr>
                    <w:szCs w:val="20"/>
                  </w:rPr>
                </w:rPrChange>
              </w:rPr>
              <w:instrText>HYPERLINK "https://www.mckinsey.com/capabilities/operations/our-insights/ai-driven-operations-forecasting-in-data-light-environments"</w:instrText>
            </w:r>
            <w:r>
              <w:rPr>
                <w:szCs w:val="20"/>
                <w:lang w:val="en-GB"/>
              </w:rPr>
            </w:r>
            <w:r>
              <w:rPr>
                <w:szCs w:val="20"/>
                <w:lang w:val="en-GB"/>
              </w:rPr>
              <w:fldChar w:fldCharType="separate"/>
            </w:r>
            <w:r w:rsidRPr="006F5D4E">
              <w:rPr>
                <w:rStyle w:val="Hyperlink"/>
                <w:szCs w:val="20"/>
                <w:lang w:val="en-GB"/>
                <w:rPrChange w:id="3541" w:author="Jonathan Leipold - BDAE Gruppe" w:date="2023-10-29T08:52:00Z">
                  <w:rPr>
                    <w:rStyle w:val="Hyperlink"/>
                    <w:szCs w:val="20"/>
                  </w:rPr>
                </w:rPrChange>
              </w:rPr>
              <w:t>https://www.mckinsey.com/capabilities/operations/our-insights/ai-driven-operations-forecasting-in-data-light-environments</w:t>
            </w:r>
            <w:r>
              <w:rPr>
                <w:szCs w:val="20"/>
                <w:lang w:val="en-GB"/>
              </w:rPr>
              <w:fldChar w:fldCharType="end"/>
            </w:r>
            <w:r w:rsidRPr="006F5D4E">
              <w:rPr>
                <w:szCs w:val="20"/>
                <w:lang w:val="en-GB"/>
                <w:rPrChange w:id="3542" w:author="Jonathan Leipold - BDAE Gruppe" w:date="2023-10-29T08:52:00Z">
                  <w:rPr>
                    <w:szCs w:val="20"/>
                  </w:rPr>
                </w:rPrChange>
              </w:rPr>
              <w:t xml:space="preserve"> </w:t>
            </w:r>
          </w:ins>
        </w:p>
        <w:p w14:paraId="7F54073F" w14:textId="3753F0EC" w:rsidR="00474895" w:rsidRPr="006F5D4E" w:rsidRDefault="00474895" w:rsidP="00474895">
          <w:pPr>
            <w:pStyle w:val="ListBullet"/>
            <w:rPr>
              <w:ins w:id="3543" w:author="Jonathan Leipold - BDAE Gruppe" w:date="2023-10-21T17:59:00Z"/>
              <w:szCs w:val="20"/>
              <w:lang w:val="en-GB"/>
              <w:rPrChange w:id="3544" w:author="Jonathan Leipold - BDAE Gruppe" w:date="2023-10-29T08:52:00Z">
                <w:rPr>
                  <w:ins w:id="3545" w:author="Jonathan Leipold - BDAE Gruppe" w:date="2023-10-21T17:59:00Z"/>
                  <w:szCs w:val="20"/>
                </w:rPr>
              </w:rPrChange>
            </w:rPr>
          </w:pPr>
          <w:ins w:id="3546" w:author="Jonathan Leipold - BDAE Gruppe" w:date="2023-10-21T17:59:00Z">
            <w:r w:rsidRPr="00992CCF">
              <w:rPr>
                <w:sz w:val="22"/>
              </w:rPr>
              <w:fldChar w:fldCharType="begin"/>
            </w:r>
            <w:r w:rsidRPr="006F5D4E">
              <w:rPr>
                <w:szCs w:val="20"/>
                <w:lang w:val="en-GB"/>
                <w:rPrChange w:id="3547" w:author="Jonathan Leipold - BDAE Gruppe" w:date="2023-10-29T08:52:00Z">
                  <w:rPr>
                    <w:szCs w:val="20"/>
                  </w:rPr>
                </w:rPrChange>
              </w:rPr>
              <w:instrText>HYPERLINK "https://thecleverprogrammer.com/2021/05/19/sales-prediction-with-machine-learning/"</w:instrText>
            </w:r>
            <w:r w:rsidRPr="00992CCF">
              <w:rPr>
                <w:sz w:val="22"/>
              </w:rPr>
            </w:r>
            <w:r w:rsidRPr="00992CCF">
              <w:rPr>
                <w:sz w:val="22"/>
              </w:rPr>
              <w:fldChar w:fldCharType="separate"/>
            </w:r>
            <w:r w:rsidRPr="006F5D4E">
              <w:rPr>
                <w:rStyle w:val="Hyperlink"/>
                <w:szCs w:val="20"/>
                <w:lang w:val="en-GB"/>
                <w:rPrChange w:id="3548" w:author="Jonathan Leipold - BDAE Gruppe" w:date="2023-10-29T08:52:00Z">
                  <w:rPr>
                    <w:rStyle w:val="Hyperlink"/>
                    <w:szCs w:val="20"/>
                  </w:rPr>
                </w:rPrChange>
              </w:rPr>
              <w:t>https://thecleverprogrammer.com/2021/05/19/sales-prediction-with-machine-learning/</w:t>
            </w:r>
            <w:r w:rsidRPr="00992CCF">
              <w:rPr>
                <w:rStyle w:val="Hyperlink"/>
                <w:szCs w:val="20"/>
                <w:lang w:val="en-GB"/>
              </w:rPr>
              <w:fldChar w:fldCharType="end"/>
            </w:r>
            <w:r w:rsidRPr="006F5D4E">
              <w:rPr>
                <w:szCs w:val="20"/>
                <w:lang w:val="en-GB"/>
                <w:rPrChange w:id="3549" w:author="Jonathan Leipold - BDAE Gruppe" w:date="2023-10-29T08:52:00Z">
                  <w:rPr>
                    <w:szCs w:val="20"/>
                  </w:rPr>
                </w:rPrChange>
              </w:rPr>
              <w:t xml:space="preserve"> </w:t>
            </w:r>
          </w:ins>
        </w:p>
        <w:p w14:paraId="55A6FF3C" w14:textId="3753F0EC" w:rsidR="00474895" w:rsidRPr="006F5D4E" w:rsidRDefault="00474895" w:rsidP="00474895">
          <w:pPr>
            <w:pStyle w:val="ListBullet"/>
            <w:rPr>
              <w:ins w:id="3550" w:author="Jonathan Leipold - BDAE Gruppe" w:date="2023-10-21T17:59:00Z"/>
              <w:szCs w:val="20"/>
              <w:lang w:val="en-GB"/>
              <w:rPrChange w:id="3551" w:author="Jonathan Leipold - BDAE Gruppe" w:date="2023-10-29T08:52:00Z">
                <w:rPr>
                  <w:ins w:id="3552" w:author="Jonathan Leipold - BDAE Gruppe" w:date="2023-10-21T17:59:00Z"/>
                  <w:szCs w:val="20"/>
                </w:rPr>
              </w:rPrChange>
            </w:rPr>
          </w:pPr>
          <w:ins w:id="3553" w:author="Jonathan Leipold - BDAE Gruppe" w:date="2023-10-21T17:59:00Z">
            <w:r w:rsidRPr="00992CCF">
              <w:rPr>
                <w:sz w:val="22"/>
              </w:rPr>
              <w:fldChar w:fldCharType="begin"/>
            </w:r>
            <w:r w:rsidRPr="006F5D4E">
              <w:rPr>
                <w:szCs w:val="20"/>
                <w:lang w:val="en-GB"/>
                <w:rPrChange w:id="3554" w:author="Jonathan Leipold - BDAE Gruppe" w:date="2023-10-29T08:52:00Z">
                  <w:rPr>
                    <w:szCs w:val="20"/>
                  </w:rPr>
                </w:rPrChange>
              </w:rPr>
              <w:instrText>HYPERLINK "https://towardsdatascience.com/5-machine-learning-techniques-for-sales-forecasting-598e4984b109"</w:instrText>
            </w:r>
            <w:r w:rsidRPr="00992CCF">
              <w:rPr>
                <w:sz w:val="22"/>
              </w:rPr>
            </w:r>
            <w:r w:rsidRPr="00992CCF">
              <w:rPr>
                <w:sz w:val="22"/>
              </w:rPr>
              <w:fldChar w:fldCharType="separate"/>
            </w:r>
            <w:r w:rsidRPr="006F5D4E">
              <w:rPr>
                <w:rStyle w:val="Hyperlink"/>
                <w:szCs w:val="20"/>
                <w:lang w:val="en-GB"/>
                <w:rPrChange w:id="3555" w:author="Jonathan Leipold - BDAE Gruppe" w:date="2023-10-29T08:52:00Z">
                  <w:rPr>
                    <w:rStyle w:val="Hyperlink"/>
                    <w:szCs w:val="20"/>
                  </w:rPr>
                </w:rPrChange>
              </w:rPr>
              <w:t>https://towardsdatascience.com/5-machine-learning-techniques-for-sales-forecasting-598e4984b109</w:t>
            </w:r>
            <w:r w:rsidRPr="00992CCF">
              <w:rPr>
                <w:rStyle w:val="Hyperlink"/>
                <w:szCs w:val="20"/>
                <w:lang w:val="en-GB"/>
              </w:rPr>
              <w:fldChar w:fldCharType="end"/>
            </w:r>
            <w:r w:rsidRPr="006F5D4E">
              <w:rPr>
                <w:szCs w:val="20"/>
                <w:lang w:val="en-GB"/>
                <w:rPrChange w:id="3556" w:author="Jonathan Leipold - BDAE Gruppe" w:date="2023-10-29T08:52:00Z">
                  <w:rPr>
                    <w:szCs w:val="20"/>
                  </w:rPr>
                </w:rPrChange>
              </w:rPr>
              <w:t xml:space="preserve"> </w:t>
            </w:r>
          </w:ins>
        </w:p>
        <w:p w14:paraId="029A8AAD" w14:textId="5FEA3F6D" w:rsidR="00474895" w:rsidRPr="006F5D4E" w:rsidRDefault="00474895" w:rsidP="00474895">
          <w:pPr>
            <w:pStyle w:val="ListBullet"/>
            <w:rPr>
              <w:ins w:id="3557" w:author="Jonathan Leipold - BDAE Gruppe" w:date="2023-10-21T17:59:00Z"/>
              <w:szCs w:val="20"/>
              <w:lang w:val="en-GB"/>
              <w:rPrChange w:id="3558" w:author="Jonathan Leipold - BDAE Gruppe" w:date="2023-10-29T08:52:00Z">
                <w:rPr>
                  <w:ins w:id="3559" w:author="Jonathan Leipold - BDAE Gruppe" w:date="2023-10-21T17:59:00Z"/>
                  <w:szCs w:val="20"/>
                </w:rPr>
              </w:rPrChange>
            </w:rPr>
          </w:pPr>
          <w:ins w:id="3560" w:author="Jonathan Leipold - BDAE Gruppe" w:date="2023-10-21T17:59:00Z">
            <w:r>
              <w:rPr>
                <w:szCs w:val="20"/>
                <w:lang w:val="en-GB"/>
              </w:rPr>
              <w:fldChar w:fldCharType="begin"/>
            </w:r>
            <w:r w:rsidRPr="006F5D4E">
              <w:rPr>
                <w:szCs w:val="20"/>
                <w:lang w:val="en-GB"/>
                <w:rPrChange w:id="3561" w:author="Jonathan Leipold - BDAE Gruppe" w:date="2023-10-29T08:52:00Z">
                  <w:rPr>
                    <w:szCs w:val="20"/>
                  </w:rPr>
                </w:rPrChange>
              </w:rPr>
              <w:instrText>HYPERLINK "https://medium.com/aiskunks/categorical-data-encoding-techniques-d6296697a40f#:~:text=It%20refers%20to%20the%20process,with%20text%20or%20categorical%20variables"</w:instrText>
            </w:r>
            <w:r>
              <w:rPr>
                <w:szCs w:val="20"/>
                <w:lang w:val="en-GB"/>
              </w:rPr>
            </w:r>
            <w:r>
              <w:rPr>
                <w:szCs w:val="20"/>
                <w:lang w:val="en-GB"/>
              </w:rPr>
              <w:fldChar w:fldCharType="separate"/>
            </w:r>
            <w:r w:rsidRPr="006F5D4E">
              <w:rPr>
                <w:rStyle w:val="Hyperlink"/>
                <w:szCs w:val="20"/>
                <w:lang w:val="en-GB"/>
                <w:rPrChange w:id="3562" w:author="Jonathan Leipold - BDAE Gruppe" w:date="2023-10-29T08:52:00Z">
                  <w:rPr>
                    <w:rStyle w:val="Hyperlink"/>
                    <w:szCs w:val="20"/>
                  </w:rPr>
                </w:rPrChange>
              </w:rPr>
              <w:t>https://medium.com/aiskunks/categorical-data-encoding-techniques-d6296697a40f#:~:text=It%20refers%20to%20the%20process,with%20text%20or%20categorical%20variables</w:t>
            </w:r>
            <w:r>
              <w:rPr>
                <w:szCs w:val="20"/>
                <w:lang w:val="en-GB"/>
              </w:rPr>
              <w:fldChar w:fldCharType="end"/>
            </w:r>
          </w:ins>
        </w:p>
        <w:p w14:paraId="7DC6B535" w14:textId="77777777" w:rsidR="00474895" w:rsidRPr="006F5D4E" w:rsidRDefault="00474895" w:rsidP="00474895">
          <w:pPr>
            <w:pStyle w:val="ListBullet"/>
            <w:rPr>
              <w:ins w:id="3563" w:author="Jonathan Leipold - BDAE Gruppe" w:date="2023-10-21T17:59:00Z"/>
              <w:szCs w:val="20"/>
              <w:lang w:val="en-GB"/>
              <w:rPrChange w:id="3564" w:author="Jonathan Leipold - BDAE Gruppe" w:date="2023-10-29T08:52:00Z">
                <w:rPr>
                  <w:ins w:id="3565" w:author="Jonathan Leipold - BDAE Gruppe" w:date="2023-10-21T17:59:00Z"/>
                  <w:szCs w:val="20"/>
                </w:rPr>
              </w:rPrChange>
            </w:rPr>
          </w:pPr>
          <w:ins w:id="3566" w:author="Jonathan Leipold - BDAE Gruppe" w:date="2023-10-21T17:59:00Z">
            <w:r>
              <w:rPr>
                <w:szCs w:val="20"/>
                <w:lang w:val="en-GB"/>
              </w:rPr>
              <w:fldChar w:fldCharType="begin"/>
            </w:r>
            <w:r w:rsidRPr="006F5D4E">
              <w:rPr>
                <w:szCs w:val="20"/>
                <w:lang w:val="en-GB"/>
                <w:rPrChange w:id="3567" w:author="Jonathan Leipold - BDAE Gruppe" w:date="2023-10-29T08:52:00Z">
                  <w:rPr>
                    <w:szCs w:val="20"/>
                  </w:rPr>
                </w:rPrChange>
              </w:rPr>
              <w:instrText>HYPERLINK "https://towardsdatascience.com/time-series-forecasting-with-arima-sarima-and-sarimax-ee61099e78f6"</w:instrText>
            </w:r>
            <w:r>
              <w:rPr>
                <w:szCs w:val="20"/>
                <w:lang w:val="en-GB"/>
              </w:rPr>
            </w:r>
            <w:r>
              <w:rPr>
                <w:szCs w:val="20"/>
                <w:lang w:val="en-GB"/>
              </w:rPr>
              <w:fldChar w:fldCharType="separate"/>
            </w:r>
            <w:r w:rsidRPr="006F5D4E">
              <w:rPr>
                <w:rStyle w:val="Hyperlink"/>
                <w:szCs w:val="20"/>
                <w:lang w:val="en-GB"/>
                <w:rPrChange w:id="3568" w:author="Jonathan Leipold - BDAE Gruppe" w:date="2023-10-29T08:52:00Z">
                  <w:rPr>
                    <w:rStyle w:val="Hyperlink"/>
                    <w:szCs w:val="20"/>
                  </w:rPr>
                </w:rPrChange>
              </w:rPr>
              <w:t>https://towardsdatascience.com/time-series-forecasting-with-arima-sarima-and-sarimax-ee61099e78f6</w:t>
            </w:r>
            <w:r>
              <w:rPr>
                <w:szCs w:val="20"/>
                <w:lang w:val="en-GB"/>
              </w:rPr>
              <w:fldChar w:fldCharType="end"/>
            </w:r>
          </w:ins>
        </w:p>
        <w:p w14:paraId="4B22B275" w14:textId="77777777" w:rsidR="00474895" w:rsidRPr="006F5D4E" w:rsidRDefault="00474895" w:rsidP="00474895">
          <w:pPr>
            <w:pStyle w:val="ListBullet"/>
            <w:rPr>
              <w:ins w:id="3569" w:author="Jonathan Leipold - BDAE Gruppe" w:date="2023-10-21T17:59:00Z"/>
              <w:szCs w:val="20"/>
              <w:lang w:val="en-GB"/>
              <w:rPrChange w:id="3570" w:author="Jonathan Leipold - BDAE Gruppe" w:date="2023-10-29T08:52:00Z">
                <w:rPr>
                  <w:ins w:id="3571" w:author="Jonathan Leipold - BDAE Gruppe" w:date="2023-10-21T17:59:00Z"/>
                  <w:szCs w:val="20"/>
                </w:rPr>
              </w:rPrChange>
            </w:rPr>
          </w:pPr>
          <w:ins w:id="3572" w:author="Jonathan Leipold - BDAE Gruppe" w:date="2023-10-21T17:59:00Z">
            <w:r>
              <w:rPr>
                <w:szCs w:val="20"/>
                <w:lang w:val="en-GB"/>
              </w:rPr>
              <w:fldChar w:fldCharType="begin"/>
            </w:r>
            <w:r w:rsidRPr="006F5D4E">
              <w:rPr>
                <w:szCs w:val="20"/>
                <w:lang w:val="en-GB"/>
                <w:rPrChange w:id="3573" w:author="Jonathan Leipold - BDAE Gruppe" w:date="2023-10-29T08:52:00Z">
                  <w:rPr>
                    <w:szCs w:val="20"/>
                  </w:rPr>
                </w:rPrChange>
              </w:rPr>
              <w:instrText>HYPERLINK "https://dev.to/balapriya/cross-validation-and-hyperparameter-search-in-scikit-learn-a-complete-guide-5ed8"</w:instrText>
            </w:r>
            <w:r>
              <w:rPr>
                <w:szCs w:val="20"/>
                <w:lang w:val="en-GB"/>
              </w:rPr>
            </w:r>
            <w:r>
              <w:rPr>
                <w:szCs w:val="20"/>
                <w:lang w:val="en-GB"/>
              </w:rPr>
              <w:fldChar w:fldCharType="separate"/>
            </w:r>
            <w:r w:rsidRPr="006F5D4E">
              <w:rPr>
                <w:rStyle w:val="Hyperlink"/>
                <w:szCs w:val="20"/>
                <w:lang w:val="en-GB"/>
                <w:rPrChange w:id="3574" w:author="Jonathan Leipold - BDAE Gruppe" w:date="2023-10-29T08:52:00Z">
                  <w:rPr>
                    <w:rStyle w:val="Hyperlink"/>
                    <w:szCs w:val="20"/>
                  </w:rPr>
                </w:rPrChange>
              </w:rPr>
              <w:t>https://dev.to/balapriya/cross-validation-and-hyperparameter-search-in-scikit-learn-a-complete-guide-5ed8</w:t>
            </w:r>
            <w:r>
              <w:rPr>
                <w:szCs w:val="20"/>
                <w:lang w:val="en-GB"/>
              </w:rPr>
              <w:fldChar w:fldCharType="end"/>
            </w:r>
          </w:ins>
        </w:p>
        <w:p w14:paraId="3DD9F0C2" w14:textId="77777777" w:rsidR="00653562" w:rsidRPr="006F5D4E" w:rsidRDefault="00474895" w:rsidP="00474895">
          <w:pPr>
            <w:pStyle w:val="ListBullet"/>
            <w:rPr>
              <w:ins w:id="3575" w:author="Jonathan Leipold - BDAE Gruppe" w:date="2023-10-22T01:23:00Z"/>
              <w:szCs w:val="20"/>
              <w:lang w:val="en-GB"/>
              <w:rPrChange w:id="3576" w:author="Jonathan Leipold - BDAE Gruppe" w:date="2023-10-29T08:52:00Z">
                <w:rPr>
                  <w:ins w:id="3577" w:author="Jonathan Leipold - BDAE Gruppe" w:date="2023-10-22T01:23:00Z"/>
                  <w:szCs w:val="20"/>
                </w:rPr>
              </w:rPrChange>
            </w:rPr>
          </w:pPr>
          <w:ins w:id="3578" w:author="Jonathan Leipold - BDAE Gruppe" w:date="2023-10-21T17:59:00Z">
            <w:r>
              <w:rPr>
                <w:szCs w:val="20"/>
                <w:lang w:val="en-GB"/>
              </w:rPr>
              <w:fldChar w:fldCharType="begin"/>
            </w:r>
            <w:r w:rsidRPr="006F5D4E">
              <w:rPr>
                <w:szCs w:val="20"/>
                <w:lang w:val="en-GB"/>
                <w:rPrChange w:id="3579" w:author="Jonathan Leipold - BDAE Gruppe" w:date="2023-10-29T08:52:00Z">
                  <w:rPr>
                    <w:szCs w:val="20"/>
                  </w:rPr>
                </w:rPrChange>
              </w:rPr>
              <w:instrText>HYPERLINK "https://www.simplilearn.com/normalization-vs-standardization-article"</w:instrText>
            </w:r>
            <w:r>
              <w:rPr>
                <w:szCs w:val="20"/>
                <w:lang w:val="en-GB"/>
              </w:rPr>
            </w:r>
            <w:r>
              <w:rPr>
                <w:szCs w:val="20"/>
                <w:lang w:val="en-GB"/>
              </w:rPr>
              <w:fldChar w:fldCharType="separate"/>
            </w:r>
            <w:r w:rsidRPr="006F5D4E">
              <w:rPr>
                <w:rStyle w:val="Hyperlink"/>
                <w:szCs w:val="20"/>
                <w:lang w:val="en-GB"/>
                <w:rPrChange w:id="3580" w:author="Jonathan Leipold - BDAE Gruppe" w:date="2023-10-29T08:52:00Z">
                  <w:rPr>
                    <w:rStyle w:val="Hyperlink"/>
                    <w:szCs w:val="20"/>
                  </w:rPr>
                </w:rPrChange>
              </w:rPr>
              <w:t>https://www.simplilearn.com/normalization-vs-standardization-article</w:t>
            </w:r>
            <w:r>
              <w:rPr>
                <w:szCs w:val="20"/>
                <w:lang w:val="en-GB"/>
              </w:rPr>
              <w:fldChar w:fldCharType="end"/>
            </w:r>
            <w:r w:rsidRPr="006F5D4E">
              <w:rPr>
                <w:szCs w:val="20"/>
                <w:lang w:val="en-GB"/>
                <w:rPrChange w:id="3581" w:author="Jonathan Leipold - BDAE Gruppe" w:date="2023-10-29T08:52:00Z">
                  <w:rPr>
                    <w:szCs w:val="20"/>
                  </w:rPr>
                </w:rPrChange>
              </w:rPr>
              <w:t xml:space="preserve"> </w:t>
            </w:r>
          </w:ins>
        </w:p>
        <w:p w14:paraId="32AD6CF5" w14:textId="77777777" w:rsidR="00350E3B" w:rsidRDefault="00653562" w:rsidP="00B97C0D">
          <w:pPr>
            <w:pStyle w:val="ListBullet"/>
            <w:rPr>
              <w:ins w:id="3582" w:author="Jonathan Leipold - BDAE Gruppe" w:date="2023-10-29T10:13:00Z"/>
              <w:szCs w:val="20"/>
              <w:lang w:val="en-GB"/>
            </w:rPr>
          </w:pPr>
          <w:ins w:id="3583" w:author="Jonathan Leipold - BDAE Gruppe" w:date="2023-10-22T01:23:00Z">
            <w:r>
              <w:rPr>
                <w:szCs w:val="20"/>
              </w:rPr>
              <w:fldChar w:fldCharType="begin"/>
            </w:r>
            <w:r w:rsidRPr="006F5D4E">
              <w:rPr>
                <w:szCs w:val="20"/>
                <w:lang w:val="en-GB"/>
                <w:rPrChange w:id="3584" w:author="Jonathan Leipold - BDAE Gruppe" w:date="2023-10-29T08:52:00Z">
                  <w:rPr>
                    <w:szCs w:val="20"/>
                  </w:rPr>
                </w:rPrChange>
              </w:rPr>
              <w:instrText>HYPERLINK "https://neptune.ai/blog/evaluation-metrics-binary-classification"</w:instrText>
            </w:r>
            <w:r>
              <w:rPr>
                <w:szCs w:val="20"/>
              </w:rPr>
            </w:r>
            <w:r>
              <w:rPr>
                <w:szCs w:val="20"/>
              </w:rPr>
              <w:fldChar w:fldCharType="separate"/>
            </w:r>
            <w:r w:rsidRPr="006F5D4E">
              <w:rPr>
                <w:rStyle w:val="Hyperlink"/>
                <w:szCs w:val="20"/>
                <w:lang w:val="en-GB"/>
                <w:rPrChange w:id="3585" w:author="Jonathan Leipold - BDAE Gruppe" w:date="2023-10-29T08:52:00Z">
                  <w:rPr>
                    <w:rStyle w:val="Hyperlink"/>
                    <w:szCs w:val="20"/>
                  </w:rPr>
                </w:rPrChange>
              </w:rPr>
              <w:t>https://neptune.ai/blog/evaluation-metrics-binary-classification</w:t>
            </w:r>
            <w:r>
              <w:rPr>
                <w:szCs w:val="20"/>
              </w:rPr>
              <w:fldChar w:fldCharType="end"/>
            </w:r>
            <w:r w:rsidRPr="006F5D4E">
              <w:rPr>
                <w:szCs w:val="20"/>
                <w:lang w:val="en-GB"/>
                <w:rPrChange w:id="3586" w:author="Jonathan Leipold - BDAE Gruppe" w:date="2023-10-29T08:52:00Z">
                  <w:rPr>
                    <w:szCs w:val="20"/>
                  </w:rPr>
                </w:rPrChange>
              </w:rPr>
              <w:t xml:space="preserve"> </w:t>
            </w:r>
          </w:ins>
        </w:p>
        <w:p w14:paraId="1F34FDE2" w14:textId="77777777" w:rsidR="00840FB0" w:rsidRPr="00840FB0" w:rsidRDefault="00350E3B" w:rsidP="00350E3B">
          <w:pPr>
            <w:pStyle w:val="ListBullet"/>
            <w:rPr>
              <w:ins w:id="3587" w:author="Jonathan Leipold - BDAE Gruppe" w:date="2023-10-31T19:38:00Z"/>
              <w:szCs w:val="20"/>
              <w:lang w:val="en-GB"/>
              <w:rPrChange w:id="3588" w:author="Jonathan Leipold - BDAE Gruppe" w:date="2023-10-31T19:38:00Z">
                <w:rPr>
                  <w:ins w:id="3589" w:author="Jonathan Leipold - BDAE Gruppe" w:date="2023-10-31T19:38:00Z"/>
                  <w:rFonts w:ascii="Constantia" w:eastAsia="Constantia" w:hAnsi="Constantia" w:cs="Constantia"/>
                  <w:sz w:val="22"/>
                  <w:lang w:val="en-GB"/>
                </w:rPr>
              </w:rPrChange>
            </w:rPr>
          </w:pPr>
          <w:ins w:id="3590" w:author="Jonathan Leipold - BDAE Gruppe" w:date="2023-10-29T10:13:00Z">
            <w:r>
              <w:rPr>
                <w:rFonts w:ascii="Constantia" w:eastAsia="Constantia" w:hAnsi="Constantia" w:cs="Constantia"/>
                <w:sz w:val="22"/>
              </w:rPr>
              <w:fldChar w:fldCharType="begin"/>
            </w:r>
            <w:r w:rsidRPr="00350E3B">
              <w:rPr>
                <w:rFonts w:ascii="Constantia" w:eastAsia="Constantia" w:hAnsi="Constantia" w:cs="Constantia"/>
                <w:sz w:val="22"/>
                <w:lang w:val="en-GB"/>
                <w:rPrChange w:id="3591" w:author="Jonathan Leipold - BDAE Gruppe" w:date="2023-10-29T10:13:00Z">
                  <w:rPr>
                    <w:rFonts w:ascii="Constantia" w:eastAsia="Constantia" w:hAnsi="Constantia" w:cs="Constantia"/>
                    <w:sz w:val="22"/>
                  </w:rPr>
                </w:rPrChange>
              </w:rPr>
              <w:instrText>HYPERLINK "https://www.kaggle.com/code/robikscube/tutorial-time-series-forecasting-with-xgboost"</w:instrText>
            </w:r>
            <w:r>
              <w:rPr>
                <w:rFonts w:ascii="Constantia" w:eastAsia="Constantia" w:hAnsi="Constantia" w:cs="Constantia"/>
                <w:sz w:val="22"/>
              </w:rPr>
            </w:r>
            <w:r>
              <w:rPr>
                <w:rFonts w:ascii="Constantia" w:eastAsia="Constantia" w:hAnsi="Constantia" w:cs="Constantia"/>
                <w:sz w:val="22"/>
              </w:rPr>
              <w:fldChar w:fldCharType="separate"/>
            </w:r>
            <w:r w:rsidRPr="00350E3B">
              <w:rPr>
                <w:rStyle w:val="Hyperlink"/>
                <w:rFonts w:ascii="Constantia" w:eastAsia="Constantia" w:hAnsi="Constantia" w:cs="Constantia"/>
                <w:sz w:val="22"/>
                <w:lang w:val="en-GB"/>
                <w:rPrChange w:id="3592" w:author="Jonathan Leipold - BDAE Gruppe" w:date="2023-10-29T10:13:00Z">
                  <w:rPr>
                    <w:rStyle w:val="Hyperlink"/>
                    <w:rFonts w:ascii="Constantia" w:eastAsia="Constantia" w:hAnsi="Constantia" w:cs="Constantia"/>
                    <w:sz w:val="22"/>
                  </w:rPr>
                </w:rPrChange>
              </w:rPr>
              <w:t>https://www.kaggle.com/code/robikscube/tutorial-time-series-forecasting-with-xgboost</w:t>
            </w:r>
            <w:r>
              <w:rPr>
                <w:rFonts w:ascii="Constantia" w:eastAsia="Constantia" w:hAnsi="Constantia" w:cs="Constantia"/>
                <w:sz w:val="22"/>
              </w:rPr>
              <w:fldChar w:fldCharType="end"/>
            </w:r>
            <w:r w:rsidRPr="00350E3B">
              <w:rPr>
                <w:rFonts w:ascii="Constantia" w:eastAsia="Constantia" w:hAnsi="Constantia" w:cs="Constantia"/>
                <w:sz w:val="22"/>
                <w:lang w:val="en-GB"/>
                <w:rPrChange w:id="3593" w:author="Jonathan Leipold - BDAE Gruppe" w:date="2023-10-29T10:13:00Z">
                  <w:rPr>
                    <w:rFonts w:ascii="Constantia" w:eastAsia="Constantia" w:hAnsi="Constantia" w:cs="Constantia"/>
                    <w:sz w:val="22"/>
                  </w:rPr>
                </w:rPrChange>
              </w:rPr>
              <w:t xml:space="preserve"> </w:t>
            </w:r>
          </w:ins>
        </w:p>
        <w:p w14:paraId="5BFE3209" w14:textId="45CE879A" w:rsidR="00474895" w:rsidRPr="00350E3B" w:rsidRDefault="008A2695">
          <w:pPr>
            <w:pStyle w:val="ListBullet"/>
            <w:numPr>
              <w:ilvl w:val="0"/>
              <w:numId w:val="0"/>
            </w:numPr>
            <w:rPr>
              <w:ins w:id="3594" w:author="Jonathan Leipold - BDAE Gruppe" w:date="2023-10-21T17:59:00Z"/>
              <w:szCs w:val="20"/>
              <w:lang w:val="en-GB"/>
            </w:rPr>
            <w:pPrChange w:id="3595" w:author="Jonathan Leipold - BDAE Gruppe" w:date="2023-10-31T19:38:00Z">
              <w:pPr>
                <w:pStyle w:val="ListBullet"/>
              </w:pPr>
            </w:pPrChange>
          </w:pPr>
        </w:p>
      </w:sdtContent>
    </w:sdt>
    <w:p w14:paraId="2244BF7D" w14:textId="77777777" w:rsidR="00B22A57" w:rsidRPr="00350E3B" w:rsidDel="00B677E4" w:rsidRDefault="009376AC">
      <w:pPr>
        <w:pStyle w:val="ListBullet"/>
        <w:ind w:left="0" w:firstLine="0"/>
        <w:rPr>
          <w:del w:id="3596" w:author="Jonathan Leipold - BDAE Gruppe" w:date="2023-10-21T17:55:00Z"/>
          <w:szCs w:val="20"/>
          <w:lang w:val="en-GB"/>
        </w:rPr>
        <w:pPrChange w:id="3597" w:author="Jonathan Leipold - BDAE Gruppe" w:date="2023-10-29T10:13:00Z">
          <w:pPr>
            <w:pStyle w:val="ListBullet"/>
          </w:pPr>
        </w:pPrChange>
      </w:pPr>
      <w:del w:id="3598" w:author="Jonathan Leipold - BDAE Gruppe" w:date="2023-10-21T17:55:00Z">
        <w:r w:rsidRPr="00992CCF" w:rsidDel="00B677E4">
          <w:rPr>
            <w:sz w:val="22"/>
          </w:rPr>
          <w:fldChar w:fldCharType="begin"/>
        </w:r>
        <w:r w:rsidRPr="00350E3B" w:rsidDel="00B677E4">
          <w:rPr>
            <w:szCs w:val="20"/>
            <w:lang w:val="en-GB"/>
            <w:rPrChange w:id="3599" w:author="Jonathan Leipold - BDAE Gruppe" w:date="2023-10-29T10:13:00Z">
              <w:rPr>
                <w:szCs w:val="20"/>
              </w:rPr>
            </w:rPrChange>
          </w:rPr>
          <w:delInstrText>HYPERLINK "https://thecleverprogrammer.com/2021/05/19/sales-prediction-with-machine-learning/"</w:delInstrText>
        </w:r>
        <w:r w:rsidRPr="00992CCF" w:rsidDel="00B677E4">
          <w:rPr>
            <w:sz w:val="22"/>
          </w:rPr>
        </w:r>
        <w:r w:rsidRPr="00992CCF" w:rsidDel="00B677E4">
          <w:rPr>
            <w:sz w:val="22"/>
          </w:rPr>
          <w:fldChar w:fldCharType="separate"/>
        </w:r>
        <w:r w:rsidR="00B720EB" w:rsidRPr="00350E3B" w:rsidDel="00B677E4">
          <w:rPr>
            <w:rStyle w:val="Hyperlink"/>
            <w:szCs w:val="20"/>
            <w:lang w:val="en-GB"/>
          </w:rPr>
          <w:delText>https://thecleverprogrammer.com/2021/05/19/sales-prediction-with-machine-learning/</w:delText>
        </w:r>
        <w:r w:rsidRPr="00992CCF" w:rsidDel="00B677E4">
          <w:rPr>
            <w:rStyle w:val="Hyperlink"/>
            <w:szCs w:val="20"/>
            <w:lang w:val="en-GB"/>
          </w:rPr>
          <w:fldChar w:fldCharType="end"/>
        </w:r>
        <w:r w:rsidR="00B720EB" w:rsidRPr="00350E3B" w:rsidDel="00B677E4">
          <w:rPr>
            <w:szCs w:val="20"/>
            <w:lang w:val="en-GB"/>
          </w:rPr>
          <w:delText xml:space="preserve"> </w:delText>
        </w:r>
      </w:del>
    </w:p>
    <w:p w14:paraId="4272F507" w14:textId="77777777" w:rsidR="00B22A57" w:rsidRPr="00350E3B" w:rsidDel="00B677E4" w:rsidRDefault="009376AC">
      <w:pPr>
        <w:pStyle w:val="ListBullet"/>
        <w:ind w:left="0" w:firstLine="0"/>
        <w:rPr>
          <w:ins w:id="3600" w:author="Gastbenutzer" w:date="2023-10-28T18:35:00Z"/>
          <w:del w:id="3601" w:author="Jonathan Leipold - BDAE Gruppe" w:date="2023-10-21T17:55:00Z"/>
          <w:szCs w:val="20"/>
          <w:lang w:val="en-GB"/>
        </w:rPr>
        <w:pPrChange w:id="3602" w:author="Jonathan Leipold - BDAE Gruppe" w:date="2023-10-29T10:13:00Z">
          <w:pPr>
            <w:pStyle w:val="ListBullet"/>
          </w:pPr>
        </w:pPrChange>
      </w:pPr>
      <w:del w:id="3603" w:author="Jonathan Leipold - BDAE Gruppe" w:date="2023-10-21T17:55:00Z">
        <w:r w:rsidRPr="00992CCF" w:rsidDel="00B677E4">
          <w:rPr>
            <w:sz w:val="22"/>
          </w:rPr>
          <w:fldChar w:fldCharType="begin"/>
        </w:r>
        <w:r w:rsidRPr="00350E3B" w:rsidDel="00B677E4">
          <w:rPr>
            <w:szCs w:val="20"/>
            <w:lang w:val="en-GB"/>
            <w:rPrChange w:id="3604" w:author="Jonathan Leipold - BDAE Gruppe" w:date="2023-10-29T10:13:00Z">
              <w:rPr>
                <w:szCs w:val="20"/>
              </w:rPr>
            </w:rPrChange>
          </w:rPr>
          <w:delInstrText>HYPERLINK "https://towardsdatascience.com/5-machine-learning-techniques-for-sales-forecasting-598e4984b109"</w:delInstrText>
        </w:r>
        <w:r w:rsidRPr="00992CCF" w:rsidDel="00B677E4">
          <w:rPr>
            <w:sz w:val="22"/>
          </w:rPr>
        </w:r>
        <w:r w:rsidRPr="00992CCF" w:rsidDel="00B677E4">
          <w:rPr>
            <w:sz w:val="22"/>
          </w:rPr>
          <w:fldChar w:fldCharType="separate"/>
        </w:r>
        <w:r w:rsidR="00B720EB" w:rsidRPr="00350E3B" w:rsidDel="00B677E4">
          <w:rPr>
            <w:rStyle w:val="Hyperlink"/>
            <w:szCs w:val="20"/>
            <w:lang w:val="en-GB"/>
          </w:rPr>
          <w:delText>https://towardsdatascience.com/5-machine-learning-techniques-for-sales-forecasting-598e4984b109</w:delText>
        </w:r>
        <w:r w:rsidRPr="00992CCF" w:rsidDel="00B677E4">
          <w:rPr>
            <w:rStyle w:val="Hyperlink"/>
            <w:szCs w:val="20"/>
            <w:lang w:val="en-GB"/>
          </w:rPr>
          <w:fldChar w:fldCharType="end"/>
        </w:r>
        <w:r w:rsidR="00B720EB" w:rsidRPr="00350E3B" w:rsidDel="00B677E4">
          <w:rPr>
            <w:szCs w:val="20"/>
            <w:lang w:val="en-GB"/>
          </w:rPr>
          <w:delText xml:space="preserve"> </w:delText>
        </w:r>
      </w:del>
    </w:p>
    <w:p w14:paraId="32404053" w14:textId="1C1D0B20" w:rsidR="38A32F5D" w:rsidRPr="00350E3B" w:rsidRDefault="38A32F5D">
      <w:pPr>
        <w:pStyle w:val="ListBullet"/>
        <w:ind w:left="0" w:firstLine="0"/>
        <w:rPr>
          <w:del w:id="3605" w:author="Jonathan Leipold - BDAE Gruppe" w:date="2023-10-21T17:55:00Z"/>
          <w:rFonts w:ascii="Constantia" w:eastAsia="Constantia" w:hAnsi="Constantia" w:cs="Constantia"/>
          <w:lang w:val="en-GB"/>
          <w:rPrChange w:id="3606" w:author="Jonathan Leipold - BDAE Gruppe" w:date="2023-10-29T10:13:00Z">
            <w:rPr>
              <w:del w:id="3607" w:author="Jonathan Leipold - BDAE Gruppe" w:date="2023-10-21T17:55:00Z"/>
              <w:lang w:val="en-GB"/>
            </w:rPr>
          </w:rPrChange>
        </w:rPr>
        <w:pPrChange w:id="3608" w:author="Jonathan Leipold - BDAE Gruppe" w:date="2023-10-29T10:13:00Z">
          <w:pPr>
            <w:pStyle w:val="ListBullet"/>
          </w:pPr>
        </w:pPrChange>
      </w:pPr>
      <w:ins w:id="3609" w:author="Gastbenutzer" w:date="2023-10-28T18:35:00Z">
        <w:del w:id="3610" w:author="Jonathan Leipold - BDAE Gruppe" w:date="2023-10-29T10:13:00Z">
          <w:r w:rsidRPr="00350E3B" w:rsidDel="00350E3B">
            <w:rPr>
              <w:rFonts w:ascii="Constantia" w:eastAsia="Constantia" w:hAnsi="Constantia" w:cs="Constantia"/>
              <w:sz w:val="22"/>
              <w:lang w:val="en-GB"/>
              <w:rPrChange w:id="3611" w:author="Jonathan Leipold - BDAE Gruppe" w:date="2023-10-29T10:13:00Z">
                <w:rPr>
                  <w:rFonts w:ascii="Constantia" w:eastAsia="Constantia" w:hAnsi="Constantia" w:cs="Constantia"/>
                  <w:sz w:val="22"/>
                </w:rPr>
              </w:rPrChange>
            </w:rPr>
            <w:delText>https://www.kaggle.com/code/robikscube/tutorial-time-series-forecasting-with-xgboost</w:delText>
          </w:r>
        </w:del>
      </w:ins>
    </w:p>
    <w:p w14:paraId="2DE3BFE2" w14:textId="214085BF" w:rsidR="00A334D9" w:rsidRPr="00350E3B" w:rsidDel="00350E3B" w:rsidRDefault="00A334D9">
      <w:pPr>
        <w:pStyle w:val="ListBullet"/>
        <w:numPr>
          <w:ilvl w:val="0"/>
          <w:numId w:val="0"/>
        </w:numPr>
        <w:rPr>
          <w:del w:id="3612" w:author="Jonathan Leipold - BDAE Gruppe" w:date="2023-10-29T10:13:00Z"/>
          <w:szCs w:val="20"/>
          <w:lang w:val="en-GB"/>
        </w:rPr>
        <w:pPrChange w:id="3613" w:author="Jonathan Leipold - BDAE Gruppe" w:date="2023-10-29T10:13:00Z">
          <w:pPr>
            <w:pStyle w:val="ListBullet"/>
          </w:pPr>
        </w:pPrChange>
      </w:pPr>
    </w:p>
    <w:p w14:paraId="554CEDD3" w14:textId="72BD68FC" w:rsidR="00F97EEB" w:rsidRPr="00D02C60" w:rsidDel="00D951DA" w:rsidRDefault="00F97EEB" w:rsidP="00F97EEB">
      <w:pPr>
        <w:pStyle w:val="ListBullet"/>
        <w:rPr>
          <w:del w:id="3614" w:author="Jonathan Leipold - BDAE Gruppe" w:date="2023-10-21T13:10:00Z"/>
          <w:szCs w:val="20"/>
          <w:lang w:val="en-GB"/>
        </w:rPr>
      </w:pPr>
      <w:del w:id="3615" w:author="Jonathan Leipold - BDAE Gruppe" w:date="2023-10-21T13:10:00Z">
        <w:r w:rsidRPr="00D02C60" w:rsidDel="00D951DA">
          <w:rPr>
            <w:szCs w:val="20"/>
            <w:lang w:val="en-GB"/>
          </w:rPr>
          <w:delText>What bibliographical elements (research articles, blog, books, etc.) did you rely on to carry out your project?</w:delText>
        </w:r>
      </w:del>
    </w:p>
    <w:p w14:paraId="034C9C23" w14:textId="77777777" w:rsidR="00F97EEB" w:rsidRPr="00992CCF" w:rsidRDefault="00F97EEB" w:rsidP="00F97EEB">
      <w:pPr>
        <w:pStyle w:val="Heading1"/>
        <w:rPr>
          <w:sz w:val="28"/>
          <w:szCs w:val="28"/>
          <w:rPrChange w:id="3616" w:author="Jonathan Leipold - BDAE Gruppe" w:date="2023-10-18T10:09:00Z">
            <w:rPr/>
          </w:rPrChange>
        </w:rPr>
      </w:pPr>
      <w:bookmarkStart w:id="3617" w:name="_Toc148803251"/>
      <w:bookmarkStart w:id="3618" w:name="_Toc149725192"/>
      <w:proofErr w:type="spellStart"/>
      <w:r w:rsidRPr="59DC0485">
        <w:rPr>
          <w:sz w:val="28"/>
          <w:szCs w:val="28"/>
          <w:rPrChange w:id="3619" w:author="Jonathan Leipold - BDAE Gruppe" w:date="2023-10-18T10:09:00Z">
            <w:rPr/>
          </w:rPrChange>
        </w:rPr>
        <w:t>Appendices</w:t>
      </w:r>
      <w:bookmarkEnd w:id="3617"/>
      <w:bookmarkEnd w:id="3618"/>
      <w:proofErr w:type="spellEnd"/>
      <w:r w:rsidRPr="59DC0485">
        <w:rPr>
          <w:sz w:val="28"/>
          <w:szCs w:val="28"/>
          <w:rPrChange w:id="3620" w:author="Jonathan Leipold - BDAE Gruppe" w:date="2023-10-18T10:09:00Z">
            <w:rPr/>
          </w:rPrChange>
        </w:rPr>
        <w:t> </w:t>
      </w:r>
    </w:p>
    <w:p w14:paraId="0ED34DF4" w14:textId="0D709D8E" w:rsidR="002E2CF3" w:rsidRDefault="00203072">
      <w:pPr>
        <w:pStyle w:val="Heading3"/>
        <w:rPr>
          <w:ins w:id="3621" w:author="Jonathan Leipold - BDAE Gruppe" w:date="2023-10-29T09:26:00Z"/>
          <w:lang w:val="en-GB"/>
        </w:rPr>
        <w:pPrChange w:id="3622" w:author="Jonathan Leipold - BDAE Gruppe" w:date="2023-10-29T09:26:00Z">
          <w:pPr>
            <w:pStyle w:val="ListBullet"/>
            <w:numPr>
              <w:numId w:val="0"/>
            </w:numPr>
            <w:tabs>
              <w:tab w:val="clear" w:pos="360"/>
            </w:tabs>
            <w:ind w:left="0" w:firstLine="0"/>
          </w:pPr>
        </w:pPrChange>
      </w:pPr>
      <w:bookmarkStart w:id="3623" w:name="_Toc149725193"/>
      <w:ins w:id="3624" w:author="Jonathan Leipold - BDAE Gruppe" w:date="2023-10-29T09:26:00Z">
        <w:r>
          <w:rPr>
            <w:lang w:val="en-GB"/>
          </w:rPr>
          <w:t>Figures</w:t>
        </w:r>
      </w:ins>
      <w:ins w:id="3625" w:author="Jonathan Leipold - BDAE Gruppe" w:date="2023-10-29T09:41:00Z">
        <w:r w:rsidR="00D01DE6">
          <w:rPr>
            <w:lang w:val="en-GB"/>
          </w:rPr>
          <w:t xml:space="preserve"> &amp; tables</w:t>
        </w:r>
      </w:ins>
      <w:bookmarkEnd w:id="3623"/>
    </w:p>
    <w:p w14:paraId="60B9CDEE" w14:textId="7A865762" w:rsidR="002E2CF3" w:rsidRDefault="00F97EEB">
      <w:pPr>
        <w:pStyle w:val="ListBullet"/>
        <w:numPr>
          <w:ilvl w:val="0"/>
          <w:numId w:val="0"/>
        </w:numPr>
        <w:rPr>
          <w:ins w:id="3626" w:author="Jonathan Leipold - BDAE Gruppe" w:date="2023-10-29T09:25:00Z"/>
        </w:rPr>
        <w:pPrChange w:id="3627" w:author="Jonathan Leipold - BDAE Gruppe" w:date="2023-10-29T09:26:00Z">
          <w:pPr>
            <w:pStyle w:val="ListBullet"/>
          </w:pPr>
        </w:pPrChange>
      </w:pPr>
      <w:del w:id="3628" w:author="Jonathan Leipold - BDAE Gruppe" w:date="2023-10-29T09:26:00Z">
        <w:r w:rsidRPr="00247495" w:rsidDel="002E2CF3">
          <w:rPr>
            <w:color w:val="1AB39F" w:themeColor="accent6"/>
            <w:szCs w:val="20"/>
            <w:lang w:val="en-GB"/>
            <w:rPrChange w:id="3629" w:author="Jonathan Leipold - BDAE Gruppe" w:date="2023-10-21T13:11:00Z">
              <w:rPr>
                <w:lang w:val="en-GB"/>
              </w:rPr>
            </w:rPrChange>
          </w:rPr>
          <w:delText>Gantt diagram.</w:delText>
        </w:r>
      </w:del>
      <w:ins w:id="3630" w:author="Jonathan Leipold - BDAE Gruppe" w:date="2023-10-29T09:25:00Z">
        <w:r w:rsidR="002E2CF3">
          <w:rPr>
            <w:noProof/>
          </w:rPr>
          <w:drawing>
            <wp:inline distT="0" distB="0" distL="0" distR="0" wp14:anchorId="447397A4" wp14:editId="218D3949">
              <wp:extent cx="5274310" cy="1862455"/>
              <wp:effectExtent l="0" t="0" r="2540" b="4445"/>
              <wp:docPr id="287454548" name="Grafik 287454548"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25748790"/>
                      <pic:cNvPicPr/>
                    </pic:nvPicPr>
                    <pic:blipFill>
                      <a:blip r:embed="rId30">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ins>
    </w:p>
    <w:p w14:paraId="531E1760" w14:textId="77777777" w:rsidR="002E2CF3" w:rsidRPr="00E76E47" w:rsidRDefault="002E2CF3">
      <w:pPr>
        <w:pStyle w:val="ListBullet"/>
        <w:numPr>
          <w:ilvl w:val="0"/>
          <w:numId w:val="0"/>
        </w:numPr>
        <w:ind w:left="360" w:hanging="360"/>
        <w:rPr>
          <w:ins w:id="3631" w:author="Jonathan Leipold - BDAE Gruppe" w:date="2023-10-29T09:25:00Z"/>
          <w:i/>
          <w:iCs/>
          <w:szCs w:val="20"/>
          <w:lang w:val="en-GB"/>
        </w:rPr>
        <w:pPrChange w:id="3632" w:author="Jonathan Leipold - BDAE Gruppe" w:date="2023-10-29T09:26:00Z">
          <w:pPr>
            <w:pStyle w:val="ListBullet"/>
          </w:pPr>
        </w:pPrChange>
      </w:pPr>
      <w:bookmarkStart w:id="3633" w:name="_Ref149464116"/>
      <w:ins w:id="3634" w:author="Jonathan Leipold - BDAE Gruppe" w:date="2023-10-29T09:25: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4</w:t>
        </w:r>
        <w:r>
          <w:fldChar w:fldCharType="end"/>
        </w:r>
        <w:r w:rsidRPr="00E76E47">
          <w:rPr>
            <w:lang w:val="en-GB"/>
          </w:rPr>
          <w:t>: Target &amp; Feature variables in the ERP System</w:t>
        </w:r>
        <w:bookmarkEnd w:id="3633"/>
      </w:ins>
    </w:p>
    <w:p w14:paraId="6007BD5C" w14:textId="77777777" w:rsidR="00BD1A84" w:rsidRDefault="00BD1A84" w:rsidP="00BD1A84">
      <w:pPr>
        <w:keepNext/>
        <w:rPr>
          <w:ins w:id="3635" w:author="Jonathan Leipold - BDAE Gruppe" w:date="2023-10-29T09:31:00Z"/>
        </w:rPr>
      </w:pPr>
      <w:ins w:id="3636" w:author="Jonathan Leipold - BDAE Gruppe" w:date="2023-10-29T09:31:00Z">
        <w:r>
          <w:rPr>
            <w:noProof/>
          </w:rPr>
          <w:lastRenderedPageBreak/>
          <w:drawing>
            <wp:inline distT="0" distB="0" distL="0" distR="0" wp14:anchorId="052729E7" wp14:editId="4A7F405C">
              <wp:extent cx="5274310" cy="2580005"/>
              <wp:effectExtent l="0" t="0" r="2540" b="0"/>
              <wp:docPr id="1736855212" name="Grafik 1736855212"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79962489"/>
                      <pic:cNvPicPr/>
                    </pic:nvPicPr>
                    <pic:blipFill>
                      <a:blip r:embed="rId31">
                        <a:extLst>
                          <a:ext uri="{28A0092B-C50C-407E-A947-70E740481C1C}">
                            <a14:useLocalDpi xmlns:a14="http://schemas.microsoft.com/office/drawing/2010/main" val="0"/>
                          </a:ext>
                        </a:extLst>
                      </a:blip>
                      <a:stretch>
                        <a:fillRect/>
                      </a:stretch>
                    </pic:blipFill>
                    <pic:spPr>
                      <a:xfrm>
                        <a:off x="0" y="0"/>
                        <a:ext cx="5274310" cy="2580005"/>
                      </a:xfrm>
                      <a:prstGeom prst="rect">
                        <a:avLst/>
                      </a:prstGeom>
                    </pic:spPr>
                  </pic:pic>
                </a:graphicData>
              </a:graphic>
            </wp:inline>
          </w:drawing>
        </w:r>
      </w:ins>
    </w:p>
    <w:p w14:paraId="23F865E3" w14:textId="77777777" w:rsidR="00BD1A84" w:rsidRPr="00E76E47" w:rsidRDefault="00BD1A84" w:rsidP="00BD1A84">
      <w:pPr>
        <w:pStyle w:val="Caption"/>
        <w:rPr>
          <w:ins w:id="3637" w:author="Jonathan Leipold - BDAE Gruppe" w:date="2023-10-29T09:31:00Z"/>
          <w:rFonts w:asciiTheme="majorHAnsi" w:eastAsiaTheme="majorEastAsia" w:hAnsiTheme="majorHAnsi" w:cstheme="majorBidi"/>
          <w:color w:val="007789" w:themeColor="accent1" w:themeShade="BF"/>
          <w:szCs w:val="20"/>
          <w:lang w:val="en-GB"/>
        </w:rPr>
      </w:pPr>
      <w:bookmarkStart w:id="3638" w:name="_Ref149464499"/>
      <w:ins w:id="3639" w:author="Jonathan Leipold - BDAE Gruppe" w:date="2023-10-29T09:31: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5</w:t>
        </w:r>
        <w:r>
          <w:fldChar w:fldCharType="end"/>
        </w:r>
        <w:bookmarkEnd w:id="3638"/>
        <w:r w:rsidRPr="00E76E47">
          <w:rPr>
            <w:lang w:val="en-GB"/>
          </w:rPr>
          <w:t>: Claim &amp; Premium variables in the ERP System</w:t>
        </w:r>
      </w:ins>
    </w:p>
    <w:p w14:paraId="0B698BC9" w14:textId="77777777" w:rsidR="00BD1A84" w:rsidRPr="00E76E47" w:rsidRDefault="00BD1A84" w:rsidP="00BD1A84">
      <w:pPr>
        <w:jc w:val="center"/>
        <w:rPr>
          <w:ins w:id="3640" w:author="Jonathan Leipold - BDAE Gruppe" w:date="2023-10-29T09:31:00Z"/>
          <w:rFonts w:asciiTheme="majorHAnsi" w:eastAsiaTheme="majorEastAsia" w:hAnsiTheme="majorHAnsi" w:cstheme="majorBidi"/>
          <w:color w:val="007789" w:themeColor="accent1" w:themeShade="BF"/>
          <w:sz w:val="28"/>
          <w:szCs w:val="28"/>
          <w:lang w:val="en-GB"/>
        </w:rPr>
      </w:pPr>
      <w:ins w:id="3641" w:author="Jonathan Leipold - BDAE Gruppe" w:date="2023-10-29T09:31:00Z">
        <w:r w:rsidRPr="00FE1A47">
          <w:rPr>
            <w:rFonts w:ascii="Calibri" w:hAnsi="Calibri" w:cs="Calibri"/>
            <w:szCs w:val="20"/>
            <w:lang w:val="en-GB"/>
          </w:rPr>
          <w:t>↓</w:t>
        </w:r>
      </w:ins>
    </w:p>
    <w:p w14:paraId="6B245B15" w14:textId="77777777" w:rsidR="00BD1A84" w:rsidRDefault="00BD1A84" w:rsidP="00BD1A84">
      <w:pPr>
        <w:keepNext/>
        <w:rPr>
          <w:ins w:id="3642" w:author="Jonathan Leipold - BDAE Gruppe" w:date="2023-10-29T09:31:00Z"/>
        </w:rPr>
      </w:pPr>
      <w:ins w:id="3643" w:author="Jonathan Leipold - BDAE Gruppe" w:date="2023-10-29T09:31:00Z">
        <w:r>
          <w:rPr>
            <w:noProof/>
          </w:rPr>
          <w:drawing>
            <wp:inline distT="0" distB="0" distL="0" distR="0" wp14:anchorId="0ED4E12B" wp14:editId="17CED6A3">
              <wp:extent cx="5274310" cy="1968500"/>
              <wp:effectExtent l="0" t="0" r="2540" b="0"/>
              <wp:docPr id="1504474364" name="Grafik 1504474364"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9368330"/>
                      <pic:cNvPicPr/>
                    </pic:nvPicPr>
                    <pic:blipFill>
                      <a:blip r:embed="rId32">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ins>
    </w:p>
    <w:p w14:paraId="6CC73641" w14:textId="77777777" w:rsidR="00BD1A84" w:rsidRPr="00FE1A47" w:rsidRDefault="00BD1A84" w:rsidP="00BD1A84">
      <w:pPr>
        <w:pStyle w:val="Caption"/>
        <w:rPr>
          <w:ins w:id="3644" w:author="Jonathan Leipold - BDAE Gruppe" w:date="2023-10-29T09:31:00Z"/>
          <w:szCs w:val="20"/>
          <w:lang w:val="en-GB"/>
        </w:rPr>
      </w:pPr>
      <w:ins w:id="3645" w:author="Jonathan Leipold - BDAE Gruppe" w:date="2023-10-29T09:31: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6</w:t>
        </w:r>
        <w:r>
          <w:fldChar w:fldCharType="end"/>
        </w:r>
        <w:r w:rsidRPr="00E76E47">
          <w:rPr>
            <w:lang w:val="en-GB"/>
          </w:rPr>
          <w:t>: Feature Engineering of premium- &amp; claims-data</w:t>
        </w:r>
      </w:ins>
    </w:p>
    <w:p w14:paraId="31793EBF" w14:textId="77777777" w:rsidR="00BD1A84" w:rsidRPr="00E76E47" w:rsidRDefault="00BD1A84" w:rsidP="00BD1A84">
      <w:pPr>
        <w:jc w:val="center"/>
        <w:rPr>
          <w:ins w:id="3646" w:author="Jonathan Leipold - BDAE Gruppe" w:date="2023-10-29T09:31:00Z"/>
          <w:rFonts w:asciiTheme="majorHAnsi" w:eastAsiaTheme="majorEastAsia" w:hAnsiTheme="majorHAnsi" w:cstheme="majorBidi"/>
          <w:color w:val="007789" w:themeColor="accent1" w:themeShade="BF"/>
          <w:sz w:val="28"/>
          <w:szCs w:val="28"/>
          <w:lang w:val="en-GB"/>
        </w:rPr>
      </w:pPr>
      <w:ins w:id="3647" w:author="Jonathan Leipold - BDAE Gruppe" w:date="2023-10-29T09:31:00Z">
        <w:r w:rsidRPr="00FE1A47">
          <w:rPr>
            <w:rFonts w:ascii="Calibri" w:hAnsi="Calibri" w:cs="Calibri"/>
            <w:szCs w:val="20"/>
            <w:lang w:val="en-GB"/>
          </w:rPr>
          <w:t>↓</w:t>
        </w:r>
      </w:ins>
    </w:p>
    <w:p w14:paraId="1368E4DB" w14:textId="77777777" w:rsidR="00BD1A84" w:rsidRDefault="00BD1A84" w:rsidP="00BD1A84">
      <w:pPr>
        <w:keepNext/>
        <w:rPr>
          <w:ins w:id="3648" w:author="Jonathan Leipold - BDAE Gruppe" w:date="2023-10-29T09:31:00Z"/>
        </w:rPr>
      </w:pPr>
      <w:commentRangeStart w:id="3649"/>
      <w:commentRangeStart w:id="3650"/>
      <w:ins w:id="3651" w:author="Jonathan Leipold - BDAE Gruppe" w:date="2023-10-29T09:31:00Z">
        <w:r>
          <w:rPr>
            <w:noProof/>
          </w:rPr>
          <w:drawing>
            <wp:inline distT="0" distB="0" distL="0" distR="0" wp14:anchorId="750CDE8A" wp14:editId="09C23E3C">
              <wp:extent cx="5274310" cy="1549400"/>
              <wp:effectExtent l="0" t="0" r="0" b="0"/>
              <wp:docPr id="1634778331" name="Grafik 163477833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89583850"/>
                      <pic:cNvPicPr/>
                    </pic:nvPicPr>
                    <pic:blipFill>
                      <a:blip r:embed="rId33">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commentRangeEnd w:id="3649"/>
        <w:r>
          <w:rPr>
            <w:rStyle w:val="CommentReference"/>
          </w:rPr>
          <w:commentReference w:id="3649"/>
        </w:r>
      </w:ins>
      <w:commentRangeEnd w:id="3650"/>
      <w:ins w:id="3652" w:author="Jonathan Leipold - BDAE Gruppe" w:date="2023-10-31T11:29:00Z">
        <w:r w:rsidR="00115689">
          <w:rPr>
            <w:rStyle w:val="CommentReference"/>
          </w:rPr>
          <w:commentReference w:id="3650"/>
        </w:r>
      </w:ins>
    </w:p>
    <w:p w14:paraId="3A205344" w14:textId="77777777" w:rsidR="00BD1A84" w:rsidRPr="00FE1A47" w:rsidRDefault="00BD1A84" w:rsidP="00BD1A84">
      <w:pPr>
        <w:pStyle w:val="Caption"/>
        <w:rPr>
          <w:ins w:id="3653" w:author="Jonathan Leipold - BDAE Gruppe" w:date="2023-10-29T09:31:00Z"/>
          <w:szCs w:val="20"/>
          <w:lang w:val="en-GB"/>
        </w:rPr>
      </w:pPr>
      <w:bookmarkStart w:id="3654" w:name="_Ref149464519"/>
      <w:ins w:id="3655" w:author="Jonathan Leipold - BDAE Gruppe" w:date="2023-10-29T09:31:00Z">
        <w:r w:rsidRPr="00E76E47">
          <w:rPr>
            <w:lang w:val="en-GB"/>
          </w:rPr>
          <w:t xml:space="preserve">Figure </w:t>
        </w:r>
        <w:r>
          <w:fldChar w:fldCharType="begin"/>
        </w:r>
        <w:r w:rsidRPr="773EB945">
          <w:rPr>
            <w:lang w:val="en-GB"/>
          </w:rPr>
          <w:instrText xml:space="preserve"> SEQ Figure \* ARABIC </w:instrText>
        </w:r>
        <w:r>
          <w:fldChar w:fldCharType="separate"/>
        </w:r>
        <w:r>
          <w:rPr>
            <w:noProof/>
            <w:lang w:val="en-GB"/>
          </w:rPr>
          <w:t>7</w:t>
        </w:r>
        <w:r>
          <w:fldChar w:fldCharType="end"/>
        </w:r>
        <w:bookmarkEnd w:id="3654"/>
        <w:r w:rsidRPr="00E76E47">
          <w:rPr>
            <w:lang w:val="en-GB"/>
          </w:rPr>
          <w:t xml:space="preserve">: Example of premium- &amp; claims-data </w:t>
        </w:r>
      </w:ins>
    </w:p>
    <w:p w14:paraId="3953B901" w14:textId="6DD779DB" w:rsidR="002E2CF3" w:rsidDel="00D01DE6" w:rsidRDefault="002E2CF3" w:rsidP="00203072">
      <w:pPr>
        <w:pStyle w:val="ListBullet"/>
        <w:numPr>
          <w:ilvl w:val="0"/>
          <w:numId w:val="0"/>
        </w:numPr>
        <w:ind w:left="360" w:hanging="360"/>
        <w:rPr>
          <w:del w:id="3656" w:author="Jonathan Leipold - BDAE Gruppe" w:date="2023-10-29T09:26:00Z"/>
          <w:color w:val="1AB39F" w:themeColor="accent6"/>
          <w:szCs w:val="20"/>
          <w:lang w:val="en-GB"/>
        </w:rPr>
      </w:pPr>
    </w:p>
    <w:p w14:paraId="3010969E" w14:textId="77777777" w:rsidR="00D01DE6" w:rsidRDefault="00D01DE6" w:rsidP="00203072">
      <w:pPr>
        <w:pStyle w:val="ListBullet"/>
        <w:numPr>
          <w:ilvl w:val="0"/>
          <w:numId w:val="0"/>
        </w:numPr>
        <w:ind w:left="360" w:hanging="360"/>
        <w:rPr>
          <w:ins w:id="3657" w:author="Jonathan Leipold - BDAE Gruppe" w:date="2023-10-29T09:41:00Z"/>
          <w:color w:val="1AB39F" w:themeColor="accent6"/>
          <w:szCs w:val="20"/>
          <w:lang w:val="en-GB"/>
        </w:rPr>
      </w:pPr>
    </w:p>
    <w:p w14:paraId="7E122565" w14:textId="1519A25C" w:rsidR="004223A3" w:rsidRDefault="004223A3">
      <w:pPr>
        <w:pStyle w:val="Caption"/>
        <w:keepNext/>
        <w:rPr>
          <w:ins w:id="3658" w:author="Jonathan Leipold - BDAE Gruppe" w:date="2023-10-29T09:48:00Z"/>
        </w:rPr>
        <w:pPrChange w:id="3659" w:author="Jonathan Leipold - BDAE Gruppe" w:date="2023-10-29T09:48:00Z">
          <w:pPr/>
        </w:pPrChange>
      </w:pPr>
      <w:bookmarkStart w:id="3660" w:name="_Ref149465363"/>
      <w:ins w:id="3661" w:author="Jonathan Leipold - BDAE Gruppe" w:date="2023-10-29T09:48:00Z">
        <w:r>
          <w:lastRenderedPageBreak/>
          <w:t xml:space="preserve">Table </w:t>
        </w:r>
        <w:r>
          <w:fldChar w:fldCharType="begin"/>
        </w:r>
        <w:r>
          <w:instrText xml:space="preserve"> SEQ Table \* ARABIC </w:instrText>
        </w:r>
      </w:ins>
      <w:r>
        <w:fldChar w:fldCharType="separate"/>
      </w:r>
      <w:ins w:id="3662" w:author="Jonathan Leipold - BDAE Gruppe" w:date="2023-10-29T09:48:00Z">
        <w:r>
          <w:rPr>
            <w:noProof/>
          </w:rPr>
          <w:t>2</w:t>
        </w:r>
        <w:r>
          <w:fldChar w:fldCharType="end"/>
        </w:r>
        <w:r>
          <w:t xml:space="preserve">: </w:t>
        </w:r>
        <w:proofErr w:type="spellStart"/>
        <w:r>
          <w:t>Churn</w:t>
        </w:r>
        <w:proofErr w:type="spellEnd"/>
        <w:r>
          <w:t xml:space="preserve"> </w:t>
        </w:r>
        <w:proofErr w:type="spellStart"/>
        <w:r>
          <w:t>prediction</w:t>
        </w:r>
        <w:proofErr w:type="spellEnd"/>
        <w:r>
          <w:t xml:space="preserve"> </w:t>
        </w:r>
        <w:proofErr w:type="spellStart"/>
        <w:r>
          <w:t>column</w:t>
        </w:r>
        <w:proofErr w:type="spellEnd"/>
        <w:r>
          <w:t xml:space="preserve"> </w:t>
        </w:r>
        <w:proofErr w:type="spellStart"/>
        <w:r>
          <w:t>descriptions</w:t>
        </w:r>
        <w:bookmarkEnd w:id="3660"/>
        <w:proofErr w:type="spellEnd"/>
      </w:ins>
    </w:p>
    <w:tbl>
      <w:tblPr>
        <w:tblStyle w:val="TableGrid"/>
        <w:tblW w:w="0" w:type="auto"/>
        <w:tblLook w:val="04A0" w:firstRow="1" w:lastRow="0" w:firstColumn="1" w:lastColumn="0" w:noHBand="0" w:noVBand="1"/>
        <w:tblPrChange w:id="3663" w:author="Jonathan Leipold - BDAE Gruppe" w:date="2023-10-29T09:48:00Z">
          <w:tblPr>
            <w:tblStyle w:val="TableGrid"/>
            <w:tblW w:w="0" w:type="auto"/>
            <w:tblLook w:val="04A0" w:firstRow="1" w:lastRow="0" w:firstColumn="1" w:lastColumn="0" w:noHBand="0" w:noVBand="1"/>
          </w:tblPr>
        </w:tblPrChange>
      </w:tblPr>
      <w:tblGrid>
        <w:gridCol w:w="3077"/>
        <w:gridCol w:w="1159"/>
        <w:gridCol w:w="4060"/>
        <w:tblGridChange w:id="3664">
          <w:tblGrid>
            <w:gridCol w:w="3077"/>
            <w:gridCol w:w="4"/>
            <w:gridCol w:w="1149"/>
            <w:gridCol w:w="5"/>
            <w:gridCol w:w="4061"/>
          </w:tblGrid>
        </w:tblGridChange>
      </w:tblGrid>
      <w:tr w:rsidR="004223A3" w:rsidRPr="004223A3" w14:paraId="5CD7AFBF" w14:textId="77777777" w:rsidTr="004223A3">
        <w:trPr>
          <w:trHeight w:val="292"/>
          <w:ins w:id="3665" w:author="Jonathan Leipold - BDAE Gruppe" w:date="2023-10-29T09:42:00Z"/>
          <w:trPrChange w:id="3666" w:author="Jonathan Leipold - BDAE Gruppe" w:date="2023-10-29T09:48:00Z">
            <w:trPr>
              <w:trHeight w:val="292"/>
            </w:trPr>
          </w:trPrChange>
        </w:trPr>
        <w:tc>
          <w:tcPr>
            <w:tcW w:w="3077" w:type="dxa"/>
            <w:noWrap/>
            <w:hideMark/>
            <w:tcPrChange w:id="3667" w:author="Jonathan Leipold - BDAE Gruppe" w:date="2023-10-29T09:48:00Z">
              <w:tcPr>
                <w:tcW w:w="3114" w:type="dxa"/>
                <w:gridSpan w:val="2"/>
                <w:noWrap/>
                <w:hideMark/>
              </w:tcPr>
            </w:tcPrChange>
          </w:tcPr>
          <w:p w14:paraId="77DE789E" w14:textId="77777777" w:rsidR="0017344B" w:rsidRPr="0017344B" w:rsidRDefault="0017344B">
            <w:pPr>
              <w:rPr>
                <w:ins w:id="3668" w:author="Jonathan Leipold - BDAE Gruppe" w:date="2023-10-29T09:42:00Z"/>
                <w:b/>
                <w:bCs/>
                <w:rPrChange w:id="3669" w:author="Jonathan Leipold - BDAE Gruppe" w:date="2023-10-29T09:43:00Z">
                  <w:rPr>
                    <w:ins w:id="3670" w:author="Jonathan Leipold - BDAE Gruppe" w:date="2023-10-29T09:42:00Z"/>
                  </w:rPr>
                </w:rPrChange>
              </w:rPr>
              <w:pPrChange w:id="3671" w:author="Jonathan Leipold - BDAE Gruppe" w:date="2023-10-29T09:42:00Z">
                <w:pPr>
                  <w:pStyle w:val="ListBullet"/>
                </w:pPr>
              </w:pPrChange>
            </w:pPr>
            <w:proofErr w:type="spellStart"/>
            <w:ins w:id="3672" w:author="Jonathan Leipold - BDAE Gruppe" w:date="2023-10-29T09:42:00Z">
              <w:r w:rsidRPr="0017344B">
                <w:rPr>
                  <w:b/>
                  <w:bCs/>
                  <w:rPrChange w:id="3673" w:author="Jonathan Leipold - BDAE Gruppe" w:date="2023-10-29T09:43:00Z">
                    <w:rPr/>
                  </w:rPrChange>
                </w:rPr>
                <w:t>Column</w:t>
              </w:r>
              <w:proofErr w:type="spellEnd"/>
            </w:ins>
          </w:p>
        </w:tc>
        <w:tc>
          <w:tcPr>
            <w:tcW w:w="1159" w:type="dxa"/>
            <w:noWrap/>
            <w:hideMark/>
            <w:tcPrChange w:id="3674" w:author="Jonathan Leipold - BDAE Gruppe" w:date="2023-10-29T09:48:00Z">
              <w:tcPr>
                <w:tcW w:w="1073" w:type="dxa"/>
                <w:noWrap/>
                <w:hideMark/>
              </w:tcPr>
            </w:tcPrChange>
          </w:tcPr>
          <w:p w14:paraId="2CC63B43" w14:textId="77777777" w:rsidR="0017344B" w:rsidRPr="0017344B" w:rsidRDefault="0017344B">
            <w:pPr>
              <w:rPr>
                <w:ins w:id="3675" w:author="Jonathan Leipold - BDAE Gruppe" w:date="2023-10-29T09:42:00Z"/>
                <w:b/>
                <w:bCs/>
                <w:rPrChange w:id="3676" w:author="Jonathan Leipold - BDAE Gruppe" w:date="2023-10-29T09:43:00Z">
                  <w:rPr>
                    <w:ins w:id="3677" w:author="Jonathan Leipold - BDAE Gruppe" w:date="2023-10-29T09:42:00Z"/>
                  </w:rPr>
                </w:rPrChange>
              </w:rPr>
              <w:pPrChange w:id="3678" w:author="Jonathan Leipold - BDAE Gruppe" w:date="2023-10-29T09:42:00Z">
                <w:pPr>
                  <w:pStyle w:val="ListBullet"/>
                </w:pPr>
              </w:pPrChange>
            </w:pPr>
            <w:proofErr w:type="spellStart"/>
            <w:ins w:id="3679" w:author="Jonathan Leipold - BDAE Gruppe" w:date="2023-10-29T09:42:00Z">
              <w:r w:rsidRPr="0017344B">
                <w:rPr>
                  <w:b/>
                  <w:bCs/>
                  <w:rPrChange w:id="3680" w:author="Jonathan Leipold - BDAE Gruppe" w:date="2023-10-29T09:43:00Z">
                    <w:rPr/>
                  </w:rPrChange>
                </w:rPr>
                <w:t>Datatype</w:t>
              </w:r>
              <w:proofErr w:type="spellEnd"/>
            </w:ins>
          </w:p>
        </w:tc>
        <w:tc>
          <w:tcPr>
            <w:tcW w:w="4060" w:type="dxa"/>
            <w:noWrap/>
            <w:hideMark/>
            <w:tcPrChange w:id="3681" w:author="Jonathan Leipold - BDAE Gruppe" w:date="2023-10-29T09:48:00Z">
              <w:tcPr>
                <w:tcW w:w="4109" w:type="dxa"/>
                <w:gridSpan w:val="2"/>
                <w:noWrap/>
                <w:hideMark/>
              </w:tcPr>
            </w:tcPrChange>
          </w:tcPr>
          <w:p w14:paraId="4BDC488A" w14:textId="77777777" w:rsidR="0017344B" w:rsidRPr="0017344B" w:rsidRDefault="0017344B">
            <w:pPr>
              <w:rPr>
                <w:ins w:id="3682" w:author="Jonathan Leipold - BDAE Gruppe" w:date="2023-10-29T09:42:00Z"/>
                <w:b/>
                <w:bCs/>
                <w:rPrChange w:id="3683" w:author="Jonathan Leipold - BDAE Gruppe" w:date="2023-10-29T09:43:00Z">
                  <w:rPr>
                    <w:ins w:id="3684" w:author="Jonathan Leipold - BDAE Gruppe" w:date="2023-10-29T09:42:00Z"/>
                  </w:rPr>
                </w:rPrChange>
              </w:rPr>
              <w:pPrChange w:id="3685" w:author="Jonathan Leipold - BDAE Gruppe" w:date="2023-10-29T09:42:00Z">
                <w:pPr>
                  <w:pStyle w:val="ListBullet"/>
                </w:pPr>
              </w:pPrChange>
            </w:pPr>
            <w:ins w:id="3686" w:author="Jonathan Leipold - BDAE Gruppe" w:date="2023-10-29T09:42:00Z">
              <w:r w:rsidRPr="0017344B">
                <w:rPr>
                  <w:b/>
                  <w:bCs/>
                  <w:rPrChange w:id="3687" w:author="Jonathan Leipold - BDAE Gruppe" w:date="2023-10-29T09:43:00Z">
                    <w:rPr/>
                  </w:rPrChange>
                </w:rPr>
                <w:t>Description</w:t>
              </w:r>
            </w:ins>
          </w:p>
        </w:tc>
      </w:tr>
      <w:tr w:rsidR="004223A3" w:rsidRPr="00087A69" w14:paraId="73F5A1E0" w14:textId="77777777" w:rsidTr="004223A3">
        <w:trPr>
          <w:trHeight w:val="292"/>
          <w:ins w:id="3688" w:author="Jonathan Leipold - BDAE Gruppe" w:date="2023-10-29T09:42:00Z"/>
          <w:trPrChange w:id="3689" w:author="Jonathan Leipold - BDAE Gruppe" w:date="2023-10-29T09:48:00Z">
            <w:trPr>
              <w:trHeight w:val="292"/>
            </w:trPr>
          </w:trPrChange>
        </w:trPr>
        <w:tc>
          <w:tcPr>
            <w:tcW w:w="3077" w:type="dxa"/>
            <w:noWrap/>
            <w:hideMark/>
            <w:tcPrChange w:id="3690" w:author="Jonathan Leipold - BDAE Gruppe" w:date="2023-10-29T09:48:00Z">
              <w:tcPr>
                <w:tcW w:w="3081" w:type="dxa"/>
                <w:noWrap/>
                <w:hideMark/>
              </w:tcPr>
            </w:tcPrChange>
          </w:tcPr>
          <w:p w14:paraId="597E1584" w14:textId="77777777" w:rsidR="0017344B" w:rsidRPr="0017344B" w:rsidRDefault="0017344B">
            <w:pPr>
              <w:rPr>
                <w:ins w:id="3691" w:author="Jonathan Leipold - BDAE Gruppe" w:date="2023-10-29T09:42:00Z"/>
              </w:rPr>
              <w:pPrChange w:id="3692" w:author="Jonathan Leipold - BDAE Gruppe" w:date="2023-10-29T09:42:00Z">
                <w:pPr>
                  <w:pStyle w:val="ListBullet"/>
                </w:pPr>
              </w:pPrChange>
            </w:pPr>
            <w:proofErr w:type="spellStart"/>
            <w:ins w:id="3693" w:author="Jonathan Leipold - BDAE Gruppe" w:date="2023-10-29T09:42:00Z">
              <w:r w:rsidRPr="0017344B">
                <w:t>ContractID</w:t>
              </w:r>
              <w:proofErr w:type="spellEnd"/>
            </w:ins>
          </w:p>
        </w:tc>
        <w:tc>
          <w:tcPr>
            <w:tcW w:w="1159" w:type="dxa"/>
            <w:noWrap/>
            <w:hideMark/>
            <w:tcPrChange w:id="3694" w:author="Jonathan Leipold - BDAE Gruppe" w:date="2023-10-29T09:48:00Z">
              <w:tcPr>
                <w:tcW w:w="1149" w:type="dxa"/>
                <w:gridSpan w:val="3"/>
                <w:noWrap/>
                <w:hideMark/>
              </w:tcPr>
            </w:tcPrChange>
          </w:tcPr>
          <w:p w14:paraId="550C4EB4" w14:textId="77777777" w:rsidR="0017344B" w:rsidRPr="0017344B" w:rsidRDefault="0017344B">
            <w:pPr>
              <w:rPr>
                <w:ins w:id="3695" w:author="Jonathan Leipold - BDAE Gruppe" w:date="2023-10-29T09:42:00Z"/>
              </w:rPr>
              <w:pPrChange w:id="3696" w:author="Jonathan Leipold - BDAE Gruppe" w:date="2023-10-29T09:42:00Z">
                <w:pPr>
                  <w:pStyle w:val="ListBullet"/>
                </w:pPr>
              </w:pPrChange>
            </w:pPr>
            <w:proofErr w:type="spellStart"/>
            <w:ins w:id="3697" w:author="Jonathan Leipold - BDAE Gruppe" w:date="2023-10-29T09:42:00Z">
              <w:r w:rsidRPr="0017344B">
                <w:t>string</w:t>
              </w:r>
              <w:proofErr w:type="spellEnd"/>
            </w:ins>
          </w:p>
        </w:tc>
        <w:tc>
          <w:tcPr>
            <w:tcW w:w="4060" w:type="dxa"/>
            <w:noWrap/>
            <w:hideMark/>
            <w:tcPrChange w:id="3698" w:author="Jonathan Leipold - BDAE Gruppe" w:date="2023-10-29T09:48:00Z">
              <w:tcPr>
                <w:tcW w:w="4066" w:type="dxa"/>
                <w:noWrap/>
                <w:hideMark/>
              </w:tcPr>
            </w:tcPrChange>
          </w:tcPr>
          <w:p w14:paraId="543442DB" w14:textId="77777777" w:rsidR="0017344B" w:rsidRPr="0017344B" w:rsidRDefault="0017344B">
            <w:pPr>
              <w:rPr>
                <w:ins w:id="3699" w:author="Jonathan Leipold - BDAE Gruppe" w:date="2023-10-29T09:42:00Z"/>
                <w:lang w:val="en-GB"/>
                <w:rPrChange w:id="3700" w:author="Jonathan Leipold - BDAE Gruppe" w:date="2023-10-29T09:42:00Z">
                  <w:rPr>
                    <w:ins w:id="3701" w:author="Jonathan Leipold - BDAE Gruppe" w:date="2023-10-29T09:42:00Z"/>
                    <w:color w:val="1AB39F" w:themeColor="accent6"/>
                    <w:szCs w:val="20"/>
                  </w:rPr>
                </w:rPrChange>
              </w:rPr>
              <w:pPrChange w:id="3702" w:author="Jonathan Leipold - BDAE Gruppe" w:date="2023-10-29T09:42:00Z">
                <w:pPr>
                  <w:pStyle w:val="ListBullet"/>
                </w:pPr>
              </w:pPrChange>
            </w:pPr>
            <w:ins w:id="3703" w:author="Jonathan Leipold - BDAE Gruppe" w:date="2023-10-29T09:42:00Z">
              <w:r w:rsidRPr="0017344B">
                <w:rPr>
                  <w:lang w:val="en-GB"/>
                  <w:rPrChange w:id="3704" w:author="Jonathan Leipold - BDAE Gruppe" w:date="2023-10-29T09:42:00Z">
                    <w:rPr>
                      <w:color w:val="1AB39F" w:themeColor="accent6"/>
                      <w:szCs w:val="20"/>
                    </w:rPr>
                  </w:rPrChange>
                </w:rPr>
                <w:t xml:space="preserve">pseudonymised unique </w:t>
              </w:r>
              <w:proofErr w:type="spellStart"/>
              <w:r w:rsidRPr="0017344B">
                <w:rPr>
                  <w:lang w:val="en-GB"/>
                  <w:rPrChange w:id="3705" w:author="Jonathan Leipold - BDAE Gruppe" w:date="2023-10-29T09:42:00Z">
                    <w:rPr>
                      <w:color w:val="1AB39F" w:themeColor="accent6"/>
                      <w:szCs w:val="20"/>
                    </w:rPr>
                  </w:rPrChange>
                </w:rPr>
                <w:t>ContractID</w:t>
              </w:r>
              <w:proofErr w:type="spellEnd"/>
              <w:r w:rsidRPr="0017344B">
                <w:rPr>
                  <w:lang w:val="en-GB"/>
                  <w:rPrChange w:id="3706" w:author="Jonathan Leipold - BDAE Gruppe" w:date="2023-10-29T09:42:00Z">
                    <w:rPr>
                      <w:color w:val="1AB39F" w:themeColor="accent6"/>
                      <w:szCs w:val="20"/>
                    </w:rPr>
                  </w:rPrChange>
                </w:rPr>
                <w:t xml:space="preserve"> (index / primary Key)</w:t>
              </w:r>
            </w:ins>
          </w:p>
        </w:tc>
      </w:tr>
      <w:tr w:rsidR="004223A3" w:rsidRPr="00087A69" w14:paraId="47EB4085" w14:textId="77777777" w:rsidTr="004223A3">
        <w:trPr>
          <w:trHeight w:val="292"/>
          <w:ins w:id="3707" w:author="Jonathan Leipold - BDAE Gruppe" w:date="2023-10-29T09:42:00Z"/>
          <w:trPrChange w:id="3708" w:author="Jonathan Leipold - BDAE Gruppe" w:date="2023-10-29T09:48:00Z">
            <w:trPr>
              <w:trHeight w:val="292"/>
            </w:trPr>
          </w:trPrChange>
        </w:trPr>
        <w:tc>
          <w:tcPr>
            <w:tcW w:w="3077" w:type="dxa"/>
            <w:noWrap/>
            <w:hideMark/>
            <w:tcPrChange w:id="3709" w:author="Jonathan Leipold - BDAE Gruppe" w:date="2023-10-29T09:48:00Z">
              <w:tcPr>
                <w:tcW w:w="3081" w:type="dxa"/>
                <w:noWrap/>
                <w:hideMark/>
              </w:tcPr>
            </w:tcPrChange>
          </w:tcPr>
          <w:p w14:paraId="314FF1CE" w14:textId="77777777" w:rsidR="0017344B" w:rsidRPr="0017344B" w:rsidRDefault="0017344B">
            <w:pPr>
              <w:rPr>
                <w:ins w:id="3710" w:author="Jonathan Leipold - BDAE Gruppe" w:date="2023-10-29T09:42:00Z"/>
              </w:rPr>
              <w:pPrChange w:id="3711" w:author="Jonathan Leipold - BDAE Gruppe" w:date="2023-10-29T09:42:00Z">
                <w:pPr>
                  <w:pStyle w:val="ListBullet"/>
                </w:pPr>
              </w:pPrChange>
            </w:pPr>
            <w:proofErr w:type="spellStart"/>
            <w:ins w:id="3712" w:author="Jonathan Leipold - BDAE Gruppe" w:date="2023-10-29T09:42:00Z">
              <w:r w:rsidRPr="0017344B">
                <w:t>policy_startDate</w:t>
              </w:r>
              <w:proofErr w:type="spellEnd"/>
            </w:ins>
          </w:p>
        </w:tc>
        <w:tc>
          <w:tcPr>
            <w:tcW w:w="1159" w:type="dxa"/>
            <w:noWrap/>
            <w:hideMark/>
            <w:tcPrChange w:id="3713" w:author="Jonathan Leipold - BDAE Gruppe" w:date="2023-10-29T09:48:00Z">
              <w:tcPr>
                <w:tcW w:w="1149" w:type="dxa"/>
                <w:gridSpan w:val="3"/>
                <w:noWrap/>
                <w:hideMark/>
              </w:tcPr>
            </w:tcPrChange>
          </w:tcPr>
          <w:p w14:paraId="62FC472C" w14:textId="77777777" w:rsidR="0017344B" w:rsidRPr="0017344B" w:rsidRDefault="0017344B">
            <w:pPr>
              <w:rPr>
                <w:ins w:id="3714" w:author="Jonathan Leipold - BDAE Gruppe" w:date="2023-10-29T09:42:00Z"/>
              </w:rPr>
              <w:pPrChange w:id="3715" w:author="Jonathan Leipold - BDAE Gruppe" w:date="2023-10-29T09:42:00Z">
                <w:pPr>
                  <w:pStyle w:val="ListBullet"/>
                </w:pPr>
              </w:pPrChange>
            </w:pPr>
            <w:ins w:id="3716" w:author="Jonathan Leipold - BDAE Gruppe" w:date="2023-10-29T09:42:00Z">
              <w:r w:rsidRPr="0017344B">
                <w:t>date</w:t>
              </w:r>
            </w:ins>
          </w:p>
        </w:tc>
        <w:tc>
          <w:tcPr>
            <w:tcW w:w="4060" w:type="dxa"/>
            <w:noWrap/>
            <w:hideMark/>
            <w:tcPrChange w:id="3717" w:author="Jonathan Leipold - BDAE Gruppe" w:date="2023-10-29T09:48:00Z">
              <w:tcPr>
                <w:tcW w:w="4066" w:type="dxa"/>
                <w:noWrap/>
                <w:hideMark/>
              </w:tcPr>
            </w:tcPrChange>
          </w:tcPr>
          <w:p w14:paraId="03434CF0" w14:textId="77777777" w:rsidR="0017344B" w:rsidRPr="0017344B" w:rsidRDefault="0017344B">
            <w:pPr>
              <w:rPr>
                <w:ins w:id="3718" w:author="Jonathan Leipold - BDAE Gruppe" w:date="2023-10-29T09:42:00Z"/>
                <w:lang w:val="en-GB"/>
                <w:rPrChange w:id="3719" w:author="Jonathan Leipold - BDAE Gruppe" w:date="2023-10-29T09:42:00Z">
                  <w:rPr>
                    <w:ins w:id="3720" w:author="Jonathan Leipold - BDAE Gruppe" w:date="2023-10-29T09:42:00Z"/>
                    <w:color w:val="1AB39F" w:themeColor="accent6"/>
                    <w:szCs w:val="20"/>
                  </w:rPr>
                </w:rPrChange>
              </w:rPr>
              <w:pPrChange w:id="3721" w:author="Jonathan Leipold - BDAE Gruppe" w:date="2023-10-29T09:42:00Z">
                <w:pPr>
                  <w:pStyle w:val="ListBullet"/>
                </w:pPr>
              </w:pPrChange>
            </w:pPr>
            <w:ins w:id="3722" w:author="Jonathan Leipold - BDAE Gruppe" w:date="2023-10-29T09:42:00Z">
              <w:r w:rsidRPr="0017344B">
                <w:rPr>
                  <w:lang w:val="en-GB"/>
                  <w:rPrChange w:id="3723" w:author="Jonathan Leipold - BDAE Gruppe" w:date="2023-10-29T09:42:00Z">
                    <w:rPr>
                      <w:color w:val="1AB39F" w:themeColor="accent6"/>
                      <w:szCs w:val="20"/>
                    </w:rPr>
                  </w:rPrChange>
                </w:rPr>
                <w:t>start Date of contract (Filtered to &gt;= 01.01.2017)</w:t>
              </w:r>
            </w:ins>
          </w:p>
        </w:tc>
      </w:tr>
      <w:tr w:rsidR="004223A3" w:rsidRPr="00087A69" w14:paraId="3A0365AA" w14:textId="77777777" w:rsidTr="004223A3">
        <w:trPr>
          <w:trHeight w:val="292"/>
          <w:ins w:id="3724" w:author="Jonathan Leipold - BDAE Gruppe" w:date="2023-10-29T09:42:00Z"/>
          <w:trPrChange w:id="3725" w:author="Jonathan Leipold - BDAE Gruppe" w:date="2023-10-29T09:48:00Z">
            <w:trPr>
              <w:trHeight w:val="292"/>
            </w:trPr>
          </w:trPrChange>
        </w:trPr>
        <w:tc>
          <w:tcPr>
            <w:tcW w:w="3077" w:type="dxa"/>
            <w:noWrap/>
            <w:hideMark/>
            <w:tcPrChange w:id="3726" w:author="Jonathan Leipold - BDAE Gruppe" w:date="2023-10-29T09:48:00Z">
              <w:tcPr>
                <w:tcW w:w="3081" w:type="dxa"/>
                <w:noWrap/>
                <w:hideMark/>
              </w:tcPr>
            </w:tcPrChange>
          </w:tcPr>
          <w:p w14:paraId="2717040A" w14:textId="77777777" w:rsidR="0017344B" w:rsidRPr="0017344B" w:rsidRDefault="0017344B">
            <w:pPr>
              <w:rPr>
                <w:ins w:id="3727" w:author="Jonathan Leipold - BDAE Gruppe" w:date="2023-10-29T09:42:00Z"/>
              </w:rPr>
              <w:pPrChange w:id="3728" w:author="Jonathan Leipold - BDAE Gruppe" w:date="2023-10-29T09:42:00Z">
                <w:pPr>
                  <w:pStyle w:val="ListBullet"/>
                </w:pPr>
              </w:pPrChange>
            </w:pPr>
            <w:proofErr w:type="spellStart"/>
            <w:ins w:id="3729" w:author="Jonathan Leipold - BDAE Gruppe" w:date="2023-10-29T09:42:00Z">
              <w:r w:rsidRPr="0017344B">
                <w:t>policy_initialEndDate</w:t>
              </w:r>
              <w:proofErr w:type="spellEnd"/>
            </w:ins>
          </w:p>
        </w:tc>
        <w:tc>
          <w:tcPr>
            <w:tcW w:w="1159" w:type="dxa"/>
            <w:noWrap/>
            <w:hideMark/>
            <w:tcPrChange w:id="3730" w:author="Jonathan Leipold - BDAE Gruppe" w:date="2023-10-29T09:48:00Z">
              <w:tcPr>
                <w:tcW w:w="1149" w:type="dxa"/>
                <w:gridSpan w:val="3"/>
                <w:noWrap/>
                <w:hideMark/>
              </w:tcPr>
            </w:tcPrChange>
          </w:tcPr>
          <w:p w14:paraId="3902B652" w14:textId="77777777" w:rsidR="0017344B" w:rsidRPr="0017344B" w:rsidRDefault="0017344B">
            <w:pPr>
              <w:rPr>
                <w:ins w:id="3731" w:author="Jonathan Leipold - BDAE Gruppe" w:date="2023-10-29T09:42:00Z"/>
              </w:rPr>
              <w:pPrChange w:id="3732" w:author="Jonathan Leipold - BDAE Gruppe" w:date="2023-10-29T09:42:00Z">
                <w:pPr>
                  <w:pStyle w:val="ListBullet"/>
                </w:pPr>
              </w:pPrChange>
            </w:pPr>
            <w:ins w:id="3733" w:author="Jonathan Leipold - BDAE Gruppe" w:date="2023-10-29T09:42:00Z">
              <w:r w:rsidRPr="0017344B">
                <w:t>date</w:t>
              </w:r>
            </w:ins>
          </w:p>
        </w:tc>
        <w:tc>
          <w:tcPr>
            <w:tcW w:w="4060" w:type="dxa"/>
            <w:noWrap/>
            <w:hideMark/>
            <w:tcPrChange w:id="3734" w:author="Jonathan Leipold - BDAE Gruppe" w:date="2023-10-29T09:48:00Z">
              <w:tcPr>
                <w:tcW w:w="4066" w:type="dxa"/>
                <w:noWrap/>
                <w:hideMark/>
              </w:tcPr>
            </w:tcPrChange>
          </w:tcPr>
          <w:p w14:paraId="38193497" w14:textId="77777777" w:rsidR="0017344B" w:rsidRPr="0017344B" w:rsidRDefault="0017344B">
            <w:pPr>
              <w:rPr>
                <w:ins w:id="3735" w:author="Jonathan Leipold - BDAE Gruppe" w:date="2023-10-29T09:42:00Z"/>
                <w:lang w:val="en-GB"/>
                <w:rPrChange w:id="3736" w:author="Jonathan Leipold - BDAE Gruppe" w:date="2023-10-29T09:42:00Z">
                  <w:rPr>
                    <w:ins w:id="3737" w:author="Jonathan Leipold - BDAE Gruppe" w:date="2023-10-29T09:42:00Z"/>
                    <w:color w:val="1AB39F" w:themeColor="accent6"/>
                    <w:szCs w:val="20"/>
                  </w:rPr>
                </w:rPrChange>
              </w:rPr>
              <w:pPrChange w:id="3738" w:author="Jonathan Leipold - BDAE Gruppe" w:date="2023-10-29T09:42:00Z">
                <w:pPr>
                  <w:pStyle w:val="ListBullet"/>
                </w:pPr>
              </w:pPrChange>
            </w:pPr>
            <w:ins w:id="3739" w:author="Jonathan Leipold - BDAE Gruppe" w:date="2023-10-29T09:42:00Z">
              <w:r w:rsidRPr="0017344B">
                <w:rPr>
                  <w:lang w:val="en-GB"/>
                  <w:rPrChange w:id="3740" w:author="Jonathan Leipold - BDAE Gruppe" w:date="2023-10-29T09:42:00Z">
                    <w:rPr>
                      <w:color w:val="1AB39F" w:themeColor="accent6"/>
                      <w:szCs w:val="20"/>
                    </w:rPr>
                  </w:rPrChange>
                </w:rPr>
                <w:t>initial end Date at beginning of contract</w:t>
              </w:r>
            </w:ins>
          </w:p>
        </w:tc>
      </w:tr>
      <w:tr w:rsidR="004223A3" w:rsidRPr="00087A69" w14:paraId="1FDC7956" w14:textId="77777777" w:rsidTr="004223A3">
        <w:trPr>
          <w:trHeight w:val="292"/>
          <w:ins w:id="3741" w:author="Jonathan Leipold - BDAE Gruppe" w:date="2023-10-29T09:42:00Z"/>
          <w:trPrChange w:id="3742" w:author="Jonathan Leipold - BDAE Gruppe" w:date="2023-10-29T09:48:00Z">
            <w:trPr>
              <w:trHeight w:val="292"/>
            </w:trPr>
          </w:trPrChange>
        </w:trPr>
        <w:tc>
          <w:tcPr>
            <w:tcW w:w="3077" w:type="dxa"/>
            <w:noWrap/>
            <w:hideMark/>
            <w:tcPrChange w:id="3743" w:author="Jonathan Leipold - BDAE Gruppe" w:date="2023-10-29T09:48:00Z">
              <w:tcPr>
                <w:tcW w:w="3081" w:type="dxa"/>
                <w:noWrap/>
                <w:hideMark/>
              </w:tcPr>
            </w:tcPrChange>
          </w:tcPr>
          <w:p w14:paraId="2F5FF84F" w14:textId="77777777" w:rsidR="0017344B" w:rsidRPr="0017344B" w:rsidRDefault="0017344B">
            <w:pPr>
              <w:rPr>
                <w:ins w:id="3744" w:author="Jonathan Leipold - BDAE Gruppe" w:date="2023-10-29T09:42:00Z"/>
              </w:rPr>
              <w:pPrChange w:id="3745" w:author="Jonathan Leipold - BDAE Gruppe" w:date="2023-10-29T09:42:00Z">
                <w:pPr>
                  <w:pStyle w:val="ListBullet"/>
                </w:pPr>
              </w:pPrChange>
            </w:pPr>
            <w:proofErr w:type="spellStart"/>
            <w:ins w:id="3746" w:author="Jonathan Leipold - BDAE Gruppe" w:date="2023-10-29T09:42:00Z">
              <w:r w:rsidRPr="0017344B">
                <w:t>policy_effEndDate</w:t>
              </w:r>
              <w:proofErr w:type="spellEnd"/>
            </w:ins>
          </w:p>
        </w:tc>
        <w:tc>
          <w:tcPr>
            <w:tcW w:w="1159" w:type="dxa"/>
            <w:noWrap/>
            <w:hideMark/>
            <w:tcPrChange w:id="3747" w:author="Jonathan Leipold - BDAE Gruppe" w:date="2023-10-29T09:48:00Z">
              <w:tcPr>
                <w:tcW w:w="1149" w:type="dxa"/>
                <w:gridSpan w:val="3"/>
                <w:noWrap/>
                <w:hideMark/>
              </w:tcPr>
            </w:tcPrChange>
          </w:tcPr>
          <w:p w14:paraId="0FC5C877" w14:textId="77777777" w:rsidR="0017344B" w:rsidRPr="0017344B" w:rsidRDefault="0017344B">
            <w:pPr>
              <w:rPr>
                <w:ins w:id="3748" w:author="Jonathan Leipold - BDAE Gruppe" w:date="2023-10-29T09:42:00Z"/>
              </w:rPr>
              <w:pPrChange w:id="3749" w:author="Jonathan Leipold - BDAE Gruppe" w:date="2023-10-29T09:42:00Z">
                <w:pPr>
                  <w:pStyle w:val="ListBullet"/>
                </w:pPr>
              </w:pPrChange>
            </w:pPr>
            <w:ins w:id="3750" w:author="Jonathan Leipold - BDAE Gruppe" w:date="2023-10-29T09:42:00Z">
              <w:r w:rsidRPr="0017344B">
                <w:t>date</w:t>
              </w:r>
            </w:ins>
          </w:p>
        </w:tc>
        <w:tc>
          <w:tcPr>
            <w:tcW w:w="4060" w:type="dxa"/>
            <w:noWrap/>
            <w:hideMark/>
            <w:tcPrChange w:id="3751" w:author="Jonathan Leipold - BDAE Gruppe" w:date="2023-10-29T09:48:00Z">
              <w:tcPr>
                <w:tcW w:w="4066" w:type="dxa"/>
                <w:noWrap/>
                <w:hideMark/>
              </w:tcPr>
            </w:tcPrChange>
          </w:tcPr>
          <w:p w14:paraId="31A847EF" w14:textId="77777777" w:rsidR="0017344B" w:rsidRPr="0017344B" w:rsidRDefault="0017344B">
            <w:pPr>
              <w:rPr>
                <w:ins w:id="3752" w:author="Jonathan Leipold - BDAE Gruppe" w:date="2023-10-29T09:42:00Z"/>
                <w:lang w:val="en-GB"/>
                <w:rPrChange w:id="3753" w:author="Jonathan Leipold - BDAE Gruppe" w:date="2023-10-29T09:43:00Z">
                  <w:rPr>
                    <w:ins w:id="3754" w:author="Jonathan Leipold - BDAE Gruppe" w:date="2023-10-29T09:42:00Z"/>
                  </w:rPr>
                </w:rPrChange>
              </w:rPr>
              <w:pPrChange w:id="3755" w:author="Jonathan Leipold - BDAE Gruppe" w:date="2023-10-29T09:42:00Z">
                <w:pPr>
                  <w:pStyle w:val="ListBullet"/>
                </w:pPr>
              </w:pPrChange>
            </w:pPr>
            <w:ins w:id="3756" w:author="Jonathan Leipold - BDAE Gruppe" w:date="2023-10-29T09:42:00Z">
              <w:r w:rsidRPr="0017344B">
                <w:rPr>
                  <w:lang w:val="en-GB"/>
                  <w:rPrChange w:id="3757" w:author="Jonathan Leipold - BDAE Gruppe" w:date="2023-10-29T09:43:00Z">
                    <w:rPr/>
                  </w:rPrChange>
                </w:rPr>
                <w:t>effective end Date of contract (due to earlier cancellation/…)</w:t>
              </w:r>
            </w:ins>
          </w:p>
        </w:tc>
      </w:tr>
      <w:tr w:rsidR="004223A3" w:rsidRPr="00087A69" w14:paraId="15B0FD92" w14:textId="77777777" w:rsidTr="004223A3">
        <w:trPr>
          <w:trHeight w:val="292"/>
          <w:ins w:id="3758" w:author="Jonathan Leipold - BDAE Gruppe" w:date="2023-10-29T09:42:00Z"/>
          <w:trPrChange w:id="3759" w:author="Jonathan Leipold - BDAE Gruppe" w:date="2023-10-29T09:48:00Z">
            <w:trPr>
              <w:trHeight w:val="292"/>
            </w:trPr>
          </w:trPrChange>
        </w:trPr>
        <w:tc>
          <w:tcPr>
            <w:tcW w:w="3077" w:type="dxa"/>
            <w:noWrap/>
            <w:hideMark/>
            <w:tcPrChange w:id="3760" w:author="Jonathan Leipold - BDAE Gruppe" w:date="2023-10-29T09:48:00Z">
              <w:tcPr>
                <w:tcW w:w="3081" w:type="dxa"/>
                <w:noWrap/>
                <w:hideMark/>
              </w:tcPr>
            </w:tcPrChange>
          </w:tcPr>
          <w:p w14:paraId="6827A617" w14:textId="77777777" w:rsidR="0017344B" w:rsidRPr="0017344B" w:rsidRDefault="0017344B">
            <w:pPr>
              <w:rPr>
                <w:ins w:id="3761" w:author="Jonathan Leipold - BDAE Gruppe" w:date="2023-10-29T09:42:00Z"/>
              </w:rPr>
              <w:pPrChange w:id="3762" w:author="Jonathan Leipold - BDAE Gruppe" w:date="2023-10-29T09:42:00Z">
                <w:pPr>
                  <w:pStyle w:val="ListBullet"/>
                </w:pPr>
              </w:pPrChange>
            </w:pPr>
            <w:proofErr w:type="spellStart"/>
            <w:ins w:id="3763" w:author="Jonathan Leipold - BDAE Gruppe" w:date="2023-10-29T09:42:00Z">
              <w:r w:rsidRPr="0017344B">
                <w:t>update_Date</w:t>
              </w:r>
              <w:proofErr w:type="spellEnd"/>
            </w:ins>
          </w:p>
        </w:tc>
        <w:tc>
          <w:tcPr>
            <w:tcW w:w="1159" w:type="dxa"/>
            <w:noWrap/>
            <w:hideMark/>
            <w:tcPrChange w:id="3764" w:author="Jonathan Leipold - BDAE Gruppe" w:date="2023-10-29T09:48:00Z">
              <w:tcPr>
                <w:tcW w:w="1149" w:type="dxa"/>
                <w:gridSpan w:val="3"/>
                <w:noWrap/>
                <w:hideMark/>
              </w:tcPr>
            </w:tcPrChange>
          </w:tcPr>
          <w:p w14:paraId="541BB5FE" w14:textId="77777777" w:rsidR="0017344B" w:rsidRPr="0017344B" w:rsidRDefault="0017344B">
            <w:pPr>
              <w:rPr>
                <w:ins w:id="3765" w:author="Jonathan Leipold - BDAE Gruppe" w:date="2023-10-29T09:42:00Z"/>
              </w:rPr>
              <w:pPrChange w:id="3766" w:author="Jonathan Leipold - BDAE Gruppe" w:date="2023-10-29T09:42:00Z">
                <w:pPr>
                  <w:pStyle w:val="ListBullet"/>
                </w:pPr>
              </w:pPrChange>
            </w:pPr>
            <w:ins w:id="3767" w:author="Jonathan Leipold - BDAE Gruppe" w:date="2023-10-29T09:42:00Z">
              <w:r w:rsidRPr="0017344B">
                <w:t>date</w:t>
              </w:r>
            </w:ins>
          </w:p>
        </w:tc>
        <w:tc>
          <w:tcPr>
            <w:tcW w:w="4060" w:type="dxa"/>
            <w:noWrap/>
            <w:hideMark/>
            <w:tcPrChange w:id="3768" w:author="Jonathan Leipold - BDAE Gruppe" w:date="2023-10-29T09:48:00Z">
              <w:tcPr>
                <w:tcW w:w="4066" w:type="dxa"/>
                <w:noWrap/>
                <w:hideMark/>
              </w:tcPr>
            </w:tcPrChange>
          </w:tcPr>
          <w:p w14:paraId="4621B1DB" w14:textId="77777777" w:rsidR="0017344B" w:rsidRPr="0017344B" w:rsidRDefault="0017344B">
            <w:pPr>
              <w:rPr>
                <w:ins w:id="3769" w:author="Jonathan Leipold - BDAE Gruppe" w:date="2023-10-29T09:42:00Z"/>
                <w:lang w:val="en-GB"/>
                <w:rPrChange w:id="3770" w:author="Jonathan Leipold - BDAE Gruppe" w:date="2023-10-29T09:43:00Z">
                  <w:rPr>
                    <w:ins w:id="3771" w:author="Jonathan Leipold - BDAE Gruppe" w:date="2023-10-29T09:42:00Z"/>
                  </w:rPr>
                </w:rPrChange>
              </w:rPr>
              <w:pPrChange w:id="3772" w:author="Jonathan Leipold - BDAE Gruppe" w:date="2023-10-29T09:42:00Z">
                <w:pPr>
                  <w:pStyle w:val="ListBullet"/>
                </w:pPr>
              </w:pPrChange>
            </w:pPr>
            <w:ins w:id="3773" w:author="Jonathan Leipold - BDAE Gruppe" w:date="2023-10-29T09:42:00Z">
              <w:r w:rsidRPr="0017344B">
                <w:rPr>
                  <w:lang w:val="en-GB"/>
                  <w:rPrChange w:id="3774" w:author="Jonathan Leipold - BDAE Gruppe" w:date="2023-10-29T09:43:00Z">
                    <w:rPr/>
                  </w:rPrChange>
                </w:rPr>
                <w:t>date of last data extraction from SQL database</w:t>
              </w:r>
            </w:ins>
          </w:p>
        </w:tc>
      </w:tr>
      <w:tr w:rsidR="004223A3" w:rsidRPr="00087A69" w14:paraId="22DA306F" w14:textId="77777777" w:rsidTr="004223A3">
        <w:trPr>
          <w:trHeight w:val="292"/>
          <w:ins w:id="3775" w:author="Jonathan Leipold - BDAE Gruppe" w:date="2023-10-29T09:42:00Z"/>
          <w:trPrChange w:id="3776" w:author="Jonathan Leipold - BDAE Gruppe" w:date="2023-10-29T09:48:00Z">
            <w:trPr>
              <w:trHeight w:val="292"/>
            </w:trPr>
          </w:trPrChange>
        </w:trPr>
        <w:tc>
          <w:tcPr>
            <w:tcW w:w="3077" w:type="dxa"/>
            <w:noWrap/>
            <w:hideMark/>
            <w:tcPrChange w:id="3777" w:author="Jonathan Leipold - BDAE Gruppe" w:date="2023-10-29T09:48:00Z">
              <w:tcPr>
                <w:tcW w:w="3081" w:type="dxa"/>
                <w:noWrap/>
                <w:hideMark/>
              </w:tcPr>
            </w:tcPrChange>
          </w:tcPr>
          <w:p w14:paraId="41FC89CE" w14:textId="77777777" w:rsidR="0017344B" w:rsidRPr="0017344B" w:rsidRDefault="0017344B">
            <w:pPr>
              <w:rPr>
                <w:ins w:id="3778" w:author="Jonathan Leipold - BDAE Gruppe" w:date="2023-10-29T09:42:00Z"/>
              </w:rPr>
              <w:pPrChange w:id="3779" w:author="Jonathan Leipold - BDAE Gruppe" w:date="2023-10-29T09:42:00Z">
                <w:pPr>
                  <w:pStyle w:val="ListBullet"/>
                </w:pPr>
              </w:pPrChange>
            </w:pPr>
            <w:proofErr w:type="spellStart"/>
            <w:ins w:id="3780" w:author="Jonathan Leipold - BDAE Gruppe" w:date="2023-10-29T09:42:00Z">
              <w:r w:rsidRPr="0017344B">
                <w:t>RefDate</w:t>
              </w:r>
              <w:proofErr w:type="spellEnd"/>
            </w:ins>
          </w:p>
        </w:tc>
        <w:tc>
          <w:tcPr>
            <w:tcW w:w="1159" w:type="dxa"/>
            <w:noWrap/>
            <w:hideMark/>
            <w:tcPrChange w:id="3781" w:author="Jonathan Leipold - BDAE Gruppe" w:date="2023-10-29T09:48:00Z">
              <w:tcPr>
                <w:tcW w:w="1149" w:type="dxa"/>
                <w:gridSpan w:val="3"/>
                <w:noWrap/>
                <w:hideMark/>
              </w:tcPr>
            </w:tcPrChange>
          </w:tcPr>
          <w:p w14:paraId="103F6D6B" w14:textId="77777777" w:rsidR="0017344B" w:rsidRPr="0017344B" w:rsidRDefault="0017344B">
            <w:pPr>
              <w:rPr>
                <w:ins w:id="3782" w:author="Jonathan Leipold - BDAE Gruppe" w:date="2023-10-29T09:42:00Z"/>
              </w:rPr>
              <w:pPrChange w:id="3783" w:author="Jonathan Leipold - BDAE Gruppe" w:date="2023-10-29T09:42:00Z">
                <w:pPr>
                  <w:pStyle w:val="ListBullet"/>
                </w:pPr>
              </w:pPrChange>
            </w:pPr>
            <w:ins w:id="3784" w:author="Jonathan Leipold - BDAE Gruppe" w:date="2023-10-29T09:42:00Z">
              <w:r w:rsidRPr="0017344B">
                <w:t>date</w:t>
              </w:r>
            </w:ins>
          </w:p>
        </w:tc>
        <w:tc>
          <w:tcPr>
            <w:tcW w:w="4060" w:type="dxa"/>
            <w:noWrap/>
            <w:hideMark/>
            <w:tcPrChange w:id="3785" w:author="Jonathan Leipold - BDAE Gruppe" w:date="2023-10-29T09:48:00Z">
              <w:tcPr>
                <w:tcW w:w="4066" w:type="dxa"/>
                <w:noWrap/>
                <w:hideMark/>
              </w:tcPr>
            </w:tcPrChange>
          </w:tcPr>
          <w:p w14:paraId="6C556395" w14:textId="77777777" w:rsidR="0017344B" w:rsidRPr="0017344B" w:rsidRDefault="0017344B">
            <w:pPr>
              <w:rPr>
                <w:ins w:id="3786" w:author="Jonathan Leipold - BDAE Gruppe" w:date="2023-10-29T09:42:00Z"/>
                <w:lang w:val="en-GB"/>
                <w:rPrChange w:id="3787" w:author="Jonathan Leipold - BDAE Gruppe" w:date="2023-10-29T09:43:00Z">
                  <w:rPr>
                    <w:ins w:id="3788" w:author="Jonathan Leipold - BDAE Gruppe" w:date="2023-10-29T09:42:00Z"/>
                  </w:rPr>
                </w:rPrChange>
              </w:rPr>
              <w:pPrChange w:id="3789" w:author="Jonathan Leipold - BDAE Gruppe" w:date="2023-10-29T09:42:00Z">
                <w:pPr>
                  <w:pStyle w:val="ListBullet"/>
                </w:pPr>
              </w:pPrChange>
            </w:pPr>
            <w:ins w:id="3790" w:author="Jonathan Leipold - BDAE Gruppe" w:date="2023-10-29T09:42:00Z">
              <w:r w:rsidRPr="0017344B">
                <w:rPr>
                  <w:lang w:val="en-GB"/>
                  <w:rPrChange w:id="3791" w:author="Jonathan Leipold - BDAE Gruppe" w:date="2023-10-29T09:43:00Z">
                    <w:rPr/>
                  </w:rPrChange>
                </w:rPr>
                <w:t xml:space="preserve">reference date to compare last year of active (-&gt; </w:t>
              </w:r>
              <w:proofErr w:type="spellStart"/>
              <w:r w:rsidRPr="0017344B">
                <w:rPr>
                  <w:lang w:val="en-GB"/>
                  <w:rPrChange w:id="3792" w:author="Jonathan Leipold - BDAE Gruppe" w:date="2023-10-29T09:43:00Z">
                    <w:rPr/>
                  </w:rPrChange>
                </w:rPr>
                <w:t>update_Date</w:t>
              </w:r>
              <w:proofErr w:type="spellEnd"/>
              <w:r w:rsidRPr="0017344B">
                <w:rPr>
                  <w:lang w:val="en-GB"/>
                  <w:rPrChange w:id="3793" w:author="Jonathan Leipold - BDAE Gruppe" w:date="2023-10-29T09:43:00Z">
                    <w:rPr/>
                  </w:rPrChange>
                </w:rPr>
                <w:t xml:space="preserve">) and ended contracts (-&gt; </w:t>
              </w:r>
              <w:proofErr w:type="spellStart"/>
              <w:r w:rsidRPr="0017344B">
                <w:rPr>
                  <w:lang w:val="en-GB"/>
                  <w:rPrChange w:id="3794" w:author="Jonathan Leipold - BDAE Gruppe" w:date="2023-10-29T09:43:00Z">
                    <w:rPr/>
                  </w:rPrChange>
                </w:rPr>
                <w:t>effEndDate</w:t>
              </w:r>
              <w:proofErr w:type="spellEnd"/>
              <w:r w:rsidRPr="0017344B">
                <w:rPr>
                  <w:lang w:val="en-GB"/>
                  <w:rPrChange w:id="3795" w:author="Jonathan Leipold - BDAE Gruppe" w:date="2023-10-29T09:43:00Z">
                    <w:rPr/>
                  </w:rPrChange>
                </w:rPr>
                <w:t>)</w:t>
              </w:r>
            </w:ins>
          </w:p>
        </w:tc>
      </w:tr>
      <w:tr w:rsidR="004223A3" w:rsidRPr="00087A69" w14:paraId="2A6CFCA0" w14:textId="77777777" w:rsidTr="004223A3">
        <w:trPr>
          <w:trHeight w:val="292"/>
          <w:ins w:id="3796" w:author="Jonathan Leipold - BDAE Gruppe" w:date="2023-10-29T09:42:00Z"/>
          <w:trPrChange w:id="3797" w:author="Jonathan Leipold - BDAE Gruppe" w:date="2023-10-29T09:48:00Z">
            <w:trPr>
              <w:trHeight w:val="292"/>
            </w:trPr>
          </w:trPrChange>
        </w:trPr>
        <w:tc>
          <w:tcPr>
            <w:tcW w:w="3077" w:type="dxa"/>
            <w:noWrap/>
            <w:hideMark/>
            <w:tcPrChange w:id="3798" w:author="Jonathan Leipold - BDAE Gruppe" w:date="2023-10-29T09:48:00Z">
              <w:tcPr>
                <w:tcW w:w="3081" w:type="dxa"/>
                <w:noWrap/>
                <w:hideMark/>
              </w:tcPr>
            </w:tcPrChange>
          </w:tcPr>
          <w:p w14:paraId="2780DBFB" w14:textId="77777777" w:rsidR="0017344B" w:rsidRPr="0017344B" w:rsidRDefault="0017344B">
            <w:pPr>
              <w:rPr>
                <w:ins w:id="3799" w:author="Jonathan Leipold - BDAE Gruppe" w:date="2023-10-29T09:42:00Z"/>
              </w:rPr>
              <w:pPrChange w:id="3800" w:author="Jonathan Leipold - BDAE Gruppe" w:date="2023-10-29T09:42:00Z">
                <w:pPr>
                  <w:pStyle w:val="ListBullet"/>
                </w:pPr>
              </w:pPrChange>
            </w:pPr>
            <w:proofErr w:type="spellStart"/>
            <w:ins w:id="3801" w:author="Jonathan Leipold - BDAE Gruppe" w:date="2023-10-29T09:42:00Z">
              <w:r w:rsidRPr="0017344B">
                <w:t>activ</w:t>
              </w:r>
              <w:proofErr w:type="spellEnd"/>
            </w:ins>
          </w:p>
        </w:tc>
        <w:tc>
          <w:tcPr>
            <w:tcW w:w="1159" w:type="dxa"/>
            <w:noWrap/>
            <w:hideMark/>
            <w:tcPrChange w:id="3802" w:author="Jonathan Leipold - BDAE Gruppe" w:date="2023-10-29T09:48:00Z">
              <w:tcPr>
                <w:tcW w:w="1149" w:type="dxa"/>
                <w:gridSpan w:val="3"/>
                <w:noWrap/>
                <w:hideMark/>
              </w:tcPr>
            </w:tcPrChange>
          </w:tcPr>
          <w:p w14:paraId="1583F4DE" w14:textId="77777777" w:rsidR="0017344B" w:rsidRPr="0017344B" w:rsidRDefault="0017344B">
            <w:pPr>
              <w:rPr>
                <w:ins w:id="3803" w:author="Jonathan Leipold - BDAE Gruppe" w:date="2023-10-29T09:42:00Z"/>
              </w:rPr>
              <w:pPrChange w:id="3804" w:author="Jonathan Leipold - BDAE Gruppe" w:date="2023-10-29T09:42:00Z">
                <w:pPr>
                  <w:pStyle w:val="ListBullet"/>
                </w:pPr>
              </w:pPrChange>
            </w:pPr>
            <w:proofErr w:type="spellStart"/>
            <w:ins w:id="3805" w:author="Jonathan Leipold - BDAE Gruppe" w:date="2023-10-29T09:42:00Z">
              <w:r w:rsidRPr="0017344B">
                <w:t>boolean</w:t>
              </w:r>
              <w:proofErr w:type="spellEnd"/>
            </w:ins>
          </w:p>
        </w:tc>
        <w:tc>
          <w:tcPr>
            <w:tcW w:w="4060" w:type="dxa"/>
            <w:noWrap/>
            <w:hideMark/>
            <w:tcPrChange w:id="3806" w:author="Jonathan Leipold - BDAE Gruppe" w:date="2023-10-29T09:48:00Z">
              <w:tcPr>
                <w:tcW w:w="4066" w:type="dxa"/>
                <w:noWrap/>
                <w:hideMark/>
              </w:tcPr>
            </w:tcPrChange>
          </w:tcPr>
          <w:p w14:paraId="0255A379" w14:textId="77777777" w:rsidR="0017344B" w:rsidRPr="0017344B" w:rsidRDefault="0017344B">
            <w:pPr>
              <w:rPr>
                <w:ins w:id="3807" w:author="Jonathan Leipold - BDAE Gruppe" w:date="2023-10-29T09:42:00Z"/>
                <w:lang w:val="en-GB"/>
                <w:rPrChange w:id="3808" w:author="Jonathan Leipold - BDAE Gruppe" w:date="2023-10-29T09:43:00Z">
                  <w:rPr>
                    <w:ins w:id="3809" w:author="Jonathan Leipold - BDAE Gruppe" w:date="2023-10-29T09:42:00Z"/>
                  </w:rPr>
                </w:rPrChange>
              </w:rPr>
              <w:pPrChange w:id="3810" w:author="Jonathan Leipold - BDAE Gruppe" w:date="2023-10-29T09:42:00Z">
                <w:pPr>
                  <w:pStyle w:val="ListBullet"/>
                </w:pPr>
              </w:pPrChange>
            </w:pPr>
            <w:ins w:id="3811" w:author="Jonathan Leipold - BDAE Gruppe" w:date="2023-10-29T09:42:00Z">
              <w:r w:rsidRPr="0017344B">
                <w:rPr>
                  <w:lang w:val="en-GB"/>
                  <w:rPrChange w:id="3812" w:author="Jonathan Leipold - BDAE Gruppe" w:date="2023-10-29T09:43:00Z">
                    <w:rPr/>
                  </w:rPrChange>
                </w:rPr>
                <w:t xml:space="preserve">if contract is still </w:t>
              </w:r>
              <w:proofErr w:type="spellStart"/>
              <w:r w:rsidRPr="0017344B">
                <w:rPr>
                  <w:lang w:val="en-GB"/>
                  <w:rPrChange w:id="3813" w:author="Jonathan Leipold - BDAE Gruppe" w:date="2023-10-29T09:43:00Z">
                    <w:rPr/>
                  </w:rPrChange>
                </w:rPr>
                <w:t>activ</w:t>
              </w:r>
              <w:proofErr w:type="spellEnd"/>
              <w:r w:rsidRPr="0017344B">
                <w:rPr>
                  <w:lang w:val="en-GB"/>
                  <w:rPrChange w:id="3814" w:author="Jonathan Leipold - BDAE Gruppe" w:date="2023-10-29T09:43:00Z">
                    <w:rPr/>
                  </w:rPrChange>
                </w:rPr>
                <w:t xml:space="preserve"> or already ended</w:t>
              </w:r>
            </w:ins>
          </w:p>
        </w:tc>
      </w:tr>
      <w:tr w:rsidR="004223A3" w:rsidRPr="00087A69" w14:paraId="189B97E6" w14:textId="77777777" w:rsidTr="004223A3">
        <w:trPr>
          <w:trHeight w:val="292"/>
          <w:ins w:id="3815" w:author="Jonathan Leipold - BDAE Gruppe" w:date="2023-10-29T09:42:00Z"/>
          <w:trPrChange w:id="3816" w:author="Jonathan Leipold - BDAE Gruppe" w:date="2023-10-29T09:48:00Z">
            <w:trPr>
              <w:trHeight w:val="292"/>
            </w:trPr>
          </w:trPrChange>
        </w:trPr>
        <w:tc>
          <w:tcPr>
            <w:tcW w:w="3077" w:type="dxa"/>
            <w:noWrap/>
            <w:hideMark/>
            <w:tcPrChange w:id="3817" w:author="Jonathan Leipold - BDAE Gruppe" w:date="2023-10-29T09:48:00Z">
              <w:tcPr>
                <w:tcW w:w="3081" w:type="dxa"/>
                <w:noWrap/>
                <w:hideMark/>
              </w:tcPr>
            </w:tcPrChange>
          </w:tcPr>
          <w:p w14:paraId="32244B4A" w14:textId="77777777" w:rsidR="0017344B" w:rsidRPr="0017344B" w:rsidRDefault="0017344B">
            <w:pPr>
              <w:rPr>
                <w:ins w:id="3818" w:author="Jonathan Leipold - BDAE Gruppe" w:date="2023-10-29T09:42:00Z"/>
              </w:rPr>
              <w:pPrChange w:id="3819" w:author="Jonathan Leipold - BDAE Gruppe" w:date="2023-10-29T09:42:00Z">
                <w:pPr>
                  <w:pStyle w:val="ListBullet"/>
                </w:pPr>
              </w:pPrChange>
            </w:pPr>
            <w:proofErr w:type="spellStart"/>
            <w:ins w:id="3820" w:author="Jonathan Leipold - BDAE Gruppe" w:date="2023-10-29T09:42:00Z">
              <w:r w:rsidRPr="0017344B">
                <w:t>ApplyDate</w:t>
              </w:r>
              <w:proofErr w:type="spellEnd"/>
            </w:ins>
          </w:p>
        </w:tc>
        <w:tc>
          <w:tcPr>
            <w:tcW w:w="1159" w:type="dxa"/>
            <w:noWrap/>
            <w:hideMark/>
            <w:tcPrChange w:id="3821" w:author="Jonathan Leipold - BDAE Gruppe" w:date="2023-10-29T09:48:00Z">
              <w:tcPr>
                <w:tcW w:w="1149" w:type="dxa"/>
                <w:gridSpan w:val="3"/>
                <w:noWrap/>
                <w:hideMark/>
              </w:tcPr>
            </w:tcPrChange>
          </w:tcPr>
          <w:p w14:paraId="3569131A" w14:textId="77777777" w:rsidR="0017344B" w:rsidRPr="0017344B" w:rsidRDefault="0017344B">
            <w:pPr>
              <w:rPr>
                <w:ins w:id="3822" w:author="Jonathan Leipold - BDAE Gruppe" w:date="2023-10-29T09:42:00Z"/>
              </w:rPr>
              <w:pPrChange w:id="3823" w:author="Jonathan Leipold - BDAE Gruppe" w:date="2023-10-29T09:42:00Z">
                <w:pPr>
                  <w:pStyle w:val="ListBullet"/>
                </w:pPr>
              </w:pPrChange>
            </w:pPr>
            <w:ins w:id="3824" w:author="Jonathan Leipold - BDAE Gruppe" w:date="2023-10-29T09:42:00Z">
              <w:r w:rsidRPr="0017344B">
                <w:t>date</w:t>
              </w:r>
            </w:ins>
          </w:p>
        </w:tc>
        <w:tc>
          <w:tcPr>
            <w:tcW w:w="4060" w:type="dxa"/>
            <w:noWrap/>
            <w:hideMark/>
            <w:tcPrChange w:id="3825" w:author="Jonathan Leipold - BDAE Gruppe" w:date="2023-10-29T09:48:00Z">
              <w:tcPr>
                <w:tcW w:w="4066" w:type="dxa"/>
                <w:noWrap/>
                <w:hideMark/>
              </w:tcPr>
            </w:tcPrChange>
          </w:tcPr>
          <w:p w14:paraId="1B0E8F49" w14:textId="77777777" w:rsidR="0017344B" w:rsidRPr="0017344B" w:rsidRDefault="0017344B">
            <w:pPr>
              <w:rPr>
                <w:ins w:id="3826" w:author="Jonathan Leipold - BDAE Gruppe" w:date="2023-10-29T09:42:00Z"/>
                <w:lang w:val="en-GB"/>
                <w:rPrChange w:id="3827" w:author="Jonathan Leipold - BDAE Gruppe" w:date="2023-10-29T09:43:00Z">
                  <w:rPr>
                    <w:ins w:id="3828" w:author="Jonathan Leipold - BDAE Gruppe" w:date="2023-10-29T09:42:00Z"/>
                  </w:rPr>
                </w:rPrChange>
              </w:rPr>
              <w:pPrChange w:id="3829" w:author="Jonathan Leipold - BDAE Gruppe" w:date="2023-10-29T09:42:00Z">
                <w:pPr>
                  <w:pStyle w:val="ListBullet"/>
                </w:pPr>
              </w:pPrChange>
            </w:pPr>
            <w:ins w:id="3830" w:author="Jonathan Leipold - BDAE Gruppe" w:date="2023-10-29T09:42:00Z">
              <w:r w:rsidRPr="0017344B">
                <w:rPr>
                  <w:lang w:val="en-GB"/>
                  <w:rPrChange w:id="3831" w:author="Jonathan Leipold - BDAE Gruppe" w:date="2023-10-29T09:43:00Z">
                    <w:rPr/>
                  </w:rPrChange>
                </w:rPr>
                <w:t>date of contact application by the customer</w:t>
              </w:r>
            </w:ins>
          </w:p>
        </w:tc>
      </w:tr>
      <w:tr w:rsidR="004223A3" w:rsidRPr="00087A69" w14:paraId="6805464F" w14:textId="77777777" w:rsidTr="004223A3">
        <w:trPr>
          <w:trHeight w:val="292"/>
          <w:ins w:id="3832" w:author="Jonathan Leipold - BDAE Gruppe" w:date="2023-10-29T09:42:00Z"/>
          <w:trPrChange w:id="3833" w:author="Jonathan Leipold - BDAE Gruppe" w:date="2023-10-29T09:48:00Z">
            <w:trPr>
              <w:trHeight w:val="292"/>
            </w:trPr>
          </w:trPrChange>
        </w:trPr>
        <w:tc>
          <w:tcPr>
            <w:tcW w:w="3077" w:type="dxa"/>
            <w:noWrap/>
            <w:hideMark/>
            <w:tcPrChange w:id="3834" w:author="Jonathan Leipold - BDAE Gruppe" w:date="2023-10-29T09:48:00Z">
              <w:tcPr>
                <w:tcW w:w="3081" w:type="dxa"/>
                <w:noWrap/>
                <w:hideMark/>
              </w:tcPr>
            </w:tcPrChange>
          </w:tcPr>
          <w:p w14:paraId="241F04C2" w14:textId="77777777" w:rsidR="0017344B" w:rsidRPr="0017344B" w:rsidRDefault="0017344B">
            <w:pPr>
              <w:rPr>
                <w:ins w:id="3835" w:author="Jonathan Leipold - BDAE Gruppe" w:date="2023-10-29T09:42:00Z"/>
              </w:rPr>
              <w:pPrChange w:id="3836" w:author="Jonathan Leipold - BDAE Gruppe" w:date="2023-10-29T09:42:00Z">
                <w:pPr>
                  <w:pStyle w:val="ListBullet"/>
                </w:pPr>
              </w:pPrChange>
            </w:pPr>
            <w:proofErr w:type="spellStart"/>
            <w:ins w:id="3837" w:author="Jonathan Leipold - BDAE Gruppe" w:date="2023-10-29T09:42:00Z">
              <w:r w:rsidRPr="0017344B">
                <w:t>SignDate</w:t>
              </w:r>
              <w:proofErr w:type="spellEnd"/>
            </w:ins>
          </w:p>
        </w:tc>
        <w:tc>
          <w:tcPr>
            <w:tcW w:w="1159" w:type="dxa"/>
            <w:noWrap/>
            <w:hideMark/>
            <w:tcPrChange w:id="3838" w:author="Jonathan Leipold - BDAE Gruppe" w:date="2023-10-29T09:48:00Z">
              <w:tcPr>
                <w:tcW w:w="1149" w:type="dxa"/>
                <w:gridSpan w:val="3"/>
                <w:noWrap/>
                <w:hideMark/>
              </w:tcPr>
            </w:tcPrChange>
          </w:tcPr>
          <w:p w14:paraId="550654C7" w14:textId="77777777" w:rsidR="0017344B" w:rsidRPr="0017344B" w:rsidRDefault="0017344B">
            <w:pPr>
              <w:rPr>
                <w:ins w:id="3839" w:author="Jonathan Leipold - BDAE Gruppe" w:date="2023-10-29T09:42:00Z"/>
              </w:rPr>
              <w:pPrChange w:id="3840" w:author="Jonathan Leipold - BDAE Gruppe" w:date="2023-10-29T09:42:00Z">
                <w:pPr>
                  <w:pStyle w:val="ListBullet"/>
                </w:pPr>
              </w:pPrChange>
            </w:pPr>
            <w:ins w:id="3841" w:author="Jonathan Leipold - BDAE Gruppe" w:date="2023-10-29T09:42:00Z">
              <w:r w:rsidRPr="0017344B">
                <w:t>date</w:t>
              </w:r>
            </w:ins>
          </w:p>
        </w:tc>
        <w:tc>
          <w:tcPr>
            <w:tcW w:w="4060" w:type="dxa"/>
            <w:noWrap/>
            <w:hideMark/>
            <w:tcPrChange w:id="3842" w:author="Jonathan Leipold - BDAE Gruppe" w:date="2023-10-29T09:48:00Z">
              <w:tcPr>
                <w:tcW w:w="4066" w:type="dxa"/>
                <w:noWrap/>
                <w:hideMark/>
              </w:tcPr>
            </w:tcPrChange>
          </w:tcPr>
          <w:p w14:paraId="6EEF2903" w14:textId="77777777" w:rsidR="0017344B" w:rsidRPr="004223A3" w:rsidRDefault="0017344B">
            <w:pPr>
              <w:rPr>
                <w:ins w:id="3843" w:author="Jonathan Leipold - BDAE Gruppe" w:date="2023-10-29T09:42:00Z"/>
                <w:lang w:val="en-GB"/>
                <w:rPrChange w:id="3844" w:author="Jonathan Leipold - BDAE Gruppe" w:date="2023-10-29T09:44:00Z">
                  <w:rPr>
                    <w:ins w:id="3845" w:author="Jonathan Leipold - BDAE Gruppe" w:date="2023-10-29T09:42:00Z"/>
                  </w:rPr>
                </w:rPrChange>
              </w:rPr>
              <w:pPrChange w:id="3846" w:author="Jonathan Leipold - BDAE Gruppe" w:date="2023-10-29T09:42:00Z">
                <w:pPr>
                  <w:pStyle w:val="ListBullet"/>
                </w:pPr>
              </w:pPrChange>
            </w:pPr>
            <w:ins w:id="3847" w:author="Jonathan Leipold - BDAE Gruppe" w:date="2023-10-29T09:42:00Z">
              <w:r w:rsidRPr="004223A3">
                <w:rPr>
                  <w:lang w:val="en-GB"/>
                  <w:rPrChange w:id="3848" w:author="Jonathan Leipold - BDAE Gruppe" w:date="2023-10-29T09:44:00Z">
                    <w:rPr/>
                  </w:rPrChange>
                </w:rPr>
                <w:t>date of contract signing by the customer</w:t>
              </w:r>
            </w:ins>
          </w:p>
        </w:tc>
      </w:tr>
      <w:tr w:rsidR="004223A3" w:rsidRPr="00087A69" w14:paraId="3699F893" w14:textId="77777777" w:rsidTr="004223A3">
        <w:trPr>
          <w:trHeight w:val="292"/>
          <w:ins w:id="3849" w:author="Jonathan Leipold - BDAE Gruppe" w:date="2023-10-29T09:42:00Z"/>
          <w:trPrChange w:id="3850" w:author="Jonathan Leipold - BDAE Gruppe" w:date="2023-10-29T09:48:00Z">
            <w:trPr>
              <w:trHeight w:val="292"/>
            </w:trPr>
          </w:trPrChange>
        </w:trPr>
        <w:tc>
          <w:tcPr>
            <w:tcW w:w="3077" w:type="dxa"/>
            <w:noWrap/>
            <w:hideMark/>
            <w:tcPrChange w:id="3851" w:author="Jonathan Leipold - BDAE Gruppe" w:date="2023-10-29T09:48:00Z">
              <w:tcPr>
                <w:tcW w:w="3081" w:type="dxa"/>
                <w:noWrap/>
                <w:hideMark/>
              </w:tcPr>
            </w:tcPrChange>
          </w:tcPr>
          <w:p w14:paraId="2D672608" w14:textId="77777777" w:rsidR="0017344B" w:rsidRPr="0017344B" w:rsidRDefault="0017344B">
            <w:pPr>
              <w:rPr>
                <w:ins w:id="3852" w:author="Jonathan Leipold - BDAE Gruppe" w:date="2023-10-29T09:42:00Z"/>
              </w:rPr>
              <w:pPrChange w:id="3853" w:author="Jonathan Leipold - BDAE Gruppe" w:date="2023-10-29T09:42:00Z">
                <w:pPr>
                  <w:pStyle w:val="ListBullet"/>
                </w:pPr>
              </w:pPrChange>
            </w:pPr>
            <w:proofErr w:type="spellStart"/>
            <w:ins w:id="3854" w:author="Jonathan Leipold - BDAE Gruppe" w:date="2023-10-29T09:42:00Z">
              <w:r w:rsidRPr="0017344B">
                <w:t>paid_until</w:t>
              </w:r>
              <w:proofErr w:type="spellEnd"/>
            </w:ins>
          </w:p>
        </w:tc>
        <w:tc>
          <w:tcPr>
            <w:tcW w:w="1159" w:type="dxa"/>
            <w:noWrap/>
            <w:hideMark/>
            <w:tcPrChange w:id="3855" w:author="Jonathan Leipold - BDAE Gruppe" w:date="2023-10-29T09:48:00Z">
              <w:tcPr>
                <w:tcW w:w="1149" w:type="dxa"/>
                <w:gridSpan w:val="3"/>
                <w:noWrap/>
                <w:hideMark/>
              </w:tcPr>
            </w:tcPrChange>
          </w:tcPr>
          <w:p w14:paraId="692AD8DF" w14:textId="77777777" w:rsidR="0017344B" w:rsidRPr="0017344B" w:rsidRDefault="0017344B">
            <w:pPr>
              <w:rPr>
                <w:ins w:id="3856" w:author="Jonathan Leipold - BDAE Gruppe" w:date="2023-10-29T09:42:00Z"/>
              </w:rPr>
              <w:pPrChange w:id="3857" w:author="Jonathan Leipold - BDAE Gruppe" w:date="2023-10-29T09:42:00Z">
                <w:pPr>
                  <w:pStyle w:val="ListBullet"/>
                </w:pPr>
              </w:pPrChange>
            </w:pPr>
            <w:ins w:id="3858" w:author="Jonathan Leipold - BDAE Gruppe" w:date="2023-10-29T09:42:00Z">
              <w:r w:rsidRPr="0017344B">
                <w:t>date</w:t>
              </w:r>
            </w:ins>
          </w:p>
        </w:tc>
        <w:tc>
          <w:tcPr>
            <w:tcW w:w="4060" w:type="dxa"/>
            <w:noWrap/>
            <w:hideMark/>
            <w:tcPrChange w:id="3859" w:author="Jonathan Leipold - BDAE Gruppe" w:date="2023-10-29T09:48:00Z">
              <w:tcPr>
                <w:tcW w:w="4066" w:type="dxa"/>
                <w:noWrap/>
                <w:hideMark/>
              </w:tcPr>
            </w:tcPrChange>
          </w:tcPr>
          <w:p w14:paraId="2BCEC64B" w14:textId="77777777" w:rsidR="0017344B" w:rsidRPr="004223A3" w:rsidRDefault="0017344B">
            <w:pPr>
              <w:rPr>
                <w:ins w:id="3860" w:author="Jonathan Leipold - BDAE Gruppe" w:date="2023-10-29T09:42:00Z"/>
                <w:lang w:val="en-GB"/>
                <w:rPrChange w:id="3861" w:author="Jonathan Leipold - BDAE Gruppe" w:date="2023-10-29T09:46:00Z">
                  <w:rPr>
                    <w:ins w:id="3862" w:author="Jonathan Leipold - BDAE Gruppe" w:date="2023-10-29T09:42:00Z"/>
                  </w:rPr>
                </w:rPrChange>
              </w:rPr>
              <w:pPrChange w:id="3863" w:author="Jonathan Leipold - BDAE Gruppe" w:date="2023-10-29T09:42:00Z">
                <w:pPr>
                  <w:pStyle w:val="ListBullet"/>
                </w:pPr>
              </w:pPrChange>
            </w:pPr>
            <w:ins w:id="3864" w:author="Jonathan Leipold - BDAE Gruppe" w:date="2023-10-29T09:42:00Z">
              <w:r w:rsidRPr="004223A3">
                <w:rPr>
                  <w:lang w:val="en-GB"/>
                  <w:rPrChange w:id="3865" w:author="Jonathan Leipold - BDAE Gruppe" w:date="2023-10-29T09:46:00Z">
                    <w:rPr/>
                  </w:rPrChange>
                </w:rPr>
                <w:t>date until premium is paid for this contract</w:t>
              </w:r>
            </w:ins>
          </w:p>
        </w:tc>
      </w:tr>
      <w:tr w:rsidR="004223A3" w:rsidRPr="00087A69" w14:paraId="16F1D10A" w14:textId="77777777" w:rsidTr="004223A3">
        <w:trPr>
          <w:trHeight w:val="292"/>
          <w:ins w:id="3866" w:author="Jonathan Leipold - BDAE Gruppe" w:date="2023-10-29T09:42:00Z"/>
          <w:trPrChange w:id="3867" w:author="Jonathan Leipold - BDAE Gruppe" w:date="2023-10-29T09:48:00Z">
            <w:trPr>
              <w:trHeight w:val="292"/>
            </w:trPr>
          </w:trPrChange>
        </w:trPr>
        <w:tc>
          <w:tcPr>
            <w:tcW w:w="3077" w:type="dxa"/>
            <w:noWrap/>
            <w:hideMark/>
            <w:tcPrChange w:id="3868" w:author="Jonathan Leipold - BDAE Gruppe" w:date="2023-10-29T09:48:00Z">
              <w:tcPr>
                <w:tcW w:w="3081" w:type="dxa"/>
                <w:noWrap/>
                <w:hideMark/>
              </w:tcPr>
            </w:tcPrChange>
          </w:tcPr>
          <w:p w14:paraId="4BE1E443" w14:textId="77777777" w:rsidR="0017344B" w:rsidRPr="0017344B" w:rsidRDefault="0017344B">
            <w:pPr>
              <w:rPr>
                <w:ins w:id="3869" w:author="Jonathan Leipold - BDAE Gruppe" w:date="2023-10-29T09:42:00Z"/>
              </w:rPr>
              <w:pPrChange w:id="3870" w:author="Jonathan Leipold - BDAE Gruppe" w:date="2023-10-29T09:42:00Z">
                <w:pPr>
                  <w:pStyle w:val="ListBullet"/>
                </w:pPr>
              </w:pPrChange>
            </w:pPr>
            <w:proofErr w:type="spellStart"/>
            <w:ins w:id="3871" w:author="Jonathan Leipold - BDAE Gruppe" w:date="2023-10-29T09:42:00Z">
              <w:r w:rsidRPr="0017344B">
                <w:t>terminationDate</w:t>
              </w:r>
              <w:proofErr w:type="spellEnd"/>
            </w:ins>
          </w:p>
        </w:tc>
        <w:tc>
          <w:tcPr>
            <w:tcW w:w="1159" w:type="dxa"/>
            <w:noWrap/>
            <w:hideMark/>
            <w:tcPrChange w:id="3872" w:author="Jonathan Leipold - BDAE Gruppe" w:date="2023-10-29T09:48:00Z">
              <w:tcPr>
                <w:tcW w:w="1149" w:type="dxa"/>
                <w:gridSpan w:val="3"/>
                <w:noWrap/>
                <w:hideMark/>
              </w:tcPr>
            </w:tcPrChange>
          </w:tcPr>
          <w:p w14:paraId="33FEB568" w14:textId="77777777" w:rsidR="0017344B" w:rsidRPr="0017344B" w:rsidRDefault="0017344B">
            <w:pPr>
              <w:rPr>
                <w:ins w:id="3873" w:author="Jonathan Leipold - BDAE Gruppe" w:date="2023-10-29T09:42:00Z"/>
              </w:rPr>
              <w:pPrChange w:id="3874" w:author="Jonathan Leipold - BDAE Gruppe" w:date="2023-10-29T09:42:00Z">
                <w:pPr>
                  <w:pStyle w:val="ListBullet"/>
                </w:pPr>
              </w:pPrChange>
            </w:pPr>
            <w:ins w:id="3875" w:author="Jonathan Leipold - BDAE Gruppe" w:date="2023-10-29T09:42:00Z">
              <w:r w:rsidRPr="0017344B">
                <w:t>date</w:t>
              </w:r>
            </w:ins>
          </w:p>
        </w:tc>
        <w:tc>
          <w:tcPr>
            <w:tcW w:w="4060" w:type="dxa"/>
            <w:noWrap/>
            <w:hideMark/>
            <w:tcPrChange w:id="3876" w:author="Jonathan Leipold - BDAE Gruppe" w:date="2023-10-29T09:48:00Z">
              <w:tcPr>
                <w:tcW w:w="4066" w:type="dxa"/>
                <w:noWrap/>
                <w:hideMark/>
              </w:tcPr>
            </w:tcPrChange>
          </w:tcPr>
          <w:p w14:paraId="4D82332B" w14:textId="77777777" w:rsidR="0017344B" w:rsidRPr="004223A3" w:rsidRDefault="0017344B">
            <w:pPr>
              <w:rPr>
                <w:ins w:id="3877" w:author="Jonathan Leipold - BDAE Gruppe" w:date="2023-10-29T09:42:00Z"/>
                <w:lang w:val="en-GB"/>
                <w:rPrChange w:id="3878" w:author="Jonathan Leipold - BDAE Gruppe" w:date="2023-10-29T09:46:00Z">
                  <w:rPr>
                    <w:ins w:id="3879" w:author="Jonathan Leipold - BDAE Gruppe" w:date="2023-10-29T09:42:00Z"/>
                  </w:rPr>
                </w:rPrChange>
              </w:rPr>
              <w:pPrChange w:id="3880" w:author="Jonathan Leipold - BDAE Gruppe" w:date="2023-10-29T09:42:00Z">
                <w:pPr>
                  <w:pStyle w:val="ListBullet"/>
                </w:pPr>
              </w:pPrChange>
            </w:pPr>
            <w:ins w:id="3881" w:author="Jonathan Leipold - BDAE Gruppe" w:date="2023-10-29T09:42:00Z">
              <w:r w:rsidRPr="004223A3">
                <w:rPr>
                  <w:lang w:val="en-GB"/>
                  <w:rPrChange w:id="3882" w:author="Jonathan Leipold - BDAE Gruppe" w:date="2023-10-29T09:46:00Z">
                    <w:rPr/>
                  </w:rPrChange>
                </w:rPr>
                <w:t>date of contract termination by the customer</w:t>
              </w:r>
            </w:ins>
          </w:p>
        </w:tc>
      </w:tr>
      <w:tr w:rsidR="004223A3" w:rsidRPr="0017344B" w14:paraId="433E9F06" w14:textId="77777777" w:rsidTr="004223A3">
        <w:trPr>
          <w:trHeight w:val="292"/>
          <w:ins w:id="3883" w:author="Jonathan Leipold - BDAE Gruppe" w:date="2023-10-29T09:42:00Z"/>
          <w:trPrChange w:id="3884" w:author="Jonathan Leipold - BDAE Gruppe" w:date="2023-10-29T09:48:00Z">
            <w:trPr>
              <w:trHeight w:val="292"/>
            </w:trPr>
          </w:trPrChange>
        </w:trPr>
        <w:tc>
          <w:tcPr>
            <w:tcW w:w="3077" w:type="dxa"/>
            <w:noWrap/>
            <w:hideMark/>
            <w:tcPrChange w:id="3885" w:author="Jonathan Leipold - BDAE Gruppe" w:date="2023-10-29T09:48:00Z">
              <w:tcPr>
                <w:tcW w:w="3081" w:type="dxa"/>
                <w:noWrap/>
                <w:hideMark/>
              </w:tcPr>
            </w:tcPrChange>
          </w:tcPr>
          <w:p w14:paraId="55ED2CFF" w14:textId="77777777" w:rsidR="0017344B" w:rsidRPr="0017344B" w:rsidRDefault="0017344B">
            <w:pPr>
              <w:rPr>
                <w:ins w:id="3886" w:author="Jonathan Leipold - BDAE Gruppe" w:date="2023-10-29T09:42:00Z"/>
              </w:rPr>
              <w:pPrChange w:id="3887" w:author="Jonathan Leipold - BDAE Gruppe" w:date="2023-10-29T09:42:00Z">
                <w:pPr>
                  <w:pStyle w:val="ListBullet"/>
                </w:pPr>
              </w:pPrChange>
            </w:pPr>
            <w:proofErr w:type="spellStart"/>
            <w:ins w:id="3888" w:author="Jonathan Leipold - BDAE Gruppe" w:date="2023-10-29T09:42:00Z">
              <w:r w:rsidRPr="0017344B">
                <w:t>terminationReason</w:t>
              </w:r>
              <w:proofErr w:type="spellEnd"/>
            </w:ins>
          </w:p>
        </w:tc>
        <w:tc>
          <w:tcPr>
            <w:tcW w:w="1159" w:type="dxa"/>
            <w:noWrap/>
            <w:hideMark/>
            <w:tcPrChange w:id="3889" w:author="Jonathan Leipold - BDAE Gruppe" w:date="2023-10-29T09:48:00Z">
              <w:tcPr>
                <w:tcW w:w="1149" w:type="dxa"/>
                <w:gridSpan w:val="3"/>
                <w:noWrap/>
                <w:hideMark/>
              </w:tcPr>
            </w:tcPrChange>
          </w:tcPr>
          <w:p w14:paraId="06E40D9A" w14:textId="77777777" w:rsidR="0017344B" w:rsidRPr="0017344B" w:rsidRDefault="0017344B">
            <w:pPr>
              <w:rPr>
                <w:ins w:id="3890" w:author="Jonathan Leipold - BDAE Gruppe" w:date="2023-10-29T09:42:00Z"/>
              </w:rPr>
              <w:pPrChange w:id="3891" w:author="Jonathan Leipold - BDAE Gruppe" w:date="2023-10-29T09:42:00Z">
                <w:pPr>
                  <w:pStyle w:val="ListBullet"/>
                </w:pPr>
              </w:pPrChange>
            </w:pPr>
            <w:proofErr w:type="spellStart"/>
            <w:ins w:id="3892" w:author="Jonathan Leipold - BDAE Gruppe" w:date="2023-10-29T09:42:00Z">
              <w:r w:rsidRPr="0017344B">
                <w:t>string</w:t>
              </w:r>
              <w:proofErr w:type="spellEnd"/>
              <w:r w:rsidRPr="0017344B">
                <w:t xml:space="preserve"> / </w:t>
              </w:r>
              <w:proofErr w:type="spellStart"/>
              <w:r w:rsidRPr="0017344B">
                <w:t>categorical</w:t>
              </w:r>
              <w:proofErr w:type="spellEnd"/>
            </w:ins>
          </w:p>
        </w:tc>
        <w:tc>
          <w:tcPr>
            <w:tcW w:w="4060" w:type="dxa"/>
            <w:noWrap/>
            <w:hideMark/>
            <w:tcPrChange w:id="3893" w:author="Jonathan Leipold - BDAE Gruppe" w:date="2023-10-29T09:48:00Z">
              <w:tcPr>
                <w:tcW w:w="4066" w:type="dxa"/>
                <w:noWrap/>
                <w:hideMark/>
              </w:tcPr>
            </w:tcPrChange>
          </w:tcPr>
          <w:p w14:paraId="75EA940D" w14:textId="77777777" w:rsidR="0017344B" w:rsidRPr="0017344B" w:rsidRDefault="0017344B">
            <w:pPr>
              <w:rPr>
                <w:ins w:id="3894" w:author="Jonathan Leipold - BDAE Gruppe" w:date="2023-10-29T09:42:00Z"/>
              </w:rPr>
              <w:pPrChange w:id="3895" w:author="Jonathan Leipold - BDAE Gruppe" w:date="2023-10-29T09:42:00Z">
                <w:pPr>
                  <w:pStyle w:val="ListBullet"/>
                </w:pPr>
              </w:pPrChange>
            </w:pPr>
            <w:proofErr w:type="spellStart"/>
            <w:ins w:id="3896" w:author="Jonathan Leipold - BDAE Gruppe" w:date="2023-10-29T09:42:00Z">
              <w:r w:rsidRPr="0017344B">
                <w:t>reason</w:t>
              </w:r>
              <w:proofErr w:type="spellEnd"/>
              <w:r w:rsidRPr="0017344B">
                <w:t xml:space="preserve"> </w:t>
              </w:r>
              <w:proofErr w:type="spellStart"/>
              <w:r w:rsidRPr="0017344B">
                <w:t>for</w:t>
              </w:r>
              <w:proofErr w:type="spellEnd"/>
              <w:r w:rsidRPr="0017344B">
                <w:t xml:space="preserve"> </w:t>
              </w:r>
              <w:proofErr w:type="spellStart"/>
              <w:r w:rsidRPr="0017344B">
                <w:t>contract</w:t>
              </w:r>
              <w:proofErr w:type="spellEnd"/>
              <w:r w:rsidRPr="0017344B">
                <w:t xml:space="preserve"> </w:t>
              </w:r>
              <w:proofErr w:type="spellStart"/>
              <w:r w:rsidRPr="0017344B">
                <w:t>termination</w:t>
              </w:r>
              <w:proofErr w:type="spellEnd"/>
            </w:ins>
          </w:p>
        </w:tc>
      </w:tr>
      <w:tr w:rsidR="004223A3" w:rsidRPr="00087A69" w14:paraId="0BD4A27B" w14:textId="77777777" w:rsidTr="004223A3">
        <w:trPr>
          <w:trHeight w:val="292"/>
          <w:ins w:id="3897" w:author="Jonathan Leipold - BDAE Gruppe" w:date="2023-10-29T09:42:00Z"/>
          <w:trPrChange w:id="3898" w:author="Jonathan Leipold - BDAE Gruppe" w:date="2023-10-29T09:48:00Z">
            <w:trPr>
              <w:trHeight w:val="292"/>
            </w:trPr>
          </w:trPrChange>
        </w:trPr>
        <w:tc>
          <w:tcPr>
            <w:tcW w:w="3077" w:type="dxa"/>
            <w:noWrap/>
            <w:hideMark/>
            <w:tcPrChange w:id="3899" w:author="Jonathan Leipold - BDAE Gruppe" w:date="2023-10-29T09:48:00Z">
              <w:tcPr>
                <w:tcW w:w="3081" w:type="dxa"/>
                <w:noWrap/>
                <w:hideMark/>
              </w:tcPr>
            </w:tcPrChange>
          </w:tcPr>
          <w:p w14:paraId="54677D06" w14:textId="77777777" w:rsidR="0017344B" w:rsidRPr="004223A3" w:rsidRDefault="0017344B">
            <w:pPr>
              <w:rPr>
                <w:ins w:id="3900" w:author="Jonathan Leipold - BDAE Gruppe" w:date="2023-10-29T09:42:00Z"/>
                <w:b/>
                <w:bCs/>
                <w:rPrChange w:id="3901" w:author="Jonathan Leipold - BDAE Gruppe" w:date="2023-10-29T09:44:00Z">
                  <w:rPr>
                    <w:ins w:id="3902" w:author="Jonathan Leipold - BDAE Gruppe" w:date="2023-10-29T09:42:00Z"/>
                  </w:rPr>
                </w:rPrChange>
              </w:rPr>
              <w:pPrChange w:id="3903" w:author="Jonathan Leipold - BDAE Gruppe" w:date="2023-10-29T09:42:00Z">
                <w:pPr>
                  <w:pStyle w:val="ListBullet"/>
                </w:pPr>
              </w:pPrChange>
            </w:pPr>
            <w:proofErr w:type="spellStart"/>
            <w:ins w:id="3904" w:author="Jonathan Leipold - BDAE Gruppe" w:date="2023-10-29T09:42:00Z">
              <w:r w:rsidRPr="004223A3">
                <w:rPr>
                  <w:b/>
                  <w:bCs/>
                  <w:rPrChange w:id="3905" w:author="Jonathan Leipold - BDAE Gruppe" w:date="2023-10-29T09:44:00Z">
                    <w:rPr/>
                  </w:rPrChange>
                </w:rPr>
                <w:t>terminated</w:t>
              </w:r>
              <w:proofErr w:type="spellEnd"/>
            </w:ins>
          </w:p>
        </w:tc>
        <w:tc>
          <w:tcPr>
            <w:tcW w:w="1159" w:type="dxa"/>
            <w:noWrap/>
            <w:hideMark/>
            <w:tcPrChange w:id="3906" w:author="Jonathan Leipold - BDAE Gruppe" w:date="2023-10-29T09:48:00Z">
              <w:tcPr>
                <w:tcW w:w="1149" w:type="dxa"/>
                <w:gridSpan w:val="3"/>
                <w:noWrap/>
                <w:hideMark/>
              </w:tcPr>
            </w:tcPrChange>
          </w:tcPr>
          <w:p w14:paraId="213432D6" w14:textId="77777777" w:rsidR="0017344B" w:rsidRPr="0017344B" w:rsidRDefault="0017344B">
            <w:pPr>
              <w:rPr>
                <w:ins w:id="3907" w:author="Jonathan Leipold - BDAE Gruppe" w:date="2023-10-29T09:42:00Z"/>
              </w:rPr>
              <w:pPrChange w:id="3908" w:author="Jonathan Leipold - BDAE Gruppe" w:date="2023-10-29T09:42:00Z">
                <w:pPr>
                  <w:pStyle w:val="ListBullet"/>
                </w:pPr>
              </w:pPrChange>
            </w:pPr>
            <w:proofErr w:type="spellStart"/>
            <w:ins w:id="3909" w:author="Jonathan Leipold - BDAE Gruppe" w:date="2023-10-29T09:42:00Z">
              <w:r w:rsidRPr="0017344B">
                <w:t>boolean</w:t>
              </w:r>
              <w:proofErr w:type="spellEnd"/>
            </w:ins>
          </w:p>
        </w:tc>
        <w:tc>
          <w:tcPr>
            <w:tcW w:w="4060" w:type="dxa"/>
            <w:noWrap/>
            <w:hideMark/>
            <w:tcPrChange w:id="3910" w:author="Jonathan Leipold - BDAE Gruppe" w:date="2023-10-29T09:48:00Z">
              <w:tcPr>
                <w:tcW w:w="4066" w:type="dxa"/>
                <w:noWrap/>
                <w:hideMark/>
              </w:tcPr>
            </w:tcPrChange>
          </w:tcPr>
          <w:p w14:paraId="6A8F058B" w14:textId="77777777" w:rsidR="0017344B" w:rsidRPr="004223A3" w:rsidRDefault="0017344B">
            <w:pPr>
              <w:rPr>
                <w:ins w:id="3911" w:author="Jonathan Leipold - BDAE Gruppe" w:date="2023-10-29T09:42:00Z"/>
                <w:lang w:val="en-GB"/>
                <w:rPrChange w:id="3912" w:author="Jonathan Leipold - BDAE Gruppe" w:date="2023-10-29T09:46:00Z">
                  <w:rPr>
                    <w:ins w:id="3913" w:author="Jonathan Leipold - BDAE Gruppe" w:date="2023-10-29T09:42:00Z"/>
                  </w:rPr>
                </w:rPrChange>
              </w:rPr>
              <w:pPrChange w:id="3914" w:author="Jonathan Leipold - BDAE Gruppe" w:date="2023-10-29T09:42:00Z">
                <w:pPr>
                  <w:pStyle w:val="ListBullet"/>
                </w:pPr>
              </w:pPrChange>
            </w:pPr>
            <w:ins w:id="3915" w:author="Jonathan Leipold - BDAE Gruppe" w:date="2023-10-29T09:42:00Z">
              <w:r w:rsidRPr="004223A3">
                <w:rPr>
                  <w:lang w:val="en-GB"/>
                  <w:rPrChange w:id="3916" w:author="Jonathan Leipold - BDAE Gruppe" w:date="2023-10-29T09:46:00Z">
                    <w:rPr/>
                  </w:rPrChange>
                </w:rPr>
                <w:t>if contract got terminated by the customer (</w:t>
              </w:r>
              <w:r w:rsidRPr="004223A3">
                <w:rPr>
                  <w:b/>
                  <w:bCs/>
                  <w:lang w:val="en-GB"/>
                  <w:rPrChange w:id="3917" w:author="Jonathan Leipold - BDAE Gruppe" w:date="2023-10-29T09:46:00Z">
                    <w:rPr/>
                  </w:rPrChange>
                </w:rPr>
                <w:t>target variable</w:t>
              </w:r>
              <w:r w:rsidRPr="004223A3">
                <w:rPr>
                  <w:lang w:val="en-GB"/>
                  <w:rPrChange w:id="3918" w:author="Jonathan Leipold - BDAE Gruppe" w:date="2023-10-29T09:46:00Z">
                    <w:rPr/>
                  </w:rPrChange>
                </w:rPr>
                <w:t>)</w:t>
              </w:r>
            </w:ins>
          </w:p>
        </w:tc>
      </w:tr>
      <w:tr w:rsidR="004223A3" w:rsidRPr="0017344B" w14:paraId="127C2DB6" w14:textId="77777777" w:rsidTr="004223A3">
        <w:trPr>
          <w:trHeight w:val="292"/>
          <w:ins w:id="3919" w:author="Jonathan Leipold - BDAE Gruppe" w:date="2023-10-29T09:42:00Z"/>
          <w:trPrChange w:id="3920" w:author="Jonathan Leipold - BDAE Gruppe" w:date="2023-10-29T09:48:00Z">
            <w:trPr>
              <w:trHeight w:val="292"/>
            </w:trPr>
          </w:trPrChange>
        </w:trPr>
        <w:tc>
          <w:tcPr>
            <w:tcW w:w="3077" w:type="dxa"/>
            <w:noWrap/>
            <w:hideMark/>
            <w:tcPrChange w:id="3921" w:author="Jonathan Leipold - BDAE Gruppe" w:date="2023-10-29T09:48:00Z">
              <w:tcPr>
                <w:tcW w:w="3081" w:type="dxa"/>
                <w:noWrap/>
                <w:hideMark/>
              </w:tcPr>
            </w:tcPrChange>
          </w:tcPr>
          <w:p w14:paraId="7769FB42" w14:textId="77777777" w:rsidR="0017344B" w:rsidRPr="0017344B" w:rsidRDefault="0017344B">
            <w:pPr>
              <w:rPr>
                <w:ins w:id="3922" w:author="Jonathan Leipold - BDAE Gruppe" w:date="2023-10-29T09:42:00Z"/>
              </w:rPr>
              <w:pPrChange w:id="3923" w:author="Jonathan Leipold - BDAE Gruppe" w:date="2023-10-29T09:42:00Z">
                <w:pPr>
                  <w:pStyle w:val="ListBullet"/>
                </w:pPr>
              </w:pPrChange>
            </w:pPr>
            <w:proofErr w:type="spellStart"/>
            <w:ins w:id="3924" w:author="Jonathan Leipold - BDAE Gruppe" w:date="2023-10-29T09:42:00Z">
              <w:r w:rsidRPr="0017344B">
                <w:t>product_code</w:t>
              </w:r>
              <w:proofErr w:type="spellEnd"/>
            </w:ins>
          </w:p>
        </w:tc>
        <w:tc>
          <w:tcPr>
            <w:tcW w:w="1159" w:type="dxa"/>
            <w:noWrap/>
            <w:hideMark/>
            <w:tcPrChange w:id="3925" w:author="Jonathan Leipold - BDAE Gruppe" w:date="2023-10-29T09:48:00Z">
              <w:tcPr>
                <w:tcW w:w="1149" w:type="dxa"/>
                <w:gridSpan w:val="3"/>
                <w:noWrap/>
                <w:hideMark/>
              </w:tcPr>
            </w:tcPrChange>
          </w:tcPr>
          <w:p w14:paraId="37D9041E" w14:textId="77777777" w:rsidR="0017344B" w:rsidRPr="0017344B" w:rsidRDefault="0017344B">
            <w:pPr>
              <w:rPr>
                <w:ins w:id="3926" w:author="Jonathan Leipold - BDAE Gruppe" w:date="2023-10-29T09:42:00Z"/>
              </w:rPr>
              <w:pPrChange w:id="3927" w:author="Jonathan Leipold - BDAE Gruppe" w:date="2023-10-29T09:42:00Z">
                <w:pPr>
                  <w:pStyle w:val="ListBullet"/>
                </w:pPr>
              </w:pPrChange>
            </w:pPr>
            <w:proofErr w:type="spellStart"/>
            <w:ins w:id="3928" w:author="Jonathan Leipold - BDAE Gruppe" w:date="2023-10-29T09:42:00Z">
              <w:r w:rsidRPr="0017344B">
                <w:t>string</w:t>
              </w:r>
              <w:proofErr w:type="spellEnd"/>
            </w:ins>
          </w:p>
        </w:tc>
        <w:tc>
          <w:tcPr>
            <w:tcW w:w="4060" w:type="dxa"/>
            <w:noWrap/>
            <w:hideMark/>
            <w:tcPrChange w:id="3929" w:author="Jonathan Leipold - BDAE Gruppe" w:date="2023-10-29T09:48:00Z">
              <w:tcPr>
                <w:tcW w:w="4066" w:type="dxa"/>
                <w:noWrap/>
                <w:hideMark/>
              </w:tcPr>
            </w:tcPrChange>
          </w:tcPr>
          <w:p w14:paraId="1B7FD788" w14:textId="77777777" w:rsidR="0017344B" w:rsidRPr="0017344B" w:rsidRDefault="0017344B">
            <w:pPr>
              <w:rPr>
                <w:ins w:id="3930" w:author="Jonathan Leipold - BDAE Gruppe" w:date="2023-10-29T09:42:00Z"/>
              </w:rPr>
              <w:pPrChange w:id="3931" w:author="Jonathan Leipold - BDAE Gruppe" w:date="2023-10-29T09:42:00Z">
                <w:pPr>
                  <w:pStyle w:val="ListBullet"/>
                </w:pPr>
              </w:pPrChange>
            </w:pPr>
            <w:ins w:id="3932" w:author="Jonathan Leipold - BDAE Gruppe" w:date="2023-10-29T09:42:00Z">
              <w:r w:rsidRPr="0017344B">
                <w:t xml:space="preserve">code </w:t>
              </w:r>
              <w:proofErr w:type="spellStart"/>
              <w:r w:rsidRPr="0017344B">
                <w:t>of</w:t>
              </w:r>
              <w:proofErr w:type="spellEnd"/>
              <w:r w:rsidRPr="0017344B">
                <w:t xml:space="preserve"> </w:t>
              </w:r>
              <w:proofErr w:type="spellStart"/>
              <w:r w:rsidRPr="0017344B">
                <w:t>insurance</w:t>
              </w:r>
              <w:proofErr w:type="spellEnd"/>
              <w:r w:rsidRPr="0017344B">
                <w:t xml:space="preserve"> </w:t>
              </w:r>
              <w:proofErr w:type="spellStart"/>
              <w:r w:rsidRPr="0017344B">
                <w:t>product</w:t>
              </w:r>
              <w:proofErr w:type="spellEnd"/>
            </w:ins>
          </w:p>
        </w:tc>
      </w:tr>
      <w:tr w:rsidR="004223A3" w:rsidRPr="00087A69" w14:paraId="0C02EE82" w14:textId="77777777" w:rsidTr="004223A3">
        <w:trPr>
          <w:trHeight w:val="292"/>
          <w:ins w:id="3933" w:author="Jonathan Leipold - BDAE Gruppe" w:date="2023-10-29T09:42:00Z"/>
          <w:trPrChange w:id="3934" w:author="Jonathan Leipold - BDAE Gruppe" w:date="2023-10-29T09:48:00Z">
            <w:trPr>
              <w:trHeight w:val="292"/>
            </w:trPr>
          </w:trPrChange>
        </w:trPr>
        <w:tc>
          <w:tcPr>
            <w:tcW w:w="3077" w:type="dxa"/>
            <w:noWrap/>
            <w:hideMark/>
            <w:tcPrChange w:id="3935" w:author="Jonathan Leipold - BDAE Gruppe" w:date="2023-10-29T09:48:00Z">
              <w:tcPr>
                <w:tcW w:w="3081" w:type="dxa"/>
                <w:noWrap/>
                <w:hideMark/>
              </w:tcPr>
            </w:tcPrChange>
          </w:tcPr>
          <w:p w14:paraId="40F26686" w14:textId="77777777" w:rsidR="0017344B" w:rsidRPr="0017344B" w:rsidRDefault="0017344B">
            <w:pPr>
              <w:rPr>
                <w:ins w:id="3936" w:author="Jonathan Leipold - BDAE Gruppe" w:date="2023-10-29T09:42:00Z"/>
              </w:rPr>
              <w:pPrChange w:id="3937" w:author="Jonathan Leipold - BDAE Gruppe" w:date="2023-10-29T09:42:00Z">
                <w:pPr>
                  <w:pStyle w:val="ListBullet"/>
                </w:pPr>
              </w:pPrChange>
            </w:pPr>
            <w:proofErr w:type="spellStart"/>
            <w:ins w:id="3938" w:author="Jonathan Leipold - BDAE Gruppe" w:date="2023-10-29T09:42:00Z">
              <w:r w:rsidRPr="0017344B">
                <w:t>MainProductCode</w:t>
              </w:r>
              <w:proofErr w:type="spellEnd"/>
            </w:ins>
          </w:p>
        </w:tc>
        <w:tc>
          <w:tcPr>
            <w:tcW w:w="1159" w:type="dxa"/>
            <w:noWrap/>
            <w:hideMark/>
            <w:tcPrChange w:id="3939" w:author="Jonathan Leipold - BDAE Gruppe" w:date="2023-10-29T09:48:00Z">
              <w:tcPr>
                <w:tcW w:w="1149" w:type="dxa"/>
                <w:gridSpan w:val="3"/>
                <w:noWrap/>
                <w:hideMark/>
              </w:tcPr>
            </w:tcPrChange>
          </w:tcPr>
          <w:p w14:paraId="2E54007E" w14:textId="77777777" w:rsidR="0017344B" w:rsidRPr="0017344B" w:rsidRDefault="0017344B">
            <w:pPr>
              <w:rPr>
                <w:ins w:id="3940" w:author="Jonathan Leipold - BDAE Gruppe" w:date="2023-10-29T09:42:00Z"/>
              </w:rPr>
              <w:pPrChange w:id="3941" w:author="Jonathan Leipold - BDAE Gruppe" w:date="2023-10-29T09:42:00Z">
                <w:pPr>
                  <w:pStyle w:val="ListBullet"/>
                </w:pPr>
              </w:pPrChange>
            </w:pPr>
            <w:proofErr w:type="spellStart"/>
            <w:ins w:id="3942" w:author="Jonathan Leipold - BDAE Gruppe" w:date="2023-10-29T09:42:00Z">
              <w:r w:rsidRPr="0017344B">
                <w:t>string</w:t>
              </w:r>
              <w:proofErr w:type="spellEnd"/>
            </w:ins>
          </w:p>
        </w:tc>
        <w:tc>
          <w:tcPr>
            <w:tcW w:w="4060" w:type="dxa"/>
            <w:noWrap/>
            <w:hideMark/>
            <w:tcPrChange w:id="3943" w:author="Jonathan Leipold - BDAE Gruppe" w:date="2023-10-29T09:48:00Z">
              <w:tcPr>
                <w:tcW w:w="4066" w:type="dxa"/>
                <w:noWrap/>
                <w:hideMark/>
              </w:tcPr>
            </w:tcPrChange>
          </w:tcPr>
          <w:p w14:paraId="67A3A522" w14:textId="77777777" w:rsidR="0017344B" w:rsidRPr="004223A3" w:rsidRDefault="0017344B">
            <w:pPr>
              <w:rPr>
                <w:ins w:id="3944" w:author="Jonathan Leipold - BDAE Gruppe" w:date="2023-10-29T09:42:00Z"/>
                <w:lang w:val="en-GB"/>
                <w:rPrChange w:id="3945" w:author="Jonathan Leipold - BDAE Gruppe" w:date="2023-10-29T09:46:00Z">
                  <w:rPr>
                    <w:ins w:id="3946" w:author="Jonathan Leipold - BDAE Gruppe" w:date="2023-10-29T09:42:00Z"/>
                  </w:rPr>
                </w:rPrChange>
              </w:rPr>
              <w:pPrChange w:id="3947" w:author="Jonathan Leipold - BDAE Gruppe" w:date="2023-10-29T09:42:00Z">
                <w:pPr>
                  <w:pStyle w:val="ListBullet"/>
                </w:pPr>
              </w:pPrChange>
            </w:pPr>
            <w:ins w:id="3948" w:author="Jonathan Leipold - BDAE Gruppe" w:date="2023-10-29T09:42:00Z">
              <w:r w:rsidRPr="004223A3">
                <w:rPr>
                  <w:lang w:val="en-GB"/>
                  <w:rPrChange w:id="3949" w:author="Jonathan Leipold - BDAE Gruppe" w:date="2023-10-29T09:46:00Z">
                    <w:rPr/>
                  </w:rPrChange>
                </w:rPr>
                <w:t>code of main insurance product group</w:t>
              </w:r>
            </w:ins>
          </w:p>
        </w:tc>
      </w:tr>
      <w:tr w:rsidR="004223A3" w:rsidRPr="00087A69" w14:paraId="1797896C" w14:textId="77777777" w:rsidTr="004223A3">
        <w:trPr>
          <w:trHeight w:val="292"/>
          <w:ins w:id="3950" w:author="Jonathan Leipold - BDAE Gruppe" w:date="2023-10-29T09:42:00Z"/>
          <w:trPrChange w:id="3951" w:author="Jonathan Leipold - BDAE Gruppe" w:date="2023-10-29T09:48:00Z">
            <w:trPr>
              <w:trHeight w:val="292"/>
            </w:trPr>
          </w:trPrChange>
        </w:trPr>
        <w:tc>
          <w:tcPr>
            <w:tcW w:w="3077" w:type="dxa"/>
            <w:noWrap/>
            <w:hideMark/>
            <w:tcPrChange w:id="3952" w:author="Jonathan Leipold - BDAE Gruppe" w:date="2023-10-29T09:48:00Z">
              <w:tcPr>
                <w:tcW w:w="3081" w:type="dxa"/>
                <w:noWrap/>
                <w:hideMark/>
              </w:tcPr>
            </w:tcPrChange>
          </w:tcPr>
          <w:p w14:paraId="6784ACF1" w14:textId="77777777" w:rsidR="0017344B" w:rsidRPr="0017344B" w:rsidRDefault="0017344B">
            <w:pPr>
              <w:rPr>
                <w:ins w:id="3953" w:author="Jonathan Leipold - BDAE Gruppe" w:date="2023-10-29T09:42:00Z"/>
              </w:rPr>
              <w:pPrChange w:id="3954" w:author="Jonathan Leipold - BDAE Gruppe" w:date="2023-10-29T09:42:00Z">
                <w:pPr>
                  <w:pStyle w:val="ListBullet"/>
                </w:pPr>
              </w:pPrChange>
            </w:pPr>
            <w:proofErr w:type="spellStart"/>
            <w:ins w:id="3955" w:author="Jonathan Leipold - BDAE Gruppe" w:date="2023-10-29T09:42:00Z">
              <w:r w:rsidRPr="0017344B">
                <w:t>MainProductName</w:t>
              </w:r>
              <w:proofErr w:type="spellEnd"/>
            </w:ins>
          </w:p>
        </w:tc>
        <w:tc>
          <w:tcPr>
            <w:tcW w:w="1159" w:type="dxa"/>
            <w:noWrap/>
            <w:hideMark/>
            <w:tcPrChange w:id="3956" w:author="Jonathan Leipold - BDAE Gruppe" w:date="2023-10-29T09:48:00Z">
              <w:tcPr>
                <w:tcW w:w="1149" w:type="dxa"/>
                <w:gridSpan w:val="3"/>
                <w:noWrap/>
                <w:hideMark/>
              </w:tcPr>
            </w:tcPrChange>
          </w:tcPr>
          <w:p w14:paraId="67EB90D6" w14:textId="77777777" w:rsidR="0017344B" w:rsidRPr="0017344B" w:rsidRDefault="0017344B">
            <w:pPr>
              <w:rPr>
                <w:ins w:id="3957" w:author="Jonathan Leipold - BDAE Gruppe" w:date="2023-10-29T09:42:00Z"/>
              </w:rPr>
              <w:pPrChange w:id="3958" w:author="Jonathan Leipold - BDAE Gruppe" w:date="2023-10-29T09:42:00Z">
                <w:pPr>
                  <w:pStyle w:val="ListBullet"/>
                </w:pPr>
              </w:pPrChange>
            </w:pPr>
            <w:proofErr w:type="spellStart"/>
            <w:ins w:id="3959" w:author="Jonathan Leipold - BDAE Gruppe" w:date="2023-10-29T09:42:00Z">
              <w:r w:rsidRPr="0017344B">
                <w:t>string</w:t>
              </w:r>
              <w:proofErr w:type="spellEnd"/>
            </w:ins>
          </w:p>
        </w:tc>
        <w:tc>
          <w:tcPr>
            <w:tcW w:w="4060" w:type="dxa"/>
            <w:noWrap/>
            <w:hideMark/>
            <w:tcPrChange w:id="3960" w:author="Jonathan Leipold - BDAE Gruppe" w:date="2023-10-29T09:48:00Z">
              <w:tcPr>
                <w:tcW w:w="4066" w:type="dxa"/>
                <w:noWrap/>
                <w:hideMark/>
              </w:tcPr>
            </w:tcPrChange>
          </w:tcPr>
          <w:p w14:paraId="5320422D" w14:textId="77777777" w:rsidR="0017344B" w:rsidRPr="004223A3" w:rsidRDefault="0017344B">
            <w:pPr>
              <w:rPr>
                <w:ins w:id="3961" w:author="Jonathan Leipold - BDAE Gruppe" w:date="2023-10-29T09:42:00Z"/>
                <w:lang w:val="en-GB"/>
                <w:rPrChange w:id="3962" w:author="Jonathan Leipold - BDAE Gruppe" w:date="2023-10-29T09:46:00Z">
                  <w:rPr>
                    <w:ins w:id="3963" w:author="Jonathan Leipold - BDAE Gruppe" w:date="2023-10-29T09:42:00Z"/>
                  </w:rPr>
                </w:rPrChange>
              </w:rPr>
              <w:pPrChange w:id="3964" w:author="Jonathan Leipold - BDAE Gruppe" w:date="2023-10-29T09:42:00Z">
                <w:pPr>
                  <w:pStyle w:val="ListBullet"/>
                </w:pPr>
              </w:pPrChange>
            </w:pPr>
            <w:ins w:id="3965" w:author="Jonathan Leipold - BDAE Gruppe" w:date="2023-10-29T09:42:00Z">
              <w:r w:rsidRPr="004223A3">
                <w:rPr>
                  <w:lang w:val="en-GB"/>
                  <w:rPrChange w:id="3966" w:author="Jonathan Leipold - BDAE Gruppe" w:date="2023-10-29T09:46:00Z">
                    <w:rPr/>
                  </w:rPrChange>
                </w:rPr>
                <w:t>name of main insurance product group (pseudonymised)</w:t>
              </w:r>
            </w:ins>
          </w:p>
        </w:tc>
      </w:tr>
      <w:tr w:rsidR="004223A3" w:rsidRPr="0017344B" w14:paraId="356189B7" w14:textId="77777777" w:rsidTr="004223A3">
        <w:trPr>
          <w:trHeight w:val="292"/>
          <w:ins w:id="3967" w:author="Jonathan Leipold - BDAE Gruppe" w:date="2023-10-29T09:42:00Z"/>
          <w:trPrChange w:id="3968" w:author="Jonathan Leipold - BDAE Gruppe" w:date="2023-10-29T09:48:00Z">
            <w:trPr>
              <w:trHeight w:val="292"/>
            </w:trPr>
          </w:trPrChange>
        </w:trPr>
        <w:tc>
          <w:tcPr>
            <w:tcW w:w="3077" w:type="dxa"/>
            <w:noWrap/>
            <w:hideMark/>
            <w:tcPrChange w:id="3969" w:author="Jonathan Leipold - BDAE Gruppe" w:date="2023-10-29T09:48:00Z">
              <w:tcPr>
                <w:tcW w:w="3081" w:type="dxa"/>
                <w:noWrap/>
                <w:hideMark/>
              </w:tcPr>
            </w:tcPrChange>
          </w:tcPr>
          <w:p w14:paraId="2B7FBC3E" w14:textId="77777777" w:rsidR="0017344B" w:rsidRPr="0017344B" w:rsidRDefault="0017344B">
            <w:pPr>
              <w:rPr>
                <w:ins w:id="3970" w:author="Jonathan Leipold - BDAE Gruppe" w:date="2023-10-29T09:42:00Z"/>
              </w:rPr>
              <w:pPrChange w:id="3971" w:author="Jonathan Leipold - BDAE Gruppe" w:date="2023-10-29T09:42:00Z">
                <w:pPr>
                  <w:pStyle w:val="ListBullet"/>
                </w:pPr>
              </w:pPrChange>
            </w:pPr>
            <w:proofErr w:type="spellStart"/>
            <w:ins w:id="3972" w:author="Jonathan Leipold - BDAE Gruppe" w:date="2023-10-29T09:42:00Z">
              <w:r w:rsidRPr="0017344B">
                <w:t>insured_birthDate</w:t>
              </w:r>
              <w:proofErr w:type="spellEnd"/>
            </w:ins>
          </w:p>
        </w:tc>
        <w:tc>
          <w:tcPr>
            <w:tcW w:w="1159" w:type="dxa"/>
            <w:noWrap/>
            <w:hideMark/>
            <w:tcPrChange w:id="3973" w:author="Jonathan Leipold - BDAE Gruppe" w:date="2023-10-29T09:48:00Z">
              <w:tcPr>
                <w:tcW w:w="1149" w:type="dxa"/>
                <w:gridSpan w:val="3"/>
                <w:noWrap/>
                <w:hideMark/>
              </w:tcPr>
            </w:tcPrChange>
          </w:tcPr>
          <w:p w14:paraId="5E655F5A" w14:textId="77777777" w:rsidR="0017344B" w:rsidRPr="0017344B" w:rsidRDefault="0017344B">
            <w:pPr>
              <w:rPr>
                <w:ins w:id="3974" w:author="Jonathan Leipold - BDAE Gruppe" w:date="2023-10-29T09:42:00Z"/>
              </w:rPr>
              <w:pPrChange w:id="3975" w:author="Jonathan Leipold - BDAE Gruppe" w:date="2023-10-29T09:42:00Z">
                <w:pPr>
                  <w:pStyle w:val="ListBullet"/>
                </w:pPr>
              </w:pPrChange>
            </w:pPr>
            <w:ins w:id="3976" w:author="Jonathan Leipold - BDAE Gruppe" w:date="2023-10-29T09:42:00Z">
              <w:r w:rsidRPr="0017344B">
                <w:t>date</w:t>
              </w:r>
            </w:ins>
          </w:p>
        </w:tc>
        <w:tc>
          <w:tcPr>
            <w:tcW w:w="4060" w:type="dxa"/>
            <w:noWrap/>
            <w:hideMark/>
            <w:tcPrChange w:id="3977" w:author="Jonathan Leipold - BDAE Gruppe" w:date="2023-10-29T09:48:00Z">
              <w:tcPr>
                <w:tcW w:w="4066" w:type="dxa"/>
                <w:noWrap/>
                <w:hideMark/>
              </w:tcPr>
            </w:tcPrChange>
          </w:tcPr>
          <w:p w14:paraId="7207EED0" w14:textId="77777777" w:rsidR="0017344B" w:rsidRPr="0017344B" w:rsidRDefault="0017344B">
            <w:pPr>
              <w:rPr>
                <w:ins w:id="3978" w:author="Jonathan Leipold - BDAE Gruppe" w:date="2023-10-29T09:42:00Z"/>
              </w:rPr>
              <w:pPrChange w:id="3979" w:author="Jonathan Leipold - BDAE Gruppe" w:date="2023-10-29T09:42:00Z">
                <w:pPr>
                  <w:pStyle w:val="ListBullet"/>
                </w:pPr>
              </w:pPrChange>
            </w:pPr>
            <w:proofErr w:type="spellStart"/>
            <w:ins w:id="3980" w:author="Jonathan Leipold - BDAE Gruppe" w:date="2023-10-29T09:42:00Z">
              <w:r w:rsidRPr="0017344B">
                <w:t>birthday</w:t>
              </w:r>
              <w:proofErr w:type="spellEnd"/>
              <w:r w:rsidRPr="0017344B">
                <w:t xml:space="preserve"> </w:t>
              </w:r>
              <w:proofErr w:type="spellStart"/>
              <w:r w:rsidRPr="0017344B">
                <w:t>of</w:t>
              </w:r>
              <w:proofErr w:type="spellEnd"/>
              <w:r w:rsidRPr="0017344B">
                <w:t xml:space="preserve"> </w:t>
              </w:r>
              <w:proofErr w:type="spellStart"/>
              <w:r w:rsidRPr="0017344B">
                <w:t>insured</w:t>
              </w:r>
              <w:proofErr w:type="spellEnd"/>
              <w:r w:rsidRPr="0017344B">
                <w:t xml:space="preserve"> </w:t>
              </w:r>
              <w:proofErr w:type="spellStart"/>
              <w:r w:rsidRPr="0017344B">
                <w:t>person</w:t>
              </w:r>
              <w:proofErr w:type="spellEnd"/>
            </w:ins>
          </w:p>
        </w:tc>
      </w:tr>
      <w:tr w:rsidR="004223A3" w:rsidRPr="0017344B" w14:paraId="2E8F8E6A" w14:textId="77777777" w:rsidTr="004223A3">
        <w:trPr>
          <w:trHeight w:val="292"/>
          <w:ins w:id="3981" w:author="Jonathan Leipold - BDAE Gruppe" w:date="2023-10-29T09:42:00Z"/>
          <w:trPrChange w:id="3982" w:author="Jonathan Leipold - BDAE Gruppe" w:date="2023-10-29T09:48:00Z">
            <w:trPr>
              <w:trHeight w:val="292"/>
            </w:trPr>
          </w:trPrChange>
        </w:trPr>
        <w:tc>
          <w:tcPr>
            <w:tcW w:w="3077" w:type="dxa"/>
            <w:noWrap/>
            <w:hideMark/>
            <w:tcPrChange w:id="3983" w:author="Jonathan Leipold - BDAE Gruppe" w:date="2023-10-29T09:48:00Z">
              <w:tcPr>
                <w:tcW w:w="3081" w:type="dxa"/>
                <w:noWrap/>
                <w:hideMark/>
              </w:tcPr>
            </w:tcPrChange>
          </w:tcPr>
          <w:p w14:paraId="79ECF789" w14:textId="77777777" w:rsidR="0017344B" w:rsidRPr="0017344B" w:rsidRDefault="0017344B">
            <w:pPr>
              <w:rPr>
                <w:ins w:id="3984" w:author="Jonathan Leipold - BDAE Gruppe" w:date="2023-10-29T09:42:00Z"/>
              </w:rPr>
              <w:pPrChange w:id="3985" w:author="Jonathan Leipold - BDAE Gruppe" w:date="2023-10-29T09:42:00Z">
                <w:pPr>
                  <w:pStyle w:val="ListBullet"/>
                </w:pPr>
              </w:pPrChange>
            </w:pPr>
            <w:proofErr w:type="spellStart"/>
            <w:ins w:id="3986" w:author="Jonathan Leipold - BDAE Gruppe" w:date="2023-10-29T09:42:00Z">
              <w:r w:rsidRPr="0017344B">
                <w:t>insured_Gender</w:t>
              </w:r>
              <w:proofErr w:type="spellEnd"/>
            </w:ins>
          </w:p>
        </w:tc>
        <w:tc>
          <w:tcPr>
            <w:tcW w:w="1159" w:type="dxa"/>
            <w:noWrap/>
            <w:hideMark/>
            <w:tcPrChange w:id="3987" w:author="Jonathan Leipold - BDAE Gruppe" w:date="2023-10-29T09:48:00Z">
              <w:tcPr>
                <w:tcW w:w="1149" w:type="dxa"/>
                <w:gridSpan w:val="3"/>
                <w:noWrap/>
                <w:hideMark/>
              </w:tcPr>
            </w:tcPrChange>
          </w:tcPr>
          <w:p w14:paraId="12E13C9B" w14:textId="77777777" w:rsidR="0017344B" w:rsidRPr="0017344B" w:rsidRDefault="0017344B">
            <w:pPr>
              <w:rPr>
                <w:ins w:id="3988" w:author="Jonathan Leipold - BDAE Gruppe" w:date="2023-10-29T09:42:00Z"/>
              </w:rPr>
              <w:pPrChange w:id="3989" w:author="Jonathan Leipold - BDAE Gruppe" w:date="2023-10-29T09:42:00Z">
                <w:pPr>
                  <w:pStyle w:val="ListBullet"/>
                </w:pPr>
              </w:pPrChange>
            </w:pPr>
            <w:proofErr w:type="spellStart"/>
            <w:ins w:id="3990" w:author="Jonathan Leipold - BDAE Gruppe" w:date="2023-10-29T09:42:00Z">
              <w:r w:rsidRPr="0017344B">
                <w:t>string</w:t>
              </w:r>
              <w:proofErr w:type="spellEnd"/>
            </w:ins>
          </w:p>
        </w:tc>
        <w:tc>
          <w:tcPr>
            <w:tcW w:w="4060" w:type="dxa"/>
            <w:noWrap/>
            <w:hideMark/>
            <w:tcPrChange w:id="3991" w:author="Jonathan Leipold - BDAE Gruppe" w:date="2023-10-29T09:48:00Z">
              <w:tcPr>
                <w:tcW w:w="4066" w:type="dxa"/>
                <w:noWrap/>
                <w:hideMark/>
              </w:tcPr>
            </w:tcPrChange>
          </w:tcPr>
          <w:p w14:paraId="65DEC745" w14:textId="77777777" w:rsidR="0017344B" w:rsidRPr="0017344B" w:rsidRDefault="0017344B">
            <w:pPr>
              <w:rPr>
                <w:ins w:id="3992" w:author="Jonathan Leipold - BDAE Gruppe" w:date="2023-10-29T09:42:00Z"/>
              </w:rPr>
              <w:pPrChange w:id="3993" w:author="Jonathan Leipold - BDAE Gruppe" w:date="2023-10-29T09:42:00Z">
                <w:pPr>
                  <w:pStyle w:val="ListBullet"/>
                </w:pPr>
              </w:pPrChange>
            </w:pPr>
            <w:proofErr w:type="spellStart"/>
            <w:ins w:id="3994" w:author="Jonathan Leipold - BDAE Gruppe" w:date="2023-10-29T09:42:00Z">
              <w:r w:rsidRPr="0017344B">
                <w:t>gender</w:t>
              </w:r>
              <w:proofErr w:type="spellEnd"/>
              <w:r w:rsidRPr="0017344B">
                <w:t xml:space="preserve"> </w:t>
              </w:r>
              <w:proofErr w:type="spellStart"/>
              <w:r w:rsidRPr="0017344B">
                <w:t>of</w:t>
              </w:r>
              <w:proofErr w:type="spellEnd"/>
              <w:r w:rsidRPr="0017344B">
                <w:t xml:space="preserve"> </w:t>
              </w:r>
              <w:proofErr w:type="spellStart"/>
              <w:r w:rsidRPr="0017344B">
                <w:t>insured</w:t>
              </w:r>
              <w:proofErr w:type="spellEnd"/>
              <w:r w:rsidRPr="0017344B">
                <w:t xml:space="preserve"> </w:t>
              </w:r>
              <w:proofErr w:type="spellStart"/>
              <w:r w:rsidRPr="0017344B">
                <w:t>person</w:t>
              </w:r>
              <w:proofErr w:type="spellEnd"/>
            </w:ins>
          </w:p>
        </w:tc>
      </w:tr>
      <w:tr w:rsidR="004223A3" w:rsidRPr="0017344B" w14:paraId="74829B3E" w14:textId="77777777" w:rsidTr="004223A3">
        <w:trPr>
          <w:trHeight w:val="292"/>
          <w:ins w:id="3995" w:author="Jonathan Leipold - BDAE Gruppe" w:date="2023-10-29T09:42:00Z"/>
          <w:trPrChange w:id="3996" w:author="Jonathan Leipold - BDAE Gruppe" w:date="2023-10-29T09:48:00Z">
            <w:trPr>
              <w:trHeight w:val="292"/>
            </w:trPr>
          </w:trPrChange>
        </w:trPr>
        <w:tc>
          <w:tcPr>
            <w:tcW w:w="3077" w:type="dxa"/>
            <w:noWrap/>
            <w:hideMark/>
            <w:tcPrChange w:id="3997" w:author="Jonathan Leipold - BDAE Gruppe" w:date="2023-10-29T09:48:00Z">
              <w:tcPr>
                <w:tcW w:w="3081" w:type="dxa"/>
                <w:noWrap/>
                <w:hideMark/>
              </w:tcPr>
            </w:tcPrChange>
          </w:tcPr>
          <w:p w14:paraId="54574502" w14:textId="77777777" w:rsidR="0017344B" w:rsidRPr="0017344B" w:rsidRDefault="0017344B">
            <w:pPr>
              <w:rPr>
                <w:ins w:id="3998" w:author="Jonathan Leipold - BDAE Gruppe" w:date="2023-10-29T09:42:00Z"/>
              </w:rPr>
              <w:pPrChange w:id="3999" w:author="Jonathan Leipold - BDAE Gruppe" w:date="2023-10-29T09:42:00Z">
                <w:pPr>
                  <w:pStyle w:val="ListBullet"/>
                </w:pPr>
              </w:pPrChange>
            </w:pPr>
            <w:proofErr w:type="spellStart"/>
            <w:ins w:id="4000" w:author="Jonathan Leipold - BDAE Gruppe" w:date="2023-10-29T09:42:00Z">
              <w:r w:rsidRPr="0017344B">
                <w:t>insured_nationality</w:t>
              </w:r>
              <w:proofErr w:type="spellEnd"/>
            </w:ins>
          </w:p>
        </w:tc>
        <w:tc>
          <w:tcPr>
            <w:tcW w:w="1159" w:type="dxa"/>
            <w:noWrap/>
            <w:hideMark/>
            <w:tcPrChange w:id="4001" w:author="Jonathan Leipold - BDAE Gruppe" w:date="2023-10-29T09:48:00Z">
              <w:tcPr>
                <w:tcW w:w="1149" w:type="dxa"/>
                <w:gridSpan w:val="3"/>
                <w:noWrap/>
                <w:hideMark/>
              </w:tcPr>
            </w:tcPrChange>
          </w:tcPr>
          <w:p w14:paraId="32FF4906" w14:textId="77777777" w:rsidR="0017344B" w:rsidRPr="0017344B" w:rsidRDefault="0017344B">
            <w:pPr>
              <w:rPr>
                <w:ins w:id="4002" w:author="Jonathan Leipold - BDAE Gruppe" w:date="2023-10-29T09:42:00Z"/>
              </w:rPr>
              <w:pPrChange w:id="4003" w:author="Jonathan Leipold - BDAE Gruppe" w:date="2023-10-29T09:42:00Z">
                <w:pPr>
                  <w:pStyle w:val="ListBullet"/>
                </w:pPr>
              </w:pPrChange>
            </w:pPr>
            <w:proofErr w:type="spellStart"/>
            <w:ins w:id="4004" w:author="Jonathan Leipold - BDAE Gruppe" w:date="2023-10-29T09:42:00Z">
              <w:r w:rsidRPr="0017344B">
                <w:t>string</w:t>
              </w:r>
              <w:proofErr w:type="spellEnd"/>
            </w:ins>
          </w:p>
        </w:tc>
        <w:tc>
          <w:tcPr>
            <w:tcW w:w="4060" w:type="dxa"/>
            <w:noWrap/>
            <w:hideMark/>
            <w:tcPrChange w:id="4005" w:author="Jonathan Leipold - BDAE Gruppe" w:date="2023-10-29T09:48:00Z">
              <w:tcPr>
                <w:tcW w:w="4066" w:type="dxa"/>
                <w:noWrap/>
                <w:hideMark/>
              </w:tcPr>
            </w:tcPrChange>
          </w:tcPr>
          <w:p w14:paraId="06A14938" w14:textId="77777777" w:rsidR="0017344B" w:rsidRPr="0017344B" w:rsidRDefault="0017344B">
            <w:pPr>
              <w:rPr>
                <w:ins w:id="4006" w:author="Jonathan Leipold - BDAE Gruppe" w:date="2023-10-29T09:42:00Z"/>
              </w:rPr>
              <w:pPrChange w:id="4007" w:author="Jonathan Leipold - BDAE Gruppe" w:date="2023-10-29T09:42:00Z">
                <w:pPr>
                  <w:pStyle w:val="ListBullet"/>
                </w:pPr>
              </w:pPrChange>
            </w:pPr>
            <w:proofErr w:type="spellStart"/>
            <w:ins w:id="4008" w:author="Jonathan Leipold - BDAE Gruppe" w:date="2023-10-29T09:42:00Z">
              <w:r w:rsidRPr="0017344B">
                <w:t>nationality</w:t>
              </w:r>
              <w:proofErr w:type="spellEnd"/>
              <w:r w:rsidRPr="0017344B">
                <w:t xml:space="preserve"> </w:t>
              </w:r>
              <w:proofErr w:type="spellStart"/>
              <w:r w:rsidRPr="0017344B">
                <w:t>of</w:t>
              </w:r>
              <w:proofErr w:type="spellEnd"/>
              <w:r w:rsidRPr="0017344B">
                <w:t xml:space="preserve"> </w:t>
              </w:r>
              <w:proofErr w:type="spellStart"/>
              <w:r w:rsidRPr="0017344B">
                <w:t>insured</w:t>
              </w:r>
              <w:proofErr w:type="spellEnd"/>
              <w:r w:rsidRPr="0017344B">
                <w:t xml:space="preserve"> </w:t>
              </w:r>
              <w:proofErr w:type="spellStart"/>
              <w:r w:rsidRPr="0017344B">
                <w:t>person</w:t>
              </w:r>
              <w:proofErr w:type="spellEnd"/>
            </w:ins>
          </w:p>
        </w:tc>
      </w:tr>
      <w:tr w:rsidR="004223A3" w:rsidRPr="0017344B" w14:paraId="62639348" w14:textId="77777777" w:rsidTr="004223A3">
        <w:trPr>
          <w:trHeight w:val="292"/>
          <w:ins w:id="4009" w:author="Jonathan Leipold - BDAE Gruppe" w:date="2023-10-29T09:42:00Z"/>
          <w:trPrChange w:id="4010" w:author="Jonathan Leipold - BDAE Gruppe" w:date="2023-10-29T09:48:00Z">
            <w:trPr>
              <w:trHeight w:val="292"/>
            </w:trPr>
          </w:trPrChange>
        </w:trPr>
        <w:tc>
          <w:tcPr>
            <w:tcW w:w="3077" w:type="dxa"/>
            <w:noWrap/>
            <w:hideMark/>
            <w:tcPrChange w:id="4011" w:author="Jonathan Leipold - BDAE Gruppe" w:date="2023-10-29T09:48:00Z">
              <w:tcPr>
                <w:tcW w:w="3081" w:type="dxa"/>
                <w:noWrap/>
                <w:hideMark/>
              </w:tcPr>
            </w:tcPrChange>
          </w:tcPr>
          <w:p w14:paraId="518A98AD" w14:textId="77777777" w:rsidR="0017344B" w:rsidRPr="0017344B" w:rsidRDefault="0017344B">
            <w:pPr>
              <w:rPr>
                <w:ins w:id="4012" w:author="Jonathan Leipold - BDAE Gruppe" w:date="2023-10-29T09:42:00Z"/>
              </w:rPr>
              <w:pPrChange w:id="4013" w:author="Jonathan Leipold - BDAE Gruppe" w:date="2023-10-29T09:42:00Z">
                <w:pPr>
                  <w:pStyle w:val="ListBullet"/>
                </w:pPr>
              </w:pPrChange>
            </w:pPr>
            <w:proofErr w:type="spellStart"/>
            <w:ins w:id="4014" w:author="Jonathan Leipold - BDAE Gruppe" w:date="2023-10-29T09:42:00Z">
              <w:r w:rsidRPr="0017344B">
                <w:t>holder_country</w:t>
              </w:r>
              <w:proofErr w:type="spellEnd"/>
            </w:ins>
          </w:p>
        </w:tc>
        <w:tc>
          <w:tcPr>
            <w:tcW w:w="1159" w:type="dxa"/>
            <w:noWrap/>
            <w:hideMark/>
            <w:tcPrChange w:id="4015" w:author="Jonathan Leipold - BDAE Gruppe" w:date="2023-10-29T09:48:00Z">
              <w:tcPr>
                <w:tcW w:w="1149" w:type="dxa"/>
                <w:gridSpan w:val="3"/>
                <w:noWrap/>
                <w:hideMark/>
              </w:tcPr>
            </w:tcPrChange>
          </w:tcPr>
          <w:p w14:paraId="4D100821" w14:textId="77777777" w:rsidR="0017344B" w:rsidRPr="0017344B" w:rsidRDefault="0017344B">
            <w:pPr>
              <w:rPr>
                <w:ins w:id="4016" w:author="Jonathan Leipold - BDAE Gruppe" w:date="2023-10-29T09:42:00Z"/>
              </w:rPr>
              <w:pPrChange w:id="4017" w:author="Jonathan Leipold - BDAE Gruppe" w:date="2023-10-29T09:42:00Z">
                <w:pPr>
                  <w:pStyle w:val="ListBullet"/>
                </w:pPr>
              </w:pPrChange>
            </w:pPr>
            <w:proofErr w:type="spellStart"/>
            <w:ins w:id="4018" w:author="Jonathan Leipold - BDAE Gruppe" w:date="2023-10-29T09:42:00Z">
              <w:r w:rsidRPr="0017344B">
                <w:t>string</w:t>
              </w:r>
              <w:proofErr w:type="spellEnd"/>
            </w:ins>
          </w:p>
        </w:tc>
        <w:tc>
          <w:tcPr>
            <w:tcW w:w="4060" w:type="dxa"/>
            <w:noWrap/>
            <w:hideMark/>
            <w:tcPrChange w:id="4019" w:author="Jonathan Leipold - BDAE Gruppe" w:date="2023-10-29T09:48:00Z">
              <w:tcPr>
                <w:tcW w:w="4066" w:type="dxa"/>
                <w:noWrap/>
                <w:hideMark/>
              </w:tcPr>
            </w:tcPrChange>
          </w:tcPr>
          <w:p w14:paraId="7B14A750" w14:textId="77777777" w:rsidR="0017344B" w:rsidRPr="0017344B" w:rsidRDefault="0017344B">
            <w:pPr>
              <w:rPr>
                <w:ins w:id="4020" w:author="Jonathan Leipold - BDAE Gruppe" w:date="2023-10-29T09:42:00Z"/>
              </w:rPr>
              <w:pPrChange w:id="4021" w:author="Jonathan Leipold - BDAE Gruppe" w:date="2023-10-29T09:42:00Z">
                <w:pPr>
                  <w:pStyle w:val="ListBullet"/>
                </w:pPr>
              </w:pPrChange>
            </w:pPr>
            <w:proofErr w:type="spellStart"/>
            <w:ins w:id="4022" w:author="Jonathan Leipold - BDAE Gruppe" w:date="2023-10-29T09:42:00Z">
              <w:r w:rsidRPr="0017344B">
                <w:t>country</w:t>
              </w:r>
              <w:proofErr w:type="spellEnd"/>
              <w:r w:rsidRPr="0017344B">
                <w:t xml:space="preserve"> </w:t>
              </w:r>
              <w:proofErr w:type="spellStart"/>
              <w:r w:rsidRPr="0017344B">
                <w:t>of</w:t>
              </w:r>
              <w:proofErr w:type="spellEnd"/>
              <w:r w:rsidRPr="0017344B">
                <w:t xml:space="preserve"> </w:t>
              </w:r>
              <w:proofErr w:type="spellStart"/>
              <w:r w:rsidRPr="0017344B">
                <w:t>contract</w:t>
              </w:r>
              <w:proofErr w:type="spellEnd"/>
              <w:r w:rsidRPr="0017344B">
                <w:t xml:space="preserve"> holder </w:t>
              </w:r>
            </w:ins>
          </w:p>
        </w:tc>
      </w:tr>
      <w:tr w:rsidR="004223A3" w:rsidRPr="00087A69" w14:paraId="5A44CB2C" w14:textId="77777777" w:rsidTr="004223A3">
        <w:trPr>
          <w:trHeight w:val="292"/>
          <w:ins w:id="4023" w:author="Jonathan Leipold - BDAE Gruppe" w:date="2023-10-29T09:42:00Z"/>
          <w:trPrChange w:id="4024" w:author="Jonathan Leipold - BDAE Gruppe" w:date="2023-10-29T09:48:00Z">
            <w:trPr>
              <w:trHeight w:val="292"/>
            </w:trPr>
          </w:trPrChange>
        </w:trPr>
        <w:tc>
          <w:tcPr>
            <w:tcW w:w="3077" w:type="dxa"/>
            <w:noWrap/>
            <w:hideMark/>
            <w:tcPrChange w:id="4025" w:author="Jonathan Leipold - BDAE Gruppe" w:date="2023-10-29T09:48:00Z">
              <w:tcPr>
                <w:tcW w:w="3081" w:type="dxa"/>
                <w:noWrap/>
                <w:hideMark/>
              </w:tcPr>
            </w:tcPrChange>
          </w:tcPr>
          <w:p w14:paraId="21162EAA" w14:textId="77777777" w:rsidR="0017344B" w:rsidRPr="0017344B" w:rsidRDefault="0017344B">
            <w:pPr>
              <w:rPr>
                <w:ins w:id="4026" w:author="Jonathan Leipold - BDAE Gruppe" w:date="2023-10-29T09:42:00Z"/>
              </w:rPr>
              <w:pPrChange w:id="4027" w:author="Jonathan Leipold - BDAE Gruppe" w:date="2023-10-29T09:42:00Z">
                <w:pPr>
                  <w:pStyle w:val="ListBullet"/>
                </w:pPr>
              </w:pPrChange>
            </w:pPr>
            <w:proofErr w:type="spellStart"/>
            <w:ins w:id="4028" w:author="Jonathan Leipold - BDAE Gruppe" w:date="2023-10-29T09:42:00Z">
              <w:r w:rsidRPr="0017344B">
                <w:t>expatriate</w:t>
              </w:r>
              <w:proofErr w:type="spellEnd"/>
            </w:ins>
          </w:p>
        </w:tc>
        <w:tc>
          <w:tcPr>
            <w:tcW w:w="1159" w:type="dxa"/>
            <w:noWrap/>
            <w:hideMark/>
            <w:tcPrChange w:id="4029" w:author="Jonathan Leipold - BDAE Gruppe" w:date="2023-10-29T09:48:00Z">
              <w:tcPr>
                <w:tcW w:w="1149" w:type="dxa"/>
                <w:gridSpan w:val="3"/>
                <w:noWrap/>
                <w:hideMark/>
              </w:tcPr>
            </w:tcPrChange>
          </w:tcPr>
          <w:p w14:paraId="6B08ECBF" w14:textId="77777777" w:rsidR="0017344B" w:rsidRPr="0017344B" w:rsidRDefault="0017344B">
            <w:pPr>
              <w:rPr>
                <w:ins w:id="4030" w:author="Jonathan Leipold - BDAE Gruppe" w:date="2023-10-29T09:42:00Z"/>
              </w:rPr>
              <w:pPrChange w:id="4031" w:author="Jonathan Leipold - BDAE Gruppe" w:date="2023-10-29T09:42:00Z">
                <w:pPr>
                  <w:pStyle w:val="ListBullet"/>
                </w:pPr>
              </w:pPrChange>
            </w:pPr>
            <w:proofErr w:type="spellStart"/>
            <w:ins w:id="4032" w:author="Jonathan Leipold - BDAE Gruppe" w:date="2023-10-29T09:42:00Z">
              <w:r w:rsidRPr="0017344B">
                <w:t>boolean</w:t>
              </w:r>
              <w:proofErr w:type="spellEnd"/>
            </w:ins>
          </w:p>
        </w:tc>
        <w:tc>
          <w:tcPr>
            <w:tcW w:w="4060" w:type="dxa"/>
            <w:noWrap/>
            <w:hideMark/>
            <w:tcPrChange w:id="4033" w:author="Jonathan Leipold - BDAE Gruppe" w:date="2023-10-29T09:48:00Z">
              <w:tcPr>
                <w:tcW w:w="4066" w:type="dxa"/>
                <w:noWrap/>
                <w:hideMark/>
              </w:tcPr>
            </w:tcPrChange>
          </w:tcPr>
          <w:p w14:paraId="506F560B" w14:textId="77777777" w:rsidR="0017344B" w:rsidRPr="004223A3" w:rsidRDefault="0017344B">
            <w:pPr>
              <w:rPr>
                <w:ins w:id="4034" w:author="Jonathan Leipold - BDAE Gruppe" w:date="2023-10-29T09:42:00Z"/>
                <w:lang w:val="en-GB"/>
                <w:rPrChange w:id="4035" w:author="Jonathan Leipold - BDAE Gruppe" w:date="2023-10-29T09:46:00Z">
                  <w:rPr>
                    <w:ins w:id="4036" w:author="Jonathan Leipold - BDAE Gruppe" w:date="2023-10-29T09:42:00Z"/>
                  </w:rPr>
                </w:rPrChange>
              </w:rPr>
              <w:pPrChange w:id="4037" w:author="Jonathan Leipold - BDAE Gruppe" w:date="2023-10-29T09:42:00Z">
                <w:pPr>
                  <w:pStyle w:val="ListBullet"/>
                </w:pPr>
              </w:pPrChange>
            </w:pPr>
            <w:ins w:id="4038" w:author="Jonathan Leipold - BDAE Gruppe" w:date="2023-10-29T09:42:00Z">
              <w:r w:rsidRPr="004223A3">
                <w:rPr>
                  <w:lang w:val="en-GB"/>
                  <w:rPrChange w:id="4039" w:author="Jonathan Leipold - BDAE Gruppe" w:date="2023-10-29T09:46:00Z">
                    <w:rPr/>
                  </w:rPrChange>
                </w:rPr>
                <w:t>if insured person is expatriate</w:t>
              </w:r>
            </w:ins>
          </w:p>
        </w:tc>
      </w:tr>
      <w:tr w:rsidR="004223A3" w:rsidRPr="00087A69" w14:paraId="4C6A243D" w14:textId="77777777" w:rsidTr="004223A3">
        <w:trPr>
          <w:trHeight w:val="292"/>
          <w:ins w:id="4040" w:author="Jonathan Leipold - BDAE Gruppe" w:date="2023-10-29T09:42:00Z"/>
          <w:trPrChange w:id="4041" w:author="Jonathan Leipold - BDAE Gruppe" w:date="2023-10-29T09:48:00Z">
            <w:trPr>
              <w:trHeight w:val="292"/>
            </w:trPr>
          </w:trPrChange>
        </w:trPr>
        <w:tc>
          <w:tcPr>
            <w:tcW w:w="3077" w:type="dxa"/>
            <w:noWrap/>
            <w:hideMark/>
            <w:tcPrChange w:id="4042" w:author="Jonathan Leipold - BDAE Gruppe" w:date="2023-10-29T09:48:00Z">
              <w:tcPr>
                <w:tcW w:w="3081" w:type="dxa"/>
                <w:noWrap/>
                <w:hideMark/>
              </w:tcPr>
            </w:tcPrChange>
          </w:tcPr>
          <w:p w14:paraId="1C333566" w14:textId="77777777" w:rsidR="0017344B" w:rsidRPr="0017344B" w:rsidRDefault="0017344B">
            <w:pPr>
              <w:rPr>
                <w:ins w:id="4043" w:author="Jonathan Leipold - BDAE Gruppe" w:date="2023-10-29T09:42:00Z"/>
              </w:rPr>
              <w:pPrChange w:id="4044" w:author="Jonathan Leipold - BDAE Gruppe" w:date="2023-10-29T09:42:00Z">
                <w:pPr>
                  <w:pStyle w:val="ListBullet"/>
                </w:pPr>
              </w:pPrChange>
            </w:pPr>
            <w:proofErr w:type="spellStart"/>
            <w:ins w:id="4045" w:author="Jonathan Leipold - BDAE Gruppe" w:date="2023-10-29T09:42:00Z">
              <w:r w:rsidRPr="0017344B">
                <w:t>additional_insurance</w:t>
              </w:r>
              <w:proofErr w:type="spellEnd"/>
            </w:ins>
          </w:p>
        </w:tc>
        <w:tc>
          <w:tcPr>
            <w:tcW w:w="1159" w:type="dxa"/>
            <w:noWrap/>
            <w:hideMark/>
            <w:tcPrChange w:id="4046" w:author="Jonathan Leipold - BDAE Gruppe" w:date="2023-10-29T09:48:00Z">
              <w:tcPr>
                <w:tcW w:w="1149" w:type="dxa"/>
                <w:gridSpan w:val="3"/>
                <w:noWrap/>
                <w:hideMark/>
              </w:tcPr>
            </w:tcPrChange>
          </w:tcPr>
          <w:p w14:paraId="7394386F" w14:textId="77777777" w:rsidR="0017344B" w:rsidRPr="0017344B" w:rsidRDefault="0017344B">
            <w:pPr>
              <w:rPr>
                <w:ins w:id="4047" w:author="Jonathan Leipold - BDAE Gruppe" w:date="2023-10-29T09:42:00Z"/>
              </w:rPr>
              <w:pPrChange w:id="4048" w:author="Jonathan Leipold - BDAE Gruppe" w:date="2023-10-29T09:42:00Z">
                <w:pPr>
                  <w:pStyle w:val="ListBullet"/>
                </w:pPr>
              </w:pPrChange>
            </w:pPr>
            <w:proofErr w:type="spellStart"/>
            <w:ins w:id="4049" w:author="Jonathan Leipold - BDAE Gruppe" w:date="2023-10-29T09:42:00Z">
              <w:r w:rsidRPr="0017344B">
                <w:t>boolean</w:t>
              </w:r>
              <w:proofErr w:type="spellEnd"/>
            </w:ins>
          </w:p>
        </w:tc>
        <w:tc>
          <w:tcPr>
            <w:tcW w:w="4060" w:type="dxa"/>
            <w:noWrap/>
            <w:hideMark/>
            <w:tcPrChange w:id="4050" w:author="Jonathan Leipold - BDAE Gruppe" w:date="2023-10-29T09:48:00Z">
              <w:tcPr>
                <w:tcW w:w="4066" w:type="dxa"/>
                <w:noWrap/>
                <w:hideMark/>
              </w:tcPr>
            </w:tcPrChange>
          </w:tcPr>
          <w:p w14:paraId="1845E4E0" w14:textId="77777777" w:rsidR="0017344B" w:rsidRPr="004223A3" w:rsidRDefault="0017344B">
            <w:pPr>
              <w:rPr>
                <w:ins w:id="4051" w:author="Jonathan Leipold - BDAE Gruppe" w:date="2023-10-29T09:42:00Z"/>
                <w:lang w:val="en-GB"/>
                <w:rPrChange w:id="4052" w:author="Jonathan Leipold - BDAE Gruppe" w:date="2023-10-29T09:46:00Z">
                  <w:rPr>
                    <w:ins w:id="4053" w:author="Jonathan Leipold - BDAE Gruppe" w:date="2023-10-29T09:42:00Z"/>
                  </w:rPr>
                </w:rPrChange>
              </w:rPr>
              <w:pPrChange w:id="4054" w:author="Jonathan Leipold - BDAE Gruppe" w:date="2023-10-29T09:42:00Z">
                <w:pPr>
                  <w:pStyle w:val="ListBullet"/>
                </w:pPr>
              </w:pPrChange>
            </w:pPr>
            <w:ins w:id="4055" w:author="Jonathan Leipold - BDAE Gruppe" w:date="2023-10-29T09:42:00Z">
              <w:r w:rsidRPr="004223A3">
                <w:rPr>
                  <w:lang w:val="en-GB"/>
                  <w:rPrChange w:id="4056" w:author="Jonathan Leipold - BDAE Gruppe" w:date="2023-10-29T09:46:00Z">
                    <w:rPr/>
                  </w:rPrChange>
                </w:rPr>
                <w:t>if insured person has an additional insurance</w:t>
              </w:r>
            </w:ins>
          </w:p>
        </w:tc>
      </w:tr>
      <w:tr w:rsidR="004223A3" w:rsidRPr="00087A69" w14:paraId="1AB22EC4" w14:textId="77777777" w:rsidTr="004223A3">
        <w:trPr>
          <w:trHeight w:val="292"/>
          <w:ins w:id="4057" w:author="Jonathan Leipold - BDAE Gruppe" w:date="2023-10-29T09:42:00Z"/>
          <w:trPrChange w:id="4058" w:author="Jonathan Leipold - BDAE Gruppe" w:date="2023-10-29T09:48:00Z">
            <w:trPr>
              <w:trHeight w:val="292"/>
            </w:trPr>
          </w:trPrChange>
        </w:trPr>
        <w:tc>
          <w:tcPr>
            <w:tcW w:w="3077" w:type="dxa"/>
            <w:noWrap/>
            <w:hideMark/>
            <w:tcPrChange w:id="4059" w:author="Jonathan Leipold - BDAE Gruppe" w:date="2023-10-29T09:48:00Z">
              <w:tcPr>
                <w:tcW w:w="3081" w:type="dxa"/>
                <w:noWrap/>
                <w:hideMark/>
              </w:tcPr>
            </w:tcPrChange>
          </w:tcPr>
          <w:p w14:paraId="1EFD2136" w14:textId="77777777" w:rsidR="0017344B" w:rsidRPr="0017344B" w:rsidRDefault="0017344B">
            <w:pPr>
              <w:rPr>
                <w:ins w:id="4060" w:author="Jonathan Leipold - BDAE Gruppe" w:date="2023-10-29T09:42:00Z"/>
              </w:rPr>
              <w:pPrChange w:id="4061" w:author="Jonathan Leipold - BDAE Gruppe" w:date="2023-10-29T09:42:00Z">
                <w:pPr>
                  <w:pStyle w:val="ListBullet"/>
                </w:pPr>
              </w:pPrChange>
            </w:pPr>
            <w:proofErr w:type="spellStart"/>
            <w:ins w:id="4062" w:author="Jonathan Leipold - BDAE Gruppe" w:date="2023-10-29T09:42:00Z">
              <w:r w:rsidRPr="0017344B">
                <w:t>num_claims_total</w:t>
              </w:r>
              <w:proofErr w:type="spellEnd"/>
            </w:ins>
          </w:p>
        </w:tc>
        <w:tc>
          <w:tcPr>
            <w:tcW w:w="1159" w:type="dxa"/>
            <w:noWrap/>
            <w:hideMark/>
            <w:tcPrChange w:id="4063" w:author="Jonathan Leipold - BDAE Gruppe" w:date="2023-10-29T09:48:00Z">
              <w:tcPr>
                <w:tcW w:w="1149" w:type="dxa"/>
                <w:gridSpan w:val="3"/>
                <w:noWrap/>
                <w:hideMark/>
              </w:tcPr>
            </w:tcPrChange>
          </w:tcPr>
          <w:p w14:paraId="6FEFE16B" w14:textId="77777777" w:rsidR="0017344B" w:rsidRPr="0017344B" w:rsidRDefault="0017344B">
            <w:pPr>
              <w:rPr>
                <w:ins w:id="4064" w:author="Jonathan Leipold - BDAE Gruppe" w:date="2023-10-29T09:42:00Z"/>
              </w:rPr>
              <w:pPrChange w:id="4065" w:author="Jonathan Leipold - BDAE Gruppe" w:date="2023-10-29T09:42:00Z">
                <w:pPr>
                  <w:pStyle w:val="ListBullet"/>
                </w:pPr>
              </w:pPrChange>
            </w:pPr>
            <w:ins w:id="4066" w:author="Jonathan Leipold - BDAE Gruppe" w:date="2023-10-29T09:42:00Z">
              <w:r w:rsidRPr="0017344B">
                <w:t>integer</w:t>
              </w:r>
            </w:ins>
          </w:p>
        </w:tc>
        <w:tc>
          <w:tcPr>
            <w:tcW w:w="4060" w:type="dxa"/>
            <w:noWrap/>
            <w:hideMark/>
            <w:tcPrChange w:id="4067" w:author="Jonathan Leipold - BDAE Gruppe" w:date="2023-10-29T09:48:00Z">
              <w:tcPr>
                <w:tcW w:w="4066" w:type="dxa"/>
                <w:noWrap/>
                <w:hideMark/>
              </w:tcPr>
            </w:tcPrChange>
          </w:tcPr>
          <w:p w14:paraId="60A7A6AD" w14:textId="77777777" w:rsidR="0017344B" w:rsidRPr="004223A3" w:rsidRDefault="0017344B">
            <w:pPr>
              <w:rPr>
                <w:ins w:id="4068" w:author="Jonathan Leipold - BDAE Gruppe" w:date="2023-10-29T09:42:00Z"/>
                <w:lang w:val="en-GB"/>
                <w:rPrChange w:id="4069" w:author="Jonathan Leipold - BDAE Gruppe" w:date="2023-10-29T09:46:00Z">
                  <w:rPr>
                    <w:ins w:id="4070" w:author="Jonathan Leipold - BDAE Gruppe" w:date="2023-10-29T09:42:00Z"/>
                  </w:rPr>
                </w:rPrChange>
              </w:rPr>
              <w:pPrChange w:id="4071" w:author="Jonathan Leipold - BDAE Gruppe" w:date="2023-10-29T09:42:00Z">
                <w:pPr>
                  <w:pStyle w:val="ListBullet"/>
                </w:pPr>
              </w:pPrChange>
            </w:pPr>
            <w:ins w:id="4072" w:author="Jonathan Leipold - BDAE Gruppe" w:date="2023-10-29T09:42:00Z">
              <w:r w:rsidRPr="004223A3">
                <w:rPr>
                  <w:lang w:val="en-GB"/>
                  <w:rPrChange w:id="4073" w:author="Jonathan Leipold - BDAE Gruppe" w:date="2023-10-29T09:46:00Z">
                    <w:rPr/>
                  </w:rPrChange>
                </w:rPr>
                <w:t>total number of claims (invoices) handed in by the customer</w:t>
              </w:r>
            </w:ins>
          </w:p>
        </w:tc>
      </w:tr>
      <w:tr w:rsidR="004223A3" w:rsidRPr="00087A69" w14:paraId="02AEC6CD" w14:textId="77777777" w:rsidTr="004223A3">
        <w:trPr>
          <w:trHeight w:val="292"/>
          <w:ins w:id="4074" w:author="Jonathan Leipold - BDAE Gruppe" w:date="2023-10-29T09:42:00Z"/>
          <w:trPrChange w:id="4075" w:author="Jonathan Leipold - BDAE Gruppe" w:date="2023-10-29T09:48:00Z">
            <w:trPr>
              <w:trHeight w:val="292"/>
            </w:trPr>
          </w:trPrChange>
        </w:trPr>
        <w:tc>
          <w:tcPr>
            <w:tcW w:w="3077" w:type="dxa"/>
            <w:noWrap/>
            <w:hideMark/>
            <w:tcPrChange w:id="4076" w:author="Jonathan Leipold - BDAE Gruppe" w:date="2023-10-29T09:48:00Z">
              <w:tcPr>
                <w:tcW w:w="3081" w:type="dxa"/>
                <w:noWrap/>
                <w:hideMark/>
              </w:tcPr>
            </w:tcPrChange>
          </w:tcPr>
          <w:p w14:paraId="40B8C89B" w14:textId="77777777" w:rsidR="0017344B" w:rsidRPr="0017344B" w:rsidRDefault="0017344B">
            <w:pPr>
              <w:rPr>
                <w:ins w:id="4077" w:author="Jonathan Leipold - BDAE Gruppe" w:date="2023-10-29T09:42:00Z"/>
              </w:rPr>
              <w:pPrChange w:id="4078" w:author="Jonathan Leipold - BDAE Gruppe" w:date="2023-10-29T09:42:00Z">
                <w:pPr>
                  <w:pStyle w:val="ListBullet"/>
                </w:pPr>
              </w:pPrChange>
            </w:pPr>
            <w:proofErr w:type="spellStart"/>
            <w:ins w:id="4079" w:author="Jonathan Leipold - BDAE Gruppe" w:date="2023-10-29T09:42:00Z">
              <w:r w:rsidRPr="0017344B">
                <w:t>sum_claimed_total</w:t>
              </w:r>
              <w:proofErr w:type="spellEnd"/>
            </w:ins>
          </w:p>
        </w:tc>
        <w:tc>
          <w:tcPr>
            <w:tcW w:w="1159" w:type="dxa"/>
            <w:noWrap/>
            <w:hideMark/>
            <w:tcPrChange w:id="4080" w:author="Jonathan Leipold - BDAE Gruppe" w:date="2023-10-29T09:48:00Z">
              <w:tcPr>
                <w:tcW w:w="1149" w:type="dxa"/>
                <w:gridSpan w:val="3"/>
                <w:noWrap/>
                <w:hideMark/>
              </w:tcPr>
            </w:tcPrChange>
          </w:tcPr>
          <w:p w14:paraId="0BF4AD04" w14:textId="77777777" w:rsidR="0017344B" w:rsidRPr="0017344B" w:rsidRDefault="0017344B">
            <w:pPr>
              <w:rPr>
                <w:ins w:id="4081" w:author="Jonathan Leipold - BDAE Gruppe" w:date="2023-10-29T09:42:00Z"/>
              </w:rPr>
              <w:pPrChange w:id="4082" w:author="Jonathan Leipold - BDAE Gruppe" w:date="2023-10-29T09:42:00Z">
                <w:pPr>
                  <w:pStyle w:val="ListBullet"/>
                </w:pPr>
              </w:pPrChange>
            </w:pPr>
            <w:proofErr w:type="spellStart"/>
            <w:ins w:id="4083" w:author="Jonathan Leipold - BDAE Gruppe" w:date="2023-10-29T09:42:00Z">
              <w:r w:rsidRPr="0017344B">
                <w:t>float</w:t>
              </w:r>
              <w:proofErr w:type="spellEnd"/>
            </w:ins>
          </w:p>
        </w:tc>
        <w:tc>
          <w:tcPr>
            <w:tcW w:w="4060" w:type="dxa"/>
            <w:noWrap/>
            <w:hideMark/>
            <w:tcPrChange w:id="4084" w:author="Jonathan Leipold - BDAE Gruppe" w:date="2023-10-29T09:48:00Z">
              <w:tcPr>
                <w:tcW w:w="4066" w:type="dxa"/>
                <w:noWrap/>
                <w:hideMark/>
              </w:tcPr>
            </w:tcPrChange>
          </w:tcPr>
          <w:p w14:paraId="449E299A" w14:textId="77777777" w:rsidR="0017344B" w:rsidRPr="004223A3" w:rsidRDefault="0017344B">
            <w:pPr>
              <w:rPr>
                <w:ins w:id="4085" w:author="Jonathan Leipold - BDAE Gruppe" w:date="2023-10-29T09:42:00Z"/>
                <w:lang w:val="en-GB"/>
                <w:rPrChange w:id="4086" w:author="Jonathan Leipold - BDAE Gruppe" w:date="2023-10-29T09:46:00Z">
                  <w:rPr>
                    <w:ins w:id="4087" w:author="Jonathan Leipold - BDAE Gruppe" w:date="2023-10-29T09:42:00Z"/>
                  </w:rPr>
                </w:rPrChange>
              </w:rPr>
              <w:pPrChange w:id="4088" w:author="Jonathan Leipold - BDAE Gruppe" w:date="2023-10-29T09:42:00Z">
                <w:pPr>
                  <w:pStyle w:val="ListBullet"/>
                </w:pPr>
              </w:pPrChange>
            </w:pPr>
            <w:ins w:id="4089" w:author="Jonathan Leipold - BDAE Gruppe" w:date="2023-10-29T09:42:00Z">
              <w:r w:rsidRPr="004223A3">
                <w:rPr>
                  <w:lang w:val="en-GB"/>
                  <w:rPrChange w:id="4090" w:author="Jonathan Leipold - BDAE Gruppe" w:date="2023-10-29T09:46:00Z">
                    <w:rPr/>
                  </w:rPrChange>
                </w:rPr>
                <w:t>total amount of money claimed by the customer</w:t>
              </w:r>
            </w:ins>
          </w:p>
        </w:tc>
      </w:tr>
      <w:tr w:rsidR="004223A3" w:rsidRPr="00087A69" w14:paraId="1C68C50B" w14:textId="77777777" w:rsidTr="004223A3">
        <w:trPr>
          <w:trHeight w:val="292"/>
          <w:ins w:id="4091" w:author="Jonathan Leipold - BDAE Gruppe" w:date="2023-10-29T09:42:00Z"/>
          <w:trPrChange w:id="4092" w:author="Jonathan Leipold - BDAE Gruppe" w:date="2023-10-29T09:48:00Z">
            <w:trPr>
              <w:trHeight w:val="292"/>
            </w:trPr>
          </w:trPrChange>
        </w:trPr>
        <w:tc>
          <w:tcPr>
            <w:tcW w:w="3077" w:type="dxa"/>
            <w:noWrap/>
            <w:hideMark/>
            <w:tcPrChange w:id="4093" w:author="Jonathan Leipold - BDAE Gruppe" w:date="2023-10-29T09:48:00Z">
              <w:tcPr>
                <w:tcW w:w="3081" w:type="dxa"/>
                <w:noWrap/>
                <w:hideMark/>
              </w:tcPr>
            </w:tcPrChange>
          </w:tcPr>
          <w:p w14:paraId="060D4F63" w14:textId="77777777" w:rsidR="0017344B" w:rsidRPr="0017344B" w:rsidRDefault="0017344B">
            <w:pPr>
              <w:rPr>
                <w:ins w:id="4094" w:author="Jonathan Leipold - BDAE Gruppe" w:date="2023-10-29T09:42:00Z"/>
              </w:rPr>
              <w:pPrChange w:id="4095" w:author="Jonathan Leipold - BDAE Gruppe" w:date="2023-10-29T09:42:00Z">
                <w:pPr>
                  <w:pStyle w:val="ListBullet"/>
                </w:pPr>
              </w:pPrChange>
            </w:pPr>
            <w:proofErr w:type="spellStart"/>
            <w:ins w:id="4096" w:author="Jonathan Leipold - BDAE Gruppe" w:date="2023-10-29T09:42:00Z">
              <w:r w:rsidRPr="0017344B">
                <w:t>sum_payout_total</w:t>
              </w:r>
              <w:proofErr w:type="spellEnd"/>
            </w:ins>
          </w:p>
        </w:tc>
        <w:tc>
          <w:tcPr>
            <w:tcW w:w="1159" w:type="dxa"/>
            <w:noWrap/>
            <w:hideMark/>
            <w:tcPrChange w:id="4097" w:author="Jonathan Leipold - BDAE Gruppe" w:date="2023-10-29T09:48:00Z">
              <w:tcPr>
                <w:tcW w:w="1149" w:type="dxa"/>
                <w:gridSpan w:val="3"/>
                <w:noWrap/>
                <w:hideMark/>
              </w:tcPr>
            </w:tcPrChange>
          </w:tcPr>
          <w:p w14:paraId="47AB4330" w14:textId="77777777" w:rsidR="0017344B" w:rsidRPr="0017344B" w:rsidRDefault="0017344B">
            <w:pPr>
              <w:rPr>
                <w:ins w:id="4098" w:author="Jonathan Leipold - BDAE Gruppe" w:date="2023-10-29T09:42:00Z"/>
              </w:rPr>
              <w:pPrChange w:id="4099" w:author="Jonathan Leipold - BDAE Gruppe" w:date="2023-10-29T09:42:00Z">
                <w:pPr>
                  <w:pStyle w:val="ListBullet"/>
                </w:pPr>
              </w:pPrChange>
            </w:pPr>
            <w:proofErr w:type="spellStart"/>
            <w:ins w:id="4100" w:author="Jonathan Leipold - BDAE Gruppe" w:date="2023-10-29T09:42:00Z">
              <w:r w:rsidRPr="0017344B">
                <w:t>float</w:t>
              </w:r>
              <w:proofErr w:type="spellEnd"/>
            </w:ins>
          </w:p>
        </w:tc>
        <w:tc>
          <w:tcPr>
            <w:tcW w:w="4060" w:type="dxa"/>
            <w:noWrap/>
            <w:hideMark/>
            <w:tcPrChange w:id="4101" w:author="Jonathan Leipold - BDAE Gruppe" w:date="2023-10-29T09:48:00Z">
              <w:tcPr>
                <w:tcW w:w="4066" w:type="dxa"/>
                <w:noWrap/>
                <w:hideMark/>
              </w:tcPr>
            </w:tcPrChange>
          </w:tcPr>
          <w:p w14:paraId="103D5815" w14:textId="77777777" w:rsidR="0017344B" w:rsidRPr="004223A3" w:rsidRDefault="0017344B">
            <w:pPr>
              <w:rPr>
                <w:ins w:id="4102" w:author="Jonathan Leipold - BDAE Gruppe" w:date="2023-10-29T09:42:00Z"/>
                <w:lang w:val="en-GB"/>
                <w:rPrChange w:id="4103" w:author="Jonathan Leipold - BDAE Gruppe" w:date="2023-10-29T09:46:00Z">
                  <w:rPr>
                    <w:ins w:id="4104" w:author="Jonathan Leipold - BDAE Gruppe" w:date="2023-10-29T09:42:00Z"/>
                  </w:rPr>
                </w:rPrChange>
              </w:rPr>
              <w:pPrChange w:id="4105" w:author="Jonathan Leipold - BDAE Gruppe" w:date="2023-10-29T09:42:00Z">
                <w:pPr>
                  <w:pStyle w:val="ListBullet"/>
                </w:pPr>
              </w:pPrChange>
            </w:pPr>
            <w:ins w:id="4106" w:author="Jonathan Leipold - BDAE Gruppe" w:date="2023-10-29T09:42:00Z">
              <w:r w:rsidRPr="004223A3">
                <w:rPr>
                  <w:lang w:val="en-GB"/>
                  <w:rPrChange w:id="4107" w:author="Jonathan Leipold - BDAE Gruppe" w:date="2023-10-29T09:46:00Z">
                    <w:rPr/>
                  </w:rPrChange>
                </w:rPr>
                <w:t>total amount of money paid out to the customer</w:t>
              </w:r>
            </w:ins>
          </w:p>
        </w:tc>
      </w:tr>
      <w:tr w:rsidR="004223A3" w:rsidRPr="00087A69" w14:paraId="0BC17056" w14:textId="77777777" w:rsidTr="004223A3">
        <w:trPr>
          <w:trHeight w:val="292"/>
          <w:ins w:id="4108" w:author="Jonathan Leipold - BDAE Gruppe" w:date="2023-10-29T09:42:00Z"/>
          <w:trPrChange w:id="4109" w:author="Jonathan Leipold - BDAE Gruppe" w:date="2023-10-29T09:48:00Z">
            <w:trPr>
              <w:trHeight w:val="292"/>
            </w:trPr>
          </w:trPrChange>
        </w:trPr>
        <w:tc>
          <w:tcPr>
            <w:tcW w:w="3077" w:type="dxa"/>
            <w:noWrap/>
            <w:hideMark/>
            <w:tcPrChange w:id="4110" w:author="Jonathan Leipold - BDAE Gruppe" w:date="2023-10-29T09:48:00Z">
              <w:tcPr>
                <w:tcW w:w="3081" w:type="dxa"/>
                <w:noWrap/>
                <w:hideMark/>
              </w:tcPr>
            </w:tcPrChange>
          </w:tcPr>
          <w:p w14:paraId="7A5BFF4C" w14:textId="77777777" w:rsidR="0017344B" w:rsidRPr="0017344B" w:rsidRDefault="0017344B">
            <w:pPr>
              <w:rPr>
                <w:ins w:id="4111" w:author="Jonathan Leipold - BDAE Gruppe" w:date="2023-10-29T09:42:00Z"/>
              </w:rPr>
              <w:pPrChange w:id="4112" w:author="Jonathan Leipold - BDAE Gruppe" w:date="2023-10-29T09:42:00Z">
                <w:pPr>
                  <w:pStyle w:val="ListBullet"/>
                </w:pPr>
              </w:pPrChange>
            </w:pPr>
            <w:proofErr w:type="spellStart"/>
            <w:ins w:id="4113" w:author="Jonathan Leipold - BDAE Gruppe" w:date="2023-10-29T09:42:00Z">
              <w:r w:rsidRPr="0017344B">
                <w:lastRenderedPageBreak/>
                <w:t>sum_retained_total</w:t>
              </w:r>
              <w:proofErr w:type="spellEnd"/>
            </w:ins>
          </w:p>
        </w:tc>
        <w:tc>
          <w:tcPr>
            <w:tcW w:w="1159" w:type="dxa"/>
            <w:noWrap/>
            <w:hideMark/>
            <w:tcPrChange w:id="4114" w:author="Jonathan Leipold - BDAE Gruppe" w:date="2023-10-29T09:48:00Z">
              <w:tcPr>
                <w:tcW w:w="1149" w:type="dxa"/>
                <w:gridSpan w:val="3"/>
                <w:noWrap/>
                <w:hideMark/>
              </w:tcPr>
            </w:tcPrChange>
          </w:tcPr>
          <w:p w14:paraId="365E11AD" w14:textId="77777777" w:rsidR="0017344B" w:rsidRPr="0017344B" w:rsidRDefault="0017344B">
            <w:pPr>
              <w:rPr>
                <w:ins w:id="4115" w:author="Jonathan Leipold - BDAE Gruppe" w:date="2023-10-29T09:42:00Z"/>
              </w:rPr>
              <w:pPrChange w:id="4116" w:author="Jonathan Leipold - BDAE Gruppe" w:date="2023-10-29T09:42:00Z">
                <w:pPr>
                  <w:pStyle w:val="ListBullet"/>
                </w:pPr>
              </w:pPrChange>
            </w:pPr>
            <w:proofErr w:type="spellStart"/>
            <w:ins w:id="4117" w:author="Jonathan Leipold - BDAE Gruppe" w:date="2023-10-29T09:42:00Z">
              <w:r w:rsidRPr="0017344B">
                <w:t>float</w:t>
              </w:r>
              <w:proofErr w:type="spellEnd"/>
            </w:ins>
          </w:p>
        </w:tc>
        <w:tc>
          <w:tcPr>
            <w:tcW w:w="4060" w:type="dxa"/>
            <w:noWrap/>
            <w:hideMark/>
            <w:tcPrChange w:id="4118" w:author="Jonathan Leipold - BDAE Gruppe" w:date="2023-10-29T09:48:00Z">
              <w:tcPr>
                <w:tcW w:w="4066" w:type="dxa"/>
                <w:noWrap/>
                <w:hideMark/>
              </w:tcPr>
            </w:tcPrChange>
          </w:tcPr>
          <w:p w14:paraId="51D8F87B" w14:textId="77777777" w:rsidR="0017344B" w:rsidRPr="004223A3" w:rsidRDefault="0017344B">
            <w:pPr>
              <w:rPr>
                <w:ins w:id="4119" w:author="Jonathan Leipold - BDAE Gruppe" w:date="2023-10-29T09:42:00Z"/>
                <w:lang w:val="en-GB"/>
                <w:rPrChange w:id="4120" w:author="Jonathan Leipold - BDAE Gruppe" w:date="2023-10-29T09:46:00Z">
                  <w:rPr>
                    <w:ins w:id="4121" w:author="Jonathan Leipold - BDAE Gruppe" w:date="2023-10-29T09:42:00Z"/>
                  </w:rPr>
                </w:rPrChange>
              </w:rPr>
              <w:pPrChange w:id="4122" w:author="Jonathan Leipold - BDAE Gruppe" w:date="2023-10-29T09:42:00Z">
                <w:pPr>
                  <w:pStyle w:val="ListBullet"/>
                </w:pPr>
              </w:pPrChange>
            </w:pPr>
            <w:ins w:id="4123" w:author="Jonathan Leipold - BDAE Gruppe" w:date="2023-10-29T09:42:00Z">
              <w:r w:rsidRPr="004223A3">
                <w:rPr>
                  <w:lang w:val="en-GB"/>
                  <w:rPrChange w:id="4124" w:author="Jonathan Leipold - BDAE Gruppe" w:date="2023-10-29T09:46:00Z">
                    <w:rPr/>
                  </w:rPrChange>
                </w:rPr>
                <w:t>part of claimed money that did not get paid out</w:t>
              </w:r>
            </w:ins>
          </w:p>
        </w:tc>
      </w:tr>
      <w:tr w:rsidR="004223A3" w:rsidRPr="00087A69" w14:paraId="615B88F4" w14:textId="77777777" w:rsidTr="004223A3">
        <w:trPr>
          <w:trHeight w:val="292"/>
          <w:ins w:id="4125" w:author="Jonathan Leipold - BDAE Gruppe" w:date="2023-10-29T09:42:00Z"/>
          <w:trPrChange w:id="4126" w:author="Jonathan Leipold - BDAE Gruppe" w:date="2023-10-29T09:48:00Z">
            <w:trPr>
              <w:trHeight w:val="292"/>
            </w:trPr>
          </w:trPrChange>
        </w:trPr>
        <w:tc>
          <w:tcPr>
            <w:tcW w:w="3077" w:type="dxa"/>
            <w:noWrap/>
            <w:hideMark/>
            <w:tcPrChange w:id="4127" w:author="Jonathan Leipold - BDAE Gruppe" w:date="2023-10-29T09:48:00Z">
              <w:tcPr>
                <w:tcW w:w="3081" w:type="dxa"/>
                <w:noWrap/>
                <w:hideMark/>
              </w:tcPr>
            </w:tcPrChange>
          </w:tcPr>
          <w:p w14:paraId="16FF4B11" w14:textId="77777777" w:rsidR="0017344B" w:rsidRPr="0017344B" w:rsidRDefault="0017344B">
            <w:pPr>
              <w:rPr>
                <w:ins w:id="4128" w:author="Jonathan Leipold - BDAE Gruppe" w:date="2023-10-29T09:42:00Z"/>
              </w:rPr>
              <w:pPrChange w:id="4129" w:author="Jonathan Leipold - BDAE Gruppe" w:date="2023-10-29T09:42:00Z">
                <w:pPr>
                  <w:pStyle w:val="ListBullet"/>
                </w:pPr>
              </w:pPrChange>
            </w:pPr>
            <w:proofErr w:type="spellStart"/>
            <w:ins w:id="4130" w:author="Jonathan Leipold - BDAE Gruppe" w:date="2023-10-29T09:42:00Z">
              <w:r w:rsidRPr="0017344B">
                <w:t>payout_ratio_total</w:t>
              </w:r>
              <w:proofErr w:type="spellEnd"/>
            </w:ins>
          </w:p>
        </w:tc>
        <w:tc>
          <w:tcPr>
            <w:tcW w:w="1159" w:type="dxa"/>
            <w:noWrap/>
            <w:hideMark/>
            <w:tcPrChange w:id="4131" w:author="Jonathan Leipold - BDAE Gruppe" w:date="2023-10-29T09:48:00Z">
              <w:tcPr>
                <w:tcW w:w="1149" w:type="dxa"/>
                <w:gridSpan w:val="3"/>
                <w:noWrap/>
                <w:hideMark/>
              </w:tcPr>
            </w:tcPrChange>
          </w:tcPr>
          <w:p w14:paraId="5AEF8B03" w14:textId="77777777" w:rsidR="0017344B" w:rsidRPr="0017344B" w:rsidRDefault="0017344B">
            <w:pPr>
              <w:rPr>
                <w:ins w:id="4132" w:author="Jonathan Leipold - BDAE Gruppe" w:date="2023-10-29T09:42:00Z"/>
              </w:rPr>
              <w:pPrChange w:id="4133" w:author="Jonathan Leipold - BDAE Gruppe" w:date="2023-10-29T09:42:00Z">
                <w:pPr>
                  <w:pStyle w:val="ListBullet"/>
                </w:pPr>
              </w:pPrChange>
            </w:pPr>
            <w:proofErr w:type="spellStart"/>
            <w:ins w:id="4134" w:author="Jonathan Leipold - BDAE Gruppe" w:date="2023-10-29T09:42:00Z">
              <w:r w:rsidRPr="0017344B">
                <w:t>float</w:t>
              </w:r>
              <w:proofErr w:type="spellEnd"/>
            </w:ins>
          </w:p>
        </w:tc>
        <w:tc>
          <w:tcPr>
            <w:tcW w:w="4060" w:type="dxa"/>
            <w:noWrap/>
            <w:hideMark/>
            <w:tcPrChange w:id="4135" w:author="Jonathan Leipold - BDAE Gruppe" w:date="2023-10-29T09:48:00Z">
              <w:tcPr>
                <w:tcW w:w="4066" w:type="dxa"/>
                <w:noWrap/>
                <w:hideMark/>
              </w:tcPr>
            </w:tcPrChange>
          </w:tcPr>
          <w:p w14:paraId="32B4E901" w14:textId="77777777" w:rsidR="0017344B" w:rsidRPr="0017344B" w:rsidRDefault="0017344B">
            <w:pPr>
              <w:rPr>
                <w:ins w:id="4136" w:author="Jonathan Leipold - BDAE Gruppe" w:date="2023-10-29T09:42:00Z"/>
                <w:lang w:val="en-GB"/>
                <w:rPrChange w:id="4137" w:author="Jonathan Leipold - BDAE Gruppe" w:date="2023-10-29T09:43:00Z">
                  <w:rPr>
                    <w:ins w:id="4138" w:author="Jonathan Leipold - BDAE Gruppe" w:date="2023-10-29T09:42:00Z"/>
                  </w:rPr>
                </w:rPrChange>
              </w:rPr>
              <w:pPrChange w:id="4139" w:author="Jonathan Leipold - BDAE Gruppe" w:date="2023-10-29T09:42:00Z">
                <w:pPr>
                  <w:pStyle w:val="ListBullet"/>
                </w:pPr>
              </w:pPrChange>
            </w:pPr>
            <w:ins w:id="4140" w:author="Jonathan Leipold - BDAE Gruppe" w:date="2023-10-29T09:42:00Z">
              <w:r w:rsidRPr="0017344B">
                <w:rPr>
                  <w:lang w:val="en-GB"/>
                  <w:rPrChange w:id="4141" w:author="Jonathan Leipold - BDAE Gruppe" w:date="2023-10-29T09:43:00Z">
                    <w:rPr/>
                  </w:rPrChange>
                </w:rPr>
                <w:t>total ratio of paid out vs. claimed money (payout/claimed)</w:t>
              </w:r>
            </w:ins>
          </w:p>
        </w:tc>
      </w:tr>
      <w:tr w:rsidR="004223A3" w:rsidRPr="00087A69" w14:paraId="5940F00A" w14:textId="77777777" w:rsidTr="004223A3">
        <w:trPr>
          <w:trHeight w:val="292"/>
          <w:ins w:id="4142" w:author="Jonathan Leipold - BDAE Gruppe" w:date="2023-10-29T09:42:00Z"/>
          <w:trPrChange w:id="4143" w:author="Jonathan Leipold - BDAE Gruppe" w:date="2023-10-29T09:48:00Z">
            <w:trPr>
              <w:trHeight w:val="292"/>
            </w:trPr>
          </w:trPrChange>
        </w:trPr>
        <w:tc>
          <w:tcPr>
            <w:tcW w:w="3077" w:type="dxa"/>
            <w:noWrap/>
            <w:hideMark/>
            <w:tcPrChange w:id="4144" w:author="Jonathan Leipold - BDAE Gruppe" w:date="2023-10-29T09:48:00Z">
              <w:tcPr>
                <w:tcW w:w="3081" w:type="dxa"/>
                <w:noWrap/>
                <w:hideMark/>
              </w:tcPr>
            </w:tcPrChange>
          </w:tcPr>
          <w:p w14:paraId="0FA1DE52" w14:textId="77777777" w:rsidR="0017344B" w:rsidRPr="0017344B" w:rsidRDefault="0017344B">
            <w:pPr>
              <w:rPr>
                <w:ins w:id="4145" w:author="Jonathan Leipold - BDAE Gruppe" w:date="2023-10-29T09:42:00Z"/>
              </w:rPr>
              <w:pPrChange w:id="4146" w:author="Jonathan Leipold - BDAE Gruppe" w:date="2023-10-29T09:42:00Z">
                <w:pPr>
                  <w:pStyle w:val="ListBullet"/>
                </w:pPr>
              </w:pPrChange>
            </w:pPr>
            <w:proofErr w:type="spellStart"/>
            <w:ins w:id="4147" w:author="Jonathan Leipold - BDAE Gruppe" w:date="2023-10-29T09:42:00Z">
              <w:r w:rsidRPr="0017344B">
                <w:t>mean_payoutDays</w:t>
              </w:r>
              <w:proofErr w:type="spellEnd"/>
            </w:ins>
          </w:p>
        </w:tc>
        <w:tc>
          <w:tcPr>
            <w:tcW w:w="1159" w:type="dxa"/>
            <w:noWrap/>
            <w:hideMark/>
            <w:tcPrChange w:id="4148" w:author="Jonathan Leipold - BDAE Gruppe" w:date="2023-10-29T09:48:00Z">
              <w:tcPr>
                <w:tcW w:w="1149" w:type="dxa"/>
                <w:gridSpan w:val="3"/>
                <w:noWrap/>
                <w:hideMark/>
              </w:tcPr>
            </w:tcPrChange>
          </w:tcPr>
          <w:p w14:paraId="4FDAB5EC" w14:textId="77777777" w:rsidR="0017344B" w:rsidRPr="0017344B" w:rsidRDefault="0017344B">
            <w:pPr>
              <w:rPr>
                <w:ins w:id="4149" w:author="Jonathan Leipold - BDAE Gruppe" w:date="2023-10-29T09:42:00Z"/>
              </w:rPr>
              <w:pPrChange w:id="4150" w:author="Jonathan Leipold - BDAE Gruppe" w:date="2023-10-29T09:42:00Z">
                <w:pPr>
                  <w:pStyle w:val="ListBullet"/>
                </w:pPr>
              </w:pPrChange>
            </w:pPr>
            <w:ins w:id="4151" w:author="Jonathan Leipold - BDAE Gruppe" w:date="2023-10-29T09:42:00Z">
              <w:r w:rsidRPr="0017344B">
                <w:t>integer</w:t>
              </w:r>
            </w:ins>
          </w:p>
        </w:tc>
        <w:tc>
          <w:tcPr>
            <w:tcW w:w="4060" w:type="dxa"/>
            <w:noWrap/>
            <w:hideMark/>
            <w:tcPrChange w:id="4152" w:author="Jonathan Leipold - BDAE Gruppe" w:date="2023-10-29T09:48:00Z">
              <w:tcPr>
                <w:tcW w:w="4066" w:type="dxa"/>
                <w:noWrap/>
                <w:hideMark/>
              </w:tcPr>
            </w:tcPrChange>
          </w:tcPr>
          <w:p w14:paraId="1481F92D" w14:textId="77777777" w:rsidR="0017344B" w:rsidRPr="004223A3" w:rsidRDefault="0017344B">
            <w:pPr>
              <w:rPr>
                <w:ins w:id="4153" w:author="Jonathan Leipold - BDAE Gruppe" w:date="2023-10-29T09:42:00Z"/>
                <w:lang w:val="en-GB"/>
                <w:rPrChange w:id="4154" w:author="Jonathan Leipold - BDAE Gruppe" w:date="2023-10-29T09:44:00Z">
                  <w:rPr>
                    <w:ins w:id="4155" w:author="Jonathan Leipold - BDAE Gruppe" w:date="2023-10-29T09:42:00Z"/>
                  </w:rPr>
                </w:rPrChange>
              </w:rPr>
              <w:pPrChange w:id="4156" w:author="Jonathan Leipold - BDAE Gruppe" w:date="2023-10-29T09:42:00Z">
                <w:pPr>
                  <w:pStyle w:val="ListBullet"/>
                </w:pPr>
              </w:pPrChange>
            </w:pPr>
            <w:ins w:id="4157" w:author="Jonathan Leipold - BDAE Gruppe" w:date="2023-10-29T09:42:00Z">
              <w:r w:rsidRPr="004223A3">
                <w:rPr>
                  <w:lang w:val="en-GB"/>
                  <w:rPrChange w:id="4158" w:author="Jonathan Leipold - BDAE Gruppe" w:date="2023-10-29T09:44:00Z">
                    <w:rPr/>
                  </w:rPrChange>
                </w:rPr>
                <w:t>mean waiting time in days between claim and payout of money</w:t>
              </w:r>
            </w:ins>
          </w:p>
        </w:tc>
      </w:tr>
      <w:tr w:rsidR="004223A3" w:rsidRPr="00087A69" w14:paraId="56572058" w14:textId="77777777" w:rsidTr="004223A3">
        <w:trPr>
          <w:trHeight w:val="292"/>
          <w:ins w:id="4159" w:author="Jonathan Leipold - BDAE Gruppe" w:date="2023-10-29T09:42:00Z"/>
          <w:trPrChange w:id="4160" w:author="Jonathan Leipold - BDAE Gruppe" w:date="2023-10-29T09:48:00Z">
            <w:trPr>
              <w:trHeight w:val="292"/>
            </w:trPr>
          </w:trPrChange>
        </w:trPr>
        <w:tc>
          <w:tcPr>
            <w:tcW w:w="3077" w:type="dxa"/>
            <w:noWrap/>
            <w:hideMark/>
            <w:tcPrChange w:id="4161" w:author="Jonathan Leipold - BDAE Gruppe" w:date="2023-10-29T09:48:00Z">
              <w:tcPr>
                <w:tcW w:w="3081" w:type="dxa"/>
                <w:noWrap/>
                <w:hideMark/>
              </w:tcPr>
            </w:tcPrChange>
          </w:tcPr>
          <w:p w14:paraId="2B458E6B" w14:textId="77777777" w:rsidR="0017344B" w:rsidRPr="0017344B" w:rsidRDefault="0017344B">
            <w:pPr>
              <w:rPr>
                <w:ins w:id="4162" w:author="Jonathan Leipold - BDAE Gruppe" w:date="2023-10-29T09:42:00Z"/>
              </w:rPr>
              <w:pPrChange w:id="4163" w:author="Jonathan Leipold - BDAE Gruppe" w:date="2023-10-29T09:42:00Z">
                <w:pPr>
                  <w:pStyle w:val="ListBullet"/>
                </w:pPr>
              </w:pPrChange>
            </w:pPr>
            <w:proofErr w:type="spellStart"/>
            <w:ins w:id="4164" w:author="Jonathan Leipold - BDAE Gruppe" w:date="2023-10-29T09:42:00Z">
              <w:r w:rsidRPr="0017344B">
                <w:t>num_claims_lastYear</w:t>
              </w:r>
              <w:proofErr w:type="spellEnd"/>
            </w:ins>
          </w:p>
        </w:tc>
        <w:tc>
          <w:tcPr>
            <w:tcW w:w="1159" w:type="dxa"/>
            <w:noWrap/>
            <w:hideMark/>
            <w:tcPrChange w:id="4165" w:author="Jonathan Leipold - BDAE Gruppe" w:date="2023-10-29T09:48:00Z">
              <w:tcPr>
                <w:tcW w:w="1149" w:type="dxa"/>
                <w:gridSpan w:val="3"/>
                <w:noWrap/>
                <w:hideMark/>
              </w:tcPr>
            </w:tcPrChange>
          </w:tcPr>
          <w:p w14:paraId="26757018" w14:textId="77777777" w:rsidR="0017344B" w:rsidRPr="0017344B" w:rsidRDefault="0017344B">
            <w:pPr>
              <w:rPr>
                <w:ins w:id="4166" w:author="Jonathan Leipold - BDAE Gruppe" w:date="2023-10-29T09:42:00Z"/>
              </w:rPr>
              <w:pPrChange w:id="4167" w:author="Jonathan Leipold - BDAE Gruppe" w:date="2023-10-29T09:42:00Z">
                <w:pPr>
                  <w:pStyle w:val="ListBullet"/>
                </w:pPr>
              </w:pPrChange>
            </w:pPr>
            <w:ins w:id="4168" w:author="Jonathan Leipold - BDAE Gruppe" w:date="2023-10-29T09:42:00Z">
              <w:r w:rsidRPr="0017344B">
                <w:t>integer</w:t>
              </w:r>
            </w:ins>
          </w:p>
        </w:tc>
        <w:tc>
          <w:tcPr>
            <w:tcW w:w="4060" w:type="dxa"/>
            <w:vMerge w:val="restart"/>
            <w:noWrap/>
            <w:hideMark/>
            <w:tcPrChange w:id="4169" w:author="Jonathan Leipold - BDAE Gruppe" w:date="2023-10-29T09:48:00Z">
              <w:tcPr>
                <w:tcW w:w="4066" w:type="dxa"/>
                <w:vMerge w:val="restart"/>
                <w:noWrap/>
                <w:hideMark/>
              </w:tcPr>
            </w:tcPrChange>
          </w:tcPr>
          <w:p w14:paraId="025A1EAA" w14:textId="77777777" w:rsidR="0017344B" w:rsidRPr="0017344B" w:rsidRDefault="0017344B">
            <w:pPr>
              <w:rPr>
                <w:ins w:id="4170" w:author="Jonathan Leipold - BDAE Gruppe" w:date="2023-10-29T09:42:00Z"/>
                <w:lang w:val="en-GB"/>
                <w:rPrChange w:id="4171" w:author="Jonathan Leipold - BDAE Gruppe" w:date="2023-10-29T09:43:00Z">
                  <w:rPr>
                    <w:ins w:id="4172" w:author="Jonathan Leipold - BDAE Gruppe" w:date="2023-10-29T09:42:00Z"/>
                  </w:rPr>
                </w:rPrChange>
              </w:rPr>
              <w:pPrChange w:id="4173" w:author="Jonathan Leipold - BDAE Gruppe" w:date="2023-10-29T09:42:00Z">
                <w:pPr>
                  <w:pStyle w:val="ListBullet"/>
                </w:pPr>
              </w:pPrChange>
            </w:pPr>
            <w:ins w:id="4174" w:author="Jonathan Leipold - BDAE Gruppe" w:date="2023-10-29T09:42:00Z">
              <w:r w:rsidRPr="0017344B">
                <w:rPr>
                  <w:lang w:val="en-GB"/>
                  <w:rPrChange w:id="4175" w:author="Jonathan Leipold - BDAE Gruppe" w:date="2023-10-29T09:43:00Z">
                    <w:rPr/>
                  </w:rPrChange>
                </w:rPr>
                <w:t xml:space="preserve">same as above, but for last year before </w:t>
              </w:r>
              <w:proofErr w:type="spellStart"/>
              <w:r w:rsidRPr="0017344B">
                <w:rPr>
                  <w:lang w:val="en-GB"/>
                  <w:rPrChange w:id="4176" w:author="Jonathan Leipold - BDAE Gruppe" w:date="2023-10-29T09:43:00Z">
                    <w:rPr/>
                  </w:rPrChange>
                </w:rPr>
                <w:t>update_Date</w:t>
              </w:r>
              <w:proofErr w:type="spellEnd"/>
            </w:ins>
          </w:p>
        </w:tc>
      </w:tr>
      <w:tr w:rsidR="004223A3" w:rsidRPr="0017344B" w14:paraId="120C5CB1" w14:textId="77777777" w:rsidTr="004223A3">
        <w:trPr>
          <w:trHeight w:val="292"/>
          <w:ins w:id="4177" w:author="Jonathan Leipold - BDAE Gruppe" w:date="2023-10-29T09:42:00Z"/>
          <w:trPrChange w:id="4178" w:author="Jonathan Leipold - BDAE Gruppe" w:date="2023-10-29T09:48:00Z">
            <w:trPr>
              <w:trHeight w:val="292"/>
            </w:trPr>
          </w:trPrChange>
        </w:trPr>
        <w:tc>
          <w:tcPr>
            <w:tcW w:w="3077" w:type="dxa"/>
            <w:noWrap/>
            <w:hideMark/>
            <w:tcPrChange w:id="4179" w:author="Jonathan Leipold - BDAE Gruppe" w:date="2023-10-29T09:48:00Z">
              <w:tcPr>
                <w:tcW w:w="3081" w:type="dxa"/>
                <w:noWrap/>
                <w:hideMark/>
              </w:tcPr>
            </w:tcPrChange>
          </w:tcPr>
          <w:p w14:paraId="6780BFD6" w14:textId="77777777" w:rsidR="0017344B" w:rsidRPr="0017344B" w:rsidRDefault="0017344B">
            <w:pPr>
              <w:rPr>
                <w:ins w:id="4180" w:author="Jonathan Leipold - BDAE Gruppe" w:date="2023-10-29T09:42:00Z"/>
              </w:rPr>
              <w:pPrChange w:id="4181" w:author="Jonathan Leipold - BDAE Gruppe" w:date="2023-10-29T09:42:00Z">
                <w:pPr>
                  <w:pStyle w:val="ListBullet"/>
                </w:pPr>
              </w:pPrChange>
            </w:pPr>
            <w:proofErr w:type="spellStart"/>
            <w:ins w:id="4182" w:author="Jonathan Leipold - BDAE Gruppe" w:date="2023-10-29T09:42:00Z">
              <w:r w:rsidRPr="0017344B">
                <w:t>sum_claimed_lastYear</w:t>
              </w:r>
              <w:proofErr w:type="spellEnd"/>
            </w:ins>
          </w:p>
        </w:tc>
        <w:tc>
          <w:tcPr>
            <w:tcW w:w="1159" w:type="dxa"/>
            <w:noWrap/>
            <w:hideMark/>
            <w:tcPrChange w:id="4183" w:author="Jonathan Leipold - BDAE Gruppe" w:date="2023-10-29T09:48:00Z">
              <w:tcPr>
                <w:tcW w:w="1149" w:type="dxa"/>
                <w:gridSpan w:val="3"/>
                <w:noWrap/>
                <w:hideMark/>
              </w:tcPr>
            </w:tcPrChange>
          </w:tcPr>
          <w:p w14:paraId="514C6CDA" w14:textId="77777777" w:rsidR="0017344B" w:rsidRPr="0017344B" w:rsidRDefault="0017344B">
            <w:pPr>
              <w:rPr>
                <w:ins w:id="4184" w:author="Jonathan Leipold - BDAE Gruppe" w:date="2023-10-29T09:42:00Z"/>
              </w:rPr>
              <w:pPrChange w:id="4185" w:author="Jonathan Leipold - BDAE Gruppe" w:date="2023-10-29T09:42:00Z">
                <w:pPr>
                  <w:pStyle w:val="ListBullet"/>
                </w:pPr>
              </w:pPrChange>
            </w:pPr>
            <w:proofErr w:type="spellStart"/>
            <w:ins w:id="4186" w:author="Jonathan Leipold - BDAE Gruppe" w:date="2023-10-29T09:42:00Z">
              <w:r w:rsidRPr="0017344B">
                <w:t>float</w:t>
              </w:r>
              <w:proofErr w:type="spellEnd"/>
            </w:ins>
          </w:p>
        </w:tc>
        <w:tc>
          <w:tcPr>
            <w:tcW w:w="4060" w:type="dxa"/>
            <w:vMerge/>
            <w:hideMark/>
            <w:tcPrChange w:id="4187" w:author="Jonathan Leipold - BDAE Gruppe" w:date="2023-10-29T09:48:00Z">
              <w:tcPr>
                <w:tcW w:w="4066" w:type="dxa"/>
                <w:vMerge/>
                <w:hideMark/>
              </w:tcPr>
            </w:tcPrChange>
          </w:tcPr>
          <w:p w14:paraId="7BF8C78D" w14:textId="77777777" w:rsidR="0017344B" w:rsidRPr="0017344B" w:rsidRDefault="0017344B">
            <w:pPr>
              <w:rPr>
                <w:ins w:id="4188" w:author="Jonathan Leipold - BDAE Gruppe" w:date="2023-10-29T09:42:00Z"/>
              </w:rPr>
              <w:pPrChange w:id="4189" w:author="Jonathan Leipold - BDAE Gruppe" w:date="2023-10-29T09:42:00Z">
                <w:pPr>
                  <w:pStyle w:val="ListBullet"/>
                </w:pPr>
              </w:pPrChange>
            </w:pPr>
          </w:p>
        </w:tc>
      </w:tr>
      <w:tr w:rsidR="004223A3" w:rsidRPr="0017344B" w14:paraId="6B945366" w14:textId="77777777" w:rsidTr="004223A3">
        <w:trPr>
          <w:trHeight w:val="292"/>
          <w:ins w:id="4190" w:author="Jonathan Leipold - BDAE Gruppe" w:date="2023-10-29T09:42:00Z"/>
          <w:trPrChange w:id="4191" w:author="Jonathan Leipold - BDAE Gruppe" w:date="2023-10-29T09:48:00Z">
            <w:trPr>
              <w:trHeight w:val="292"/>
            </w:trPr>
          </w:trPrChange>
        </w:trPr>
        <w:tc>
          <w:tcPr>
            <w:tcW w:w="3077" w:type="dxa"/>
            <w:noWrap/>
            <w:hideMark/>
            <w:tcPrChange w:id="4192" w:author="Jonathan Leipold - BDAE Gruppe" w:date="2023-10-29T09:48:00Z">
              <w:tcPr>
                <w:tcW w:w="3081" w:type="dxa"/>
                <w:noWrap/>
                <w:hideMark/>
              </w:tcPr>
            </w:tcPrChange>
          </w:tcPr>
          <w:p w14:paraId="7F4CBE80" w14:textId="77777777" w:rsidR="0017344B" w:rsidRPr="0017344B" w:rsidRDefault="0017344B">
            <w:pPr>
              <w:rPr>
                <w:ins w:id="4193" w:author="Jonathan Leipold - BDAE Gruppe" w:date="2023-10-29T09:42:00Z"/>
              </w:rPr>
              <w:pPrChange w:id="4194" w:author="Jonathan Leipold - BDAE Gruppe" w:date="2023-10-29T09:42:00Z">
                <w:pPr>
                  <w:pStyle w:val="ListBullet"/>
                </w:pPr>
              </w:pPrChange>
            </w:pPr>
            <w:proofErr w:type="spellStart"/>
            <w:ins w:id="4195" w:author="Jonathan Leipold - BDAE Gruppe" w:date="2023-10-29T09:42:00Z">
              <w:r w:rsidRPr="0017344B">
                <w:t>sum_payout_lastYear</w:t>
              </w:r>
              <w:proofErr w:type="spellEnd"/>
            </w:ins>
          </w:p>
        </w:tc>
        <w:tc>
          <w:tcPr>
            <w:tcW w:w="1159" w:type="dxa"/>
            <w:noWrap/>
            <w:hideMark/>
            <w:tcPrChange w:id="4196" w:author="Jonathan Leipold - BDAE Gruppe" w:date="2023-10-29T09:48:00Z">
              <w:tcPr>
                <w:tcW w:w="1149" w:type="dxa"/>
                <w:gridSpan w:val="3"/>
                <w:noWrap/>
                <w:hideMark/>
              </w:tcPr>
            </w:tcPrChange>
          </w:tcPr>
          <w:p w14:paraId="3E352A4A" w14:textId="77777777" w:rsidR="0017344B" w:rsidRPr="0017344B" w:rsidRDefault="0017344B">
            <w:pPr>
              <w:rPr>
                <w:ins w:id="4197" w:author="Jonathan Leipold - BDAE Gruppe" w:date="2023-10-29T09:42:00Z"/>
              </w:rPr>
              <w:pPrChange w:id="4198" w:author="Jonathan Leipold - BDAE Gruppe" w:date="2023-10-29T09:42:00Z">
                <w:pPr>
                  <w:pStyle w:val="ListBullet"/>
                </w:pPr>
              </w:pPrChange>
            </w:pPr>
            <w:proofErr w:type="spellStart"/>
            <w:ins w:id="4199" w:author="Jonathan Leipold - BDAE Gruppe" w:date="2023-10-29T09:42:00Z">
              <w:r w:rsidRPr="0017344B">
                <w:t>float</w:t>
              </w:r>
              <w:proofErr w:type="spellEnd"/>
            </w:ins>
          </w:p>
        </w:tc>
        <w:tc>
          <w:tcPr>
            <w:tcW w:w="4060" w:type="dxa"/>
            <w:vMerge/>
            <w:hideMark/>
            <w:tcPrChange w:id="4200" w:author="Jonathan Leipold - BDAE Gruppe" w:date="2023-10-29T09:48:00Z">
              <w:tcPr>
                <w:tcW w:w="4066" w:type="dxa"/>
                <w:vMerge/>
                <w:hideMark/>
              </w:tcPr>
            </w:tcPrChange>
          </w:tcPr>
          <w:p w14:paraId="18A4210B" w14:textId="77777777" w:rsidR="0017344B" w:rsidRPr="0017344B" w:rsidRDefault="0017344B">
            <w:pPr>
              <w:rPr>
                <w:ins w:id="4201" w:author="Jonathan Leipold - BDAE Gruppe" w:date="2023-10-29T09:42:00Z"/>
              </w:rPr>
              <w:pPrChange w:id="4202" w:author="Jonathan Leipold - BDAE Gruppe" w:date="2023-10-29T09:42:00Z">
                <w:pPr>
                  <w:pStyle w:val="ListBullet"/>
                </w:pPr>
              </w:pPrChange>
            </w:pPr>
          </w:p>
        </w:tc>
      </w:tr>
      <w:tr w:rsidR="004223A3" w:rsidRPr="0017344B" w14:paraId="655D823E" w14:textId="77777777" w:rsidTr="004223A3">
        <w:trPr>
          <w:trHeight w:val="292"/>
          <w:ins w:id="4203" w:author="Jonathan Leipold - BDAE Gruppe" w:date="2023-10-29T09:42:00Z"/>
          <w:trPrChange w:id="4204" w:author="Jonathan Leipold - BDAE Gruppe" w:date="2023-10-29T09:48:00Z">
            <w:trPr>
              <w:trHeight w:val="292"/>
            </w:trPr>
          </w:trPrChange>
        </w:trPr>
        <w:tc>
          <w:tcPr>
            <w:tcW w:w="3077" w:type="dxa"/>
            <w:noWrap/>
            <w:hideMark/>
            <w:tcPrChange w:id="4205" w:author="Jonathan Leipold - BDAE Gruppe" w:date="2023-10-29T09:48:00Z">
              <w:tcPr>
                <w:tcW w:w="3081" w:type="dxa"/>
                <w:noWrap/>
                <w:hideMark/>
              </w:tcPr>
            </w:tcPrChange>
          </w:tcPr>
          <w:p w14:paraId="345056EF" w14:textId="77777777" w:rsidR="0017344B" w:rsidRPr="0017344B" w:rsidRDefault="0017344B">
            <w:pPr>
              <w:rPr>
                <w:ins w:id="4206" w:author="Jonathan Leipold - BDAE Gruppe" w:date="2023-10-29T09:42:00Z"/>
              </w:rPr>
              <w:pPrChange w:id="4207" w:author="Jonathan Leipold - BDAE Gruppe" w:date="2023-10-29T09:42:00Z">
                <w:pPr>
                  <w:pStyle w:val="ListBullet"/>
                </w:pPr>
              </w:pPrChange>
            </w:pPr>
            <w:proofErr w:type="spellStart"/>
            <w:ins w:id="4208" w:author="Jonathan Leipold - BDAE Gruppe" w:date="2023-10-29T09:42:00Z">
              <w:r w:rsidRPr="0017344B">
                <w:t>sum_retained_lastYear</w:t>
              </w:r>
              <w:proofErr w:type="spellEnd"/>
            </w:ins>
          </w:p>
        </w:tc>
        <w:tc>
          <w:tcPr>
            <w:tcW w:w="1159" w:type="dxa"/>
            <w:noWrap/>
            <w:hideMark/>
            <w:tcPrChange w:id="4209" w:author="Jonathan Leipold - BDAE Gruppe" w:date="2023-10-29T09:48:00Z">
              <w:tcPr>
                <w:tcW w:w="1149" w:type="dxa"/>
                <w:gridSpan w:val="3"/>
                <w:noWrap/>
                <w:hideMark/>
              </w:tcPr>
            </w:tcPrChange>
          </w:tcPr>
          <w:p w14:paraId="0923D170" w14:textId="77777777" w:rsidR="0017344B" w:rsidRPr="0017344B" w:rsidRDefault="0017344B">
            <w:pPr>
              <w:rPr>
                <w:ins w:id="4210" w:author="Jonathan Leipold - BDAE Gruppe" w:date="2023-10-29T09:42:00Z"/>
              </w:rPr>
              <w:pPrChange w:id="4211" w:author="Jonathan Leipold - BDAE Gruppe" w:date="2023-10-29T09:42:00Z">
                <w:pPr>
                  <w:pStyle w:val="ListBullet"/>
                </w:pPr>
              </w:pPrChange>
            </w:pPr>
            <w:proofErr w:type="spellStart"/>
            <w:ins w:id="4212" w:author="Jonathan Leipold - BDAE Gruppe" w:date="2023-10-29T09:42:00Z">
              <w:r w:rsidRPr="0017344B">
                <w:t>float</w:t>
              </w:r>
              <w:proofErr w:type="spellEnd"/>
            </w:ins>
          </w:p>
        </w:tc>
        <w:tc>
          <w:tcPr>
            <w:tcW w:w="4060" w:type="dxa"/>
            <w:vMerge/>
            <w:hideMark/>
            <w:tcPrChange w:id="4213" w:author="Jonathan Leipold - BDAE Gruppe" w:date="2023-10-29T09:48:00Z">
              <w:tcPr>
                <w:tcW w:w="4066" w:type="dxa"/>
                <w:vMerge/>
                <w:hideMark/>
              </w:tcPr>
            </w:tcPrChange>
          </w:tcPr>
          <w:p w14:paraId="3E267B85" w14:textId="77777777" w:rsidR="0017344B" w:rsidRPr="0017344B" w:rsidRDefault="0017344B">
            <w:pPr>
              <w:rPr>
                <w:ins w:id="4214" w:author="Jonathan Leipold - BDAE Gruppe" w:date="2023-10-29T09:42:00Z"/>
              </w:rPr>
              <w:pPrChange w:id="4215" w:author="Jonathan Leipold - BDAE Gruppe" w:date="2023-10-29T09:42:00Z">
                <w:pPr>
                  <w:pStyle w:val="ListBullet"/>
                </w:pPr>
              </w:pPrChange>
            </w:pPr>
          </w:p>
        </w:tc>
      </w:tr>
      <w:tr w:rsidR="004223A3" w:rsidRPr="0017344B" w14:paraId="0A9030F8" w14:textId="77777777" w:rsidTr="004223A3">
        <w:trPr>
          <w:trHeight w:val="292"/>
          <w:ins w:id="4216" w:author="Jonathan Leipold - BDAE Gruppe" w:date="2023-10-29T09:42:00Z"/>
          <w:trPrChange w:id="4217" w:author="Jonathan Leipold - BDAE Gruppe" w:date="2023-10-29T09:48:00Z">
            <w:trPr>
              <w:trHeight w:val="292"/>
            </w:trPr>
          </w:trPrChange>
        </w:trPr>
        <w:tc>
          <w:tcPr>
            <w:tcW w:w="3077" w:type="dxa"/>
            <w:noWrap/>
            <w:hideMark/>
            <w:tcPrChange w:id="4218" w:author="Jonathan Leipold - BDAE Gruppe" w:date="2023-10-29T09:48:00Z">
              <w:tcPr>
                <w:tcW w:w="3081" w:type="dxa"/>
                <w:noWrap/>
                <w:hideMark/>
              </w:tcPr>
            </w:tcPrChange>
          </w:tcPr>
          <w:p w14:paraId="4F5A7810" w14:textId="77777777" w:rsidR="0017344B" w:rsidRPr="0017344B" w:rsidRDefault="0017344B">
            <w:pPr>
              <w:rPr>
                <w:ins w:id="4219" w:author="Jonathan Leipold - BDAE Gruppe" w:date="2023-10-29T09:42:00Z"/>
              </w:rPr>
              <w:pPrChange w:id="4220" w:author="Jonathan Leipold - BDAE Gruppe" w:date="2023-10-29T09:42:00Z">
                <w:pPr>
                  <w:pStyle w:val="ListBullet"/>
                </w:pPr>
              </w:pPrChange>
            </w:pPr>
            <w:proofErr w:type="spellStart"/>
            <w:ins w:id="4221" w:author="Jonathan Leipold - BDAE Gruppe" w:date="2023-10-29T09:42:00Z">
              <w:r w:rsidRPr="0017344B">
                <w:t>payout_ratio_lastYear</w:t>
              </w:r>
              <w:proofErr w:type="spellEnd"/>
            </w:ins>
          </w:p>
        </w:tc>
        <w:tc>
          <w:tcPr>
            <w:tcW w:w="1159" w:type="dxa"/>
            <w:noWrap/>
            <w:hideMark/>
            <w:tcPrChange w:id="4222" w:author="Jonathan Leipold - BDAE Gruppe" w:date="2023-10-29T09:48:00Z">
              <w:tcPr>
                <w:tcW w:w="1149" w:type="dxa"/>
                <w:gridSpan w:val="3"/>
                <w:noWrap/>
                <w:hideMark/>
              </w:tcPr>
            </w:tcPrChange>
          </w:tcPr>
          <w:p w14:paraId="5CBCDB19" w14:textId="77777777" w:rsidR="0017344B" w:rsidRPr="0017344B" w:rsidRDefault="0017344B">
            <w:pPr>
              <w:rPr>
                <w:ins w:id="4223" w:author="Jonathan Leipold - BDAE Gruppe" w:date="2023-10-29T09:42:00Z"/>
              </w:rPr>
              <w:pPrChange w:id="4224" w:author="Jonathan Leipold - BDAE Gruppe" w:date="2023-10-29T09:42:00Z">
                <w:pPr>
                  <w:pStyle w:val="ListBullet"/>
                </w:pPr>
              </w:pPrChange>
            </w:pPr>
            <w:proofErr w:type="spellStart"/>
            <w:ins w:id="4225" w:author="Jonathan Leipold - BDAE Gruppe" w:date="2023-10-29T09:42:00Z">
              <w:r w:rsidRPr="0017344B">
                <w:t>float</w:t>
              </w:r>
              <w:proofErr w:type="spellEnd"/>
            </w:ins>
          </w:p>
        </w:tc>
        <w:tc>
          <w:tcPr>
            <w:tcW w:w="4060" w:type="dxa"/>
            <w:vMerge/>
            <w:hideMark/>
            <w:tcPrChange w:id="4226" w:author="Jonathan Leipold - BDAE Gruppe" w:date="2023-10-29T09:48:00Z">
              <w:tcPr>
                <w:tcW w:w="4066" w:type="dxa"/>
                <w:vMerge/>
                <w:hideMark/>
              </w:tcPr>
            </w:tcPrChange>
          </w:tcPr>
          <w:p w14:paraId="542E2D64" w14:textId="77777777" w:rsidR="0017344B" w:rsidRPr="0017344B" w:rsidRDefault="0017344B">
            <w:pPr>
              <w:rPr>
                <w:ins w:id="4227" w:author="Jonathan Leipold - BDAE Gruppe" w:date="2023-10-29T09:42:00Z"/>
              </w:rPr>
              <w:pPrChange w:id="4228" w:author="Jonathan Leipold - BDAE Gruppe" w:date="2023-10-29T09:42:00Z">
                <w:pPr>
                  <w:pStyle w:val="ListBullet"/>
                </w:pPr>
              </w:pPrChange>
            </w:pPr>
          </w:p>
        </w:tc>
      </w:tr>
      <w:tr w:rsidR="004223A3" w:rsidRPr="0017344B" w14:paraId="64F94EA8" w14:textId="77777777" w:rsidTr="004223A3">
        <w:trPr>
          <w:trHeight w:val="292"/>
          <w:ins w:id="4229" w:author="Jonathan Leipold - BDAE Gruppe" w:date="2023-10-29T09:42:00Z"/>
          <w:trPrChange w:id="4230" w:author="Jonathan Leipold - BDAE Gruppe" w:date="2023-10-29T09:48:00Z">
            <w:trPr>
              <w:trHeight w:val="292"/>
            </w:trPr>
          </w:trPrChange>
        </w:trPr>
        <w:tc>
          <w:tcPr>
            <w:tcW w:w="3077" w:type="dxa"/>
            <w:noWrap/>
            <w:hideMark/>
            <w:tcPrChange w:id="4231" w:author="Jonathan Leipold - BDAE Gruppe" w:date="2023-10-29T09:48:00Z">
              <w:tcPr>
                <w:tcW w:w="3081" w:type="dxa"/>
                <w:noWrap/>
                <w:hideMark/>
              </w:tcPr>
            </w:tcPrChange>
          </w:tcPr>
          <w:p w14:paraId="58B35330" w14:textId="77777777" w:rsidR="0017344B" w:rsidRPr="0017344B" w:rsidRDefault="0017344B">
            <w:pPr>
              <w:rPr>
                <w:ins w:id="4232" w:author="Jonathan Leipold - BDAE Gruppe" w:date="2023-10-29T09:42:00Z"/>
              </w:rPr>
              <w:pPrChange w:id="4233" w:author="Jonathan Leipold - BDAE Gruppe" w:date="2023-10-29T09:42:00Z">
                <w:pPr>
                  <w:pStyle w:val="ListBullet"/>
                </w:pPr>
              </w:pPrChange>
            </w:pPr>
            <w:proofErr w:type="spellStart"/>
            <w:ins w:id="4234" w:author="Jonathan Leipold - BDAE Gruppe" w:date="2023-10-29T09:42:00Z">
              <w:r w:rsidRPr="0017344B">
                <w:t>sum_premium_total</w:t>
              </w:r>
              <w:proofErr w:type="spellEnd"/>
            </w:ins>
          </w:p>
        </w:tc>
        <w:tc>
          <w:tcPr>
            <w:tcW w:w="1159" w:type="dxa"/>
            <w:noWrap/>
            <w:hideMark/>
            <w:tcPrChange w:id="4235" w:author="Jonathan Leipold - BDAE Gruppe" w:date="2023-10-29T09:48:00Z">
              <w:tcPr>
                <w:tcW w:w="1149" w:type="dxa"/>
                <w:gridSpan w:val="3"/>
                <w:noWrap/>
                <w:hideMark/>
              </w:tcPr>
            </w:tcPrChange>
          </w:tcPr>
          <w:p w14:paraId="728B4202" w14:textId="77777777" w:rsidR="0017344B" w:rsidRPr="0017344B" w:rsidRDefault="0017344B">
            <w:pPr>
              <w:rPr>
                <w:ins w:id="4236" w:author="Jonathan Leipold - BDAE Gruppe" w:date="2023-10-29T09:42:00Z"/>
              </w:rPr>
              <w:pPrChange w:id="4237" w:author="Jonathan Leipold - BDAE Gruppe" w:date="2023-10-29T09:42:00Z">
                <w:pPr>
                  <w:pStyle w:val="ListBullet"/>
                </w:pPr>
              </w:pPrChange>
            </w:pPr>
            <w:proofErr w:type="spellStart"/>
            <w:ins w:id="4238" w:author="Jonathan Leipold - BDAE Gruppe" w:date="2023-10-29T09:42:00Z">
              <w:r w:rsidRPr="0017344B">
                <w:t>float</w:t>
              </w:r>
              <w:proofErr w:type="spellEnd"/>
            </w:ins>
          </w:p>
        </w:tc>
        <w:tc>
          <w:tcPr>
            <w:tcW w:w="4060" w:type="dxa"/>
            <w:vMerge/>
            <w:hideMark/>
            <w:tcPrChange w:id="4239" w:author="Jonathan Leipold - BDAE Gruppe" w:date="2023-10-29T09:48:00Z">
              <w:tcPr>
                <w:tcW w:w="4066" w:type="dxa"/>
                <w:vMerge/>
                <w:hideMark/>
              </w:tcPr>
            </w:tcPrChange>
          </w:tcPr>
          <w:p w14:paraId="6370444E" w14:textId="77777777" w:rsidR="0017344B" w:rsidRPr="0017344B" w:rsidRDefault="0017344B">
            <w:pPr>
              <w:rPr>
                <w:ins w:id="4240" w:author="Jonathan Leipold - BDAE Gruppe" w:date="2023-10-29T09:42:00Z"/>
              </w:rPr>
              <w:pPrChange w:id="4241" w:author="Jonathan Leipold - BDAE Gruppe" w:date="2023-10-29T09:42:00Z">
                <w:pPr>
                  <w:pStyle w:val="ListBullet"/>
                </w:pPr>
              </w:pPrChange>
            </w:pPr>
          </w:p>
        </w:tc>
      </w:tr>
      <w:tr w:rsidR="004223A3" w:rsidRPr="0017344B" w14:paraId="1E2D419E" w14:textId="77777777" w:rsidTr="004223A3">
        <w:trPr>
          <w:trHeight w:val="292"/>
          <w:ins w:id="4242" w:author="Jonathan Leipold - BDAE Gruppe" w:date="2023-10-29T09:42:00Z"/>
          <w:trPrChange w:id="4243" w:author="Jonathan Leipold - BDAE Gruppe" w:date="2023-10-29T09:48:00Z">
            <w:trPr>
              <w:trHeight w:val="292"/>
            </w:trPr>
          </w:trPrChange>
        </w:trPr>
        <w:tc>
          <w:tcPr>
            <w:tcW w:w="3077" w:type="dxa"/>
            <w:noWrap/>
            <w:hideMark/>
            <w:tcPrChange w:id="4244" w:author="Jonathan Leipold - BDAE Gruppe" w:date="2023-10-29T09:48:00Z">
              <w:tcPr>
                <w:tcW w:w="3081" w:type="dxa"/>
                <w:noWrap/>
                <w:hideMark/>
              </w:tcPr>
            </w:tcPrChange>
          </w:tcPr>
          <w:p w14:paraId="4B4B7991" w14:textId="77777777" w:rsidR="0017344B" w:rsidRPr="0017344B" w:rsidRDefault="0017344B">
            <w:pPr>
              <w:rPr>
                <w:ins w:id="4245" w:author="Jonathan Leipold - BDAE Gruppe" w:date="2023-10-29T09:42:00Z"/>
              </w:rPr>
              <w:pPrChange w:id="4246" w:author="Jonathan Leipold - BDAE Gruppe" w:date="2023-10-29T09:42:00Z">
                <w:pPr>
                  <w:pStyle w:val="ListBullet"/>
                </w:pPr>
              </w:pPrChange>
            </w:pPr>
            <w:proofErr w:type="spellStart"/>
            <w:ins w:id="4247" w:author="Jonathan Leipold - BDAE Gruppe" w:date="2023-10-29T09:42:00Z">
              <w:r w:rsidRPr="0017344B">
                <w:t>sum_premium_lastYear</w:t>
              </w:r>
              <w:proofErr w:type="spellEnd"/>
            </w:ins>
          </w:p>
        </w:tc>
        <w:tc>
          <w:tcPr>
            <w:tcW w:w="1159" w:type="dxa"/>
            <w:noWrap/>
            <w:hideMark/>
            <w:tcPrChange w:id="4248" w:author="Jonathan Leipold - BDAE Gruppe" w:date="2023-10-29T09:48:00Z">
              <w:tcPr>
                <w:tcW w:w="1149" w:type="dxa"/>
                <w:gridSpan w:val="3"/>
                <w:noWrap/>
                <w:hideMark/>
              </w:tcPr>
            </w:tcPrChange>
          </w:tcPr>
          <w:p w14:paraId="29839727" w14:textId="77777777" w:rsidR="0017344B" w:rsidRPr="0017344B" w:rsidRDefault="0017344B">
            <w:pPr>
              <w:rPr>
                <w:ins w:id="4249" w:author="Jonathan Leipold - BDAE Gruppe" w:date="2023-10-29T09:42:00Z"/>
              </w:rPr>
              <w:pPrChange w:id="4250" w:author="Jonathan Leipold - BDAE Gruppe" w:date="2023-10-29T09:42:00Z">
                <w:pPr>
                  <w:pStyle w:val="ListBullet"/>
                </w:pPr>
              </w:pPrChange>
            </w:pPr>
            <w:proofErr w:type="spellStart"/>
            <w:ins w:id="4251" w:author="Jonathan Leipold - BDAE Gruppe" w:date="2023-10-29T09:42:00Z">
              <w:r w:rsidRPr="0017344B">
                <w:t>float</w:t>
              </w:r>
              <w:proofErr w:type="spellEnd"/>
            </w:ins>
          </w:p>
        </w:tc>
        <w:tc>
          <w:tcPr>
            <w:tcW w:w="4060" w:type="dxa"/>
            <w:vMerge/>
            <w:hideMark/>
            <w:tcPrChange w:id="4252" w:author="Jonathan Leipold - BDAE Gruppe" w:date="2023-10-29T09:48:00Z">
              <w:tcPr>
                <w:tcW w:w="4066" w:type="dxa"/>
                <w:vMerge/>
                <w:hideMark/>
              </w:tcPr>
            </w:tcPrChange>
          </w:tcPr>
          <w:p w14:paraId="384A8717" w14:textId="77777777" w:rsidR="0017344B" w:rsidRPr="0017344B" w:rsidRDefault="0017344B">
            <w:pPr>
              <w:rPr>
                <w:ins w:id="4253" w:author="Jonathan Leipold - BDAE Gruppe" w:date="2023-10-29T09:42:00Z"/>
              </w:rPr>
              <w:pPrChange w:id="4254" w:author="Jonathan Leipold - BDAE Gruppe" w:date="2023-10-29T09:42:00Z">
                <w:pPr>
                  <w:pStyle w:val="ListBullet"/>
                </w:pPr>
              </w:pPrChange>
            </w:pPr>
          </w:p>
        </w:tc>
      </w:tr>
      <w:tr w:rsidR="004223A3" w:rsidRPr="0017344B" w14:paraId="3BBB523F" w14:textId="77777777" w:rsidTr="004223A3">
        <w:trPr>
          <w:trHeight w:val="292"/>
          <w:ins w:id="4255" w:author="Jonathan Leipold - BDAE Gruppe" w:date="2023-10-29T09:42:00Z"/>
          <w:trPrChange w:id="4256" w:author="Jonathan Leipold - BDAE Gruppe" w:date="2023-10-29T09:48:00Z">
            <w:trPr>
              <w:trHeight w:val="292"/>
            </w:trPr>
          </w:trPrChange>
        </w:trPr>
        <w:tc>
          <w:tcPr>
            <w:tcW w:w="3077" w:type="dxa"/>
            <w:noWrap/>
            <w:hideMark/>
            <w:tcPrChange w:id="4257" w:author="Jonathan Leipold - BDAE Gruppe" w:date="2023-10-29T09:48:00Z">
              <w:tcPr>
                <w:tcW w:w="3081" w:type="dxa"/>
                <w:noWrap/>
                <w:hideMark/>
              </w:tcPr>
            </w:tcPrChange>
          </w:tcPr>
          <w:p w14:paraId="493B1015" w14:textId="77777777" w:rsidR="0017344B" w:rsidRPr="0017344B" w:rsidRDefault="0017344B">
            <w:pPr>
              <w:rPr>
                <w:ins w:id="4258" w:author="Jonathan Leipold - BDAE Gruppe" w:date="2023-10-29T09:42:00Z"/>
              </w:rPr>
              <w:pPrChange w:id="4259" w:author="Jonathan Leipold - BDAE Gruppe" w:date="2023-10-29T09:42:00Z">
                <w:pPr>
                  <w:pStyle w:val="ListBullet"/>
                </w:pPr>
              </w:pPrChange>
            </w:pPr>
            <w:proofErr w:type="spellStart"/>
            <w:ins w:id="4260" w:author="Jonathan Leipold - BDAE Gruppe" w:date="2023-10-29T09:42:00Z">
              <w:r w:rsidRPr="0017344B">
                <w:t>mean_payoutDays_lastYear</w:t>
              </w:r>
              <w:proofErr w:type="spellEnd"/>
            </w:ins>
          </w:p>
        </w:tc>
        <w:tc>
          <w:tcPr>
            <w:tcW w:w="1159" w:type="dxa"/>
            <w:noWrap/>
            <w:hideMark/>
            <w:tcPrChange w:id="4261" w:author="Jonathan Leipold - BDAE Gruppe" w:date="2023-10-29T09:48:00Z">
              <w:tcPr>
                <w:tcW w:w="1149" w:type="dxa"/>
                <w:gridSpan w:val="3"/>
                <w:noWrap/>
                <w:hideMark/>
              </w:tcPr>
            </w:tcPrChange>
          </w:tcPr>
          <w:p w14:paraId="79E4CC9E" w14:textId="77777777" w:rsidR="0017344B" w:rsidRPr="0017344B" w:rsidRDefault="0017344B">
            <w:pPr>
              <w:rPr>
                <w:ins w:id="4262" w:author="Jonathan Leipold - BDAE Gruppe" w:date="2023-10-29T09:42:00Z"/>
              </w:rPr>
              <w:pPrChange w:id="4263" w:author="Jonathan Leipold - BDAE Gruppe" w:date="2023-10-29T09:42:00Z">
                <w:pPr>
                  <w:pStyle w:val="ListBullet"/>
                </w:pPr>
              </w:pPrChange>
            </w:pPr>
            <w:ins w:id="4264" w:author="Jonathan Leipold - BDAE Gruppe" w:date="2023-10-29T09:42:00Z">
              <w:r w:rsidRPr="0017344B">
                <w:t>integer</w:t>
              </w:r>
            </w:ins>
          </w:p>
        </w:tc>
        <w:tc>
          <w:tcPr>
            <w:tcW w:w="4060" w:type="dxa"/>
            <w:vMerge/>
            <w:hideMark/>
            <w:tcPrChange w:id="4265" w:author="Jonathan Leipold - BDAE Gruppe" w:date="2023-10-29T09:48:00Z">
              <w:tcPr>
                <w:tcW w:w="4066" w:type="dxa"/>
                <w:vMerge/>
                <w:hideMark/>
              </w:tcPr>
            </w:tcPrChange>
          </w:tcPr>
          <w:p w14:paraId="598AC52E" w14:textId="77777777" w:rsidR="0017344B" w:rsidRPr="0017344B" w:rsidRDefault="0017344B">
            <w:pPr>
              <w:rPr>
                <w:ins w:id="4266" w:author="Jonathan Leipold - BDAE Gruppe" w:date="2023-10-29T09:42:00Z"/>
              </w:rPr>
              <w:pPrChange w:id="4267" w:author="Jonathan Leipold - BDAE Gruppe" w:date="2023-10-29T09:42:00Z">
                <w:pPr>
                  <w:pStyle w:val="ListBullet"/>
                </w:pPr>
              </w:pPrChange>
            </w:pPr>
          </w:p>
        </w:tc>
      </w:tr>
      <w:tr w:rsidR="004223A3" w:rsidRPr="00087A69" w14:paraId="20004519" w14:textId="77777777" w:rsidTr="004223A3">
        <w:trPr>
          <w:trHeight w:val="292"/>
          <w:ins w:id="4268" w:author="Jonathan Leipold - BDAE Gruppe" w:date="2023-10-29T09:42:00Z"/>
          <w:trPrChange w:id="4269" w:author="Jonathan Leipold - BDAE Gruppe" w:date="2023-10-29T09:48:00Z">
            <w:trPr>
              <w:trHeight w:val="292"/>
            </w:trPr>
          </w:trPrChange>
        </w:trPr>
        <w:tc>
          <w:tcPr>
            <w:tcW w:w="3077" w:type="dxa"/>
            <w:noWrap/>
            <w:hideMark/>
            <w:tcPrChange w:id="4270" w:author="Jonathan Leipold - BDAE Gruppe" w:date="2023-10-29T09:48:00Z">
              <w:tcPr>
                <w:tcW w:w="3081" w:type="dxa"/>
                <w:noWrap/>
                <w:hideMark/>
              </w:tcPr>
            </w:tcPrChange>
          </w:tcPr>
          <w:p w14:paraId="1C4F213E" w14:textId="77777777" w:rsidR="0017344B" w:rsidRPr="0017344B" w:rsidRDefault="0017344B">
            <w:pPr>
              <w:rPr>
                <w:ins w:id="4271" w:author="Jonathan Leipold - BDAE Gruppe" w:date="2023-10-29T09:42:00Z"/>
              </w:rPr>
              <w:pPrChange w:id="4272" w:author="Jonathan Leipold - BDAE Gruppe" w:date="2023-10-29T09:42:00Z">
                <w:pPr>
                  <w:pStyle w:val="ListBullet"/>
                </w:pPr>
              </w:pPrChange>
            </w:pPr>
            <w:proofErr w:type="spellStart"/>
            <w:ins w:id="4273" w:author="Jonathan Leipold - BDAE Gruppe" w:date="2023-10-29T09:42:00Z">
              <w:r w:rsidRPr="0017344B">
                <w:t>num_claims_lastActivYear</w:t>
              </w:r>
              <w:proofErr w:type="spellEnd"/>
            </w:ins>
          </w:p>
        </w:tc>
        <w:tc>
          <w:tcPr>
            <w:tcW w:w="1159" w:type="dxa"/>
            <w:noWrap/>
            <w:hideMark/>
            <w:tcPrChange w:id="4274" w:author="Jonathan Leipold - BDAE Gruppe" w:date="2023-10-29T09:48:00Z">
              <w:tcPr>
                <w:tcW w:w="1149" w:type="dxa"/>
                <w:gridSpan w:val="3"/>
                <w:noWrap/>
                <w:hideMark/>
              </w:tcPr>
            </w:tcPrChange>
          </w:tcPr>
          <w:p w14:paraId="22BAFFA6" w14:textId="77777777" w:rsidR="0017344B" w:rsidRPr="0017344B" w:rsidRDefault="0017344B">
            <w:pPr>
              <w:rPr>
                <w:ins w:id="4275" w:author="Jonathan Leipold - BDAE Gruppe" w:date="2023-10-29T09:42:00Z"/>
              </w:rPr>
              <w:pPrChange w:id="4276" w:author="Jonathan Leipold - BDAE Gruppe" w:date="2023-10-29T09:42:00Z">
                <w:pPr>
                  <w:pStyle w:val="ListBullet"/>
                </w:pPr>
              </w:pPrChange>
            </w:pPr>
            <w:ins w:id="4277" w:author="Jonathan Leipold - BDAE Gruppe" w:date="2023-10-29T09:42:00Z">
              <w:r w:rsidRPr="0017344B">
                <w:t>integer</w:t>
              </w:r>
            </w:ins>
          </w:p>
        </w:tc>
        <w:tc>
          <w:tcPr>
            <w:tcW w:w="4060" w:type="dxa"/>
            <w:vMerge w:val="restart"/>
            <w:hideMark/>
            <w:tcPrChange w:id="4278" w:author="Jonathan Leipold - BDAE Gruppe" w:date="2023-10-29T09:48:00Z">
              <w:tcPr>
                <w:tcW w:w="4066" w:type="dxa"/>
                <w:vMerge w:val="restart"/>
                <w:hideMark/>
              </w:tcPr>
            </w:tcPrChange>
          </w:tcPr>
          <w:p w14:paraId="7AEE38A6" w14:textId="77777777" w:rsidR="0017344B" w:rsidRPr="0017344B" w:rsidRDefault="0017344B">
            <w:pPr>
              <w:rPr>
                <w:ins w:id="4279" w:author="Jonathan Leipold - BDAE Gruppe" w:date="2023-10-29T09:42:00Z"/>
                <w:lang w:val="en-GB"/>
                <w:rPrChange w:id="4280" w:author="Jonathan Leipold - BDAE Gruppe" w:date="2023-10-29T09:42:00Z">
                  <w:rPr>
                    <w:ins w:id="4281" w:author="Jonathan Leipold - BDAE Gruppe" w:date="2023-10-29T09:42:00Z"/>
                    <w:color w:val="1AB39F" w:themeColor="accent6"/>
                    <w:szCs w:val="20"/>
                  </w:rPr>
                </w:rPrChange>
              </w:rPr>
              <w:pPrChange w:id="4282" w:author="Jonathan Leipold - BDAE Gruppe" w:date="2023-10-29T09:42:00Z">
                <w:pPr>
                  <w:pStyle w:val="ListBullet"/>
                </w:pPr>
              </w:pPrChange>
            </w:pPr>
            <w:ins w:id="4283" w:author="Jonathan Leipold - BDAE Gruppe" w:date="2023-10-29T09:42:00Z">
              <w:r w:rsidRPr="0017344B">
                <w:rPr>
                  <w:lang w:val="en-GB"/>
                  <w:rPrChange w:id="4284" w:author="Jonathan Leipold - BDAE Gruppe" w:date="2023-10-29T09:42:00Z">
                    <w:rPr>
                      <w:color w:val="1AB39F" w:themeColor="accent6"/>
                      <w:szCs w:val="20"/>
                    </w:rPr>
                  </w:rPrChange>
                </w:rPr>
                <w:t xml:space="preserve">same as above, but for last year before </w:t>
              </w:r>
              <w:proofErr w:type="spellStart"/>
              <w:r w:rsidRPr="0017344B">
                <w:rPr>
                  <w:lang w:val="en-GB"/>
                  <w:rPrChange w:id="4285" w:author="Jonathan Leipold - BDAE Gruppe" w:date="2023-10-29T09:42:00Z">
                    <w:rPr>
                      <w:color w:val="1AB39F" w:themeColor="accent6"/>
                      <w:szCs w:val="20"/>
                    </w:rPr>
                  </w:rPrChange>
                </w:rPr>
                <w:t>RefDate</w:t>
              </w:r>
              <w:proofErr w:type="spellEnd"/>
              <w:r w:rsidRPr="0017344B">
                <w:rPr>
                  <w:lang w:val="en-GB"/>
                  <w:rPrChange w:id="4286" w:author="Jonathan Leipold - BDAE Gruppe" w:date="2023-10-29T09:42:00Z">
                    <w:rPr>
                      <w:color w:val="1AB39F" w:themeColor="accent6"/>
                      <w:szCs w:val="20"/>
                    </w:rPr>
                  </w:rPrChange>
                </w:rPr>
                <w:br/>
                <w:t>(</w:t>
              </w:r>
              <w:proofErr w:type="spellStart"/>
              <w:r w:rsidRPr="0017344B">
                <w:rPr>
                  <w:lang w:val="en-GB"/>
                  <w:rPrChange w:id="4287" w:author="Jonathan Leipold - BDAE Gruppe" w:date="2023-10-29T09:42:00Z">
                    <w:rPr>
                      <w:color w:val="1AB39F" w:themeColor="accent6"/>
                      <w:szCs w:val="20"/>
                    </w:rPr>
                  </w:rPrChange>
                </w:rPr>
                <w:t>activ</w:t>
              </w:r>
              <w:proofErr w:type="spellEnd"/>
              <w:r w:rsidRPr="0017344B">
                <w:rPr>
                  <w:lang w:val="en-GB"/>
                  <w:rPrChange w:id="4288" w:author="Jonathan Leipold - BDAE Gruppe" w:date="2023-10-29T09:42:00Z">
                    <w:rPr>
                      <w:color w:val="1AB39F" w:themeColor="accent6"/>
                      <w:szCs w:val="20"/>
                    </w:rPr>
                  </w:rPrChange>
                </w:rPr>
                <w:t xml:space="preserve"> contracts --&gt; last year / ended contracts --&gt; last year before </w:t>
              </w:r>
              <w:proofErr w:type="spellStart"/>
              <w:r w:rsidRPr="0017344B">
                <w:rPr>
                  <w:lang w:val="en-GB"/>
                  <w:rPrChange w:id="4289" w:author="Jonathan Leipold - BDAE Gruppe" w:date="2023-10-29T09:42:00Z">
                    <w:rPr>
                      <w:color w:val="1AB39F" w:themeColor="accent6"/>
                      <w:szCs w:val="20"/>
                    </w:rPr>
                  </w:rPrChange>
                </w:rPr>
                <w:t>effEnd</w:t>
              </w:r>
              <w:proofErr w:type="spellEnd"/>
              <w:r w:rsidRPr="0017344B">
                <w:rPr>
                  <w:lang w:val="en-GB"/>
                  <w:rPrChange w:id="4290" w:author="Jonathan Leipold - BDAE Gruppe" w:date="2023-10-29T09:42:00Z">
                    <w:rPr>
                      <w:color w:val="1AB39F" w:themeColor="accent6"/>
                      <w:szCs w:val="20"/>
                    </w:rPr>
                  </w:rPrChange>
                </w:rPr>
                <w:t>)</w:t>
              </w:r>
            </w:ins>
          </w:p>
        </w:tc>
      </w:tr>
      <w:tr w:rsidR="004223A3" w:rsidRPr="0017344B" w14:paraId="35586507" w14:textId="77777777" w:rsidTr="004223A3">
        <w:trPr>
          <w:trHeight w:val="292"/>
          <w:ins w:id="4291" w:author="Jonathan Leipold - BDAE Gruppe" w:date="2023-10-29T09:42:00Z"/>
          <w:trPrChange w:id="4292" w:author="Jonathan Leipold - BDAE Gruppe" w:date="2023-10-29T09:48:00Z">
            <w:trPr>
              <w:trHeight w:val="292"/>
            </w:trPr>
          </w:trPrChange>
        </w:trPr>
        <w:tc>
          <w:tcPr>
            <w:tcW w:w="3077" w:type="dxa"/>
            <w:noWrap/>
            <w:hideMark/>
            <w:tcPrChange w:id="4293" w:author="Jonathan Leipold - BDAE Gruppe" w:date="2023-10-29T09:48:00Z">
              <w:tcPr>
                <w:tcW w:w="3081" w:type="dxa"/>
                <w:noWrap/>
                <w:hideMark/>
              </w:tcPr>
            </w:tcPrChange>
          </w:tcPr>
          <w:p w14:paraId="45678F3F" w14:textId="77777777" w:rsidR="0017344B" w:rsidRPr="0017344B" w:rsidRDefault="0017344B">
            <w:pPr>
              <w:rPr>
                <w:ins w:id="4294" w:author="Jonathan Leipold - BDAE Gruppe" w:date="2023-10-29T09:42:00Z"/>
              </w:rPr>
              <w:pPrChange w:id="4295" w:author="Jonathan Leipold - BDAE Gruppe" w:date="2023-10-29T09:42:00Z">
                <w:pPr>
                  <w:pStyle w:val="ListBullet"/>
                </w:pPr>
              </w:pPrChange>
            </w:pPr>
            <w:proofErr w:type="spellStart"/>
            <w:ins w:id="4296" w:author="Jonathan Leipold - BDAE Gruppe" w:date="2023-10-29T09:42:00Z">
              <w:r w:rsidRPr="0017344B">
                <w:t>mean_payoutDays_lastActivYear</w:t>
              </w:r>
              <w:proofErr w:type="spellEnd"/>
            </w:ins>
          </w:p>
        </w:tc>
        <w:tc>
          <w:tcPr>
            <w:tcW w:w="1159" w:type="dxa"/>
            <w:noWrap/>
            <w:hideMark/>
            <w:tcPrChange w:id="4297" w:author="Jonathan Leipold - BDAE Gruppe" w:date="2023-10-29T09:48:00Z">
              <w:tcPr>
                <w:tcW w:w="1149" w:type="dxa"/>
                <w:gridSpan w:val="3"/>
                <w:noWrap/>
                <w:hideMark/>
              </w:tcPr>
            </w:tcPrChange>
          </w:tcPr>
          <w:p w14:paraId="30EF4273" w14:textId="77777777" w:rsidR="0017344B" w:rsidRPr="0017344B" w:rsidRDefault="0017344B">
            <w:pPr>
              <w:rPr>
                <w:ins w:id="4298" w:author="Jonathan Leipold - BDAE Gruppe" w:date="2023-10-29T09:42:00Z"/>
              </w:rPr>
              <w:pPrChange w:id="4299" w:author="Jonathan Leipold - BDAE Gruppe" w:date="2023-10-29T09:42:00Z">
                <w:pPr>
                  <w:pStyle w:val="ListBullet"/>
                </w:pPr>
              </w:pPrChange>
            </w:pPr>
            <w:ins w:id="4300" w:author="Jonathan Leipold - BDAE Gruppe" w:date="2023-10-29T09:42:00Z">
              <w:r w:rsidRPr="0017344B">
                <w:t>integer</w:t>
              </w:r>
            </w:ins>
          </w:p>
        </w:tc>
        <w:tc>
          <w:tcPr>
            <w:tcW w:w="4060" w:type="dxa"/>
            <w:vMerge/>
            <w:hideMark/>
            <w:tcPrChange w:id="4301" w:author="Jonathan Leipold - BDAE Gruppe" w:date="2023-10-29T09:48:00Z">
              <w:tcPr>
                <w:tcW w:w="4066" w:type="dxa"/>
                <w:vMerge/>
                <w:hideMark/>
              </w:tcPr>
            </w:tcPrChange>
          </w:tcPr>
          <w:p w14:paraId="65D4F218" w14:textId="77777777" w:rsidR="0017344B" w:rsidRPr="0017344B" w:rsidRDefault="0017344B">
            <w:pPr>
              <w:rPr>
                <w:ins w:id="4302" w:author="Jonathan Leipold - BDAE Gruppe" w:date="2023-10-29T09:42:00Z"/>
              </w:rPr>
              <w:pPrChange w:id="4303" w:author="Jonathan Leipold - BDAE Gruppe" w:date="2023-10-29T09:42:00Z">
                <w:pPr>
                  <w:pStyle w:val="ListBullet"/>
                </w:pPr>
              </w:pPrChange>
            </w:pPr>
          </w:p>
        </w:tc>
      </w:tr>
      <w:tr w:rsidR="004223A3" w:rsidRPr="0017344B" w14:paraId="69147937" w14:textId="77777777" w:rsidTr="004223A3">
        <w:trPr>
          <w:trHeight w:val="292"/>
          <w:ins w:id="4304" w:author="Jonathan Leipold - BDAE Gruppe" w:date="2023-10-29T09:42:00Z"/>
          <w:trPrChange w:id="4305" w:author="Jonathan Leipold - BDAE Gruppe" w:date="2023-10-29T09:48:00Z">
            <w:trPr>
              <w:trHeight w:val="292"/>
            </w:trPr>
          </w:trPrChange>
        </w:trPr>
        <w:tc>
          <w:tcPr>
            <w:tcW w:w="3077" w:type="dxa"/>
            <w:noWrap/>
            <w:hideMark/>
            <w:tcPrChange w:id="4306" w:author="Jonathan Leipold - BDAE Gruppe" w:date="2023-10-29T09:48:00Z">
              <w:tcPr>
                <w:tcW w:w="3081" w:type="dxa"/>
                <w:noWrap/>
                <w:hideMark/>
              </w:tcPr>
            </w:tcPrChange>
          </w:tcPr>
          <w:p w14:paraId="1B287D03" w14:textId="77777777" w:rsidR="0017344B" w:rsidRPr="0017344B" w:rsidRDefault="0017344B">
            <w:pPr>
              <w:rPr>
                <w:ins w:id="4307" w:author="Jonathan Leipold - BDAE Gruppe" w:date="2023-10-29T09:42:00Z"/>
              </w:rPr>
              <w:pPrChange w:id="4308" w:author="Jonathan Leipold - BDAE Gruppe" w:date="2023-10-29T09:42:00Z">
                <w:pPr>
                  <w:pStyle w:val="ListBullet"/>
                </w:pPr>
              </w:pPrChange>
            </w:pPr>
            <w:proofErr w:type="spellStart"/>
            <w:ins w:id="4309" w:author="Jonathan Leipold - BDAE Gruppe" w:date="2023-10-29T09:42:00Z">
              <w:r w:rsidRPr="0017344B">
                <w:t>sum_payout_lastActivYear</w:t>
              </w:r>
              <w:proofErr w:type="spellEnd"/>
            </w:ins>
          </w:p>
        </w:tc>
        <w:tc>
          <w:tcPr>
            <w:tcW w:w="1159" w:type="dxa"/>
            <w:noWrap/>
            <w:hideMark/>
            <w:tcPrChange w:id="4310" w:author="Jonathan Leipold - BDAE Gruppe" w:date="2023-10-29T09:48:00Z">
              <w:tcPr>
                <w:tcW w:w="1149" w:type="dxa"/>
                <w:gridSpan w:val="3"/>
                <w:noWrap/>
                <w:hideMark/>
              </w:tcPr>
            </w:tcPrChange>
          </w:tcPr>
          <w:p w14:paraId="7B5089CB" w14:textId="77777777" w:rsidR="0017344B" w:rsidRPr="0017344B" w:rsidRDefault="0017344B">
            <w:pPr>
              <w:rPr>
                <w:ins w:id="4311" w:author="Jonathan Leipold - BDAE Gruppe" w:date="2023-10-29T09:42:00Z"/>
              </w:rPr>
              <w:pPrChange w:id="4312" w:author="Jonathan Leipold - BDAE Gruppe" w:date="2023-10-29T09:42:00Z">
                <w:pPr>
                  <w:pStyle w:val="ListBullet"/>
                </w:pPr>
              </w:pPrChange>
            </w:pPr>
            <w:proofErr w:type="spellStart"/>
            <w:ins w:id="4313" w:author="Jonathan Leipold - BDAE Gruppe" w:date="2023-10-29T09:42:00Z">
              <w:r w:rsidRPr="0017344B">
                <w:t>float</w:t>
              </w:r>
              <w:proofErr w:type="spellEnd"/>
            </w:ins>
          </w:p>
        </w:tc>
        <w:tc>
          <w:tcPr>
            <w:tcW w:w="4060" w:type="dxa"/>
            <w:vMerge/>
            <w:hideMark/>
            <w:tcPrChange w:id="4314" w:author="Jonathan Leipold - BDAE Gruppe" w:date="2023-10-29T09:48:00Z">
              <w:tcPr>
                <w:tcW w:w="4066" w:type="dxa"/>
                <w:vMerge/>
                <w:hideMark/>
              </w:tcPr>
            </w:tcPrChange>
          </w:tcPr>
          <w:p w14:paraId="5BC3294E" w14:textId="77777777" w:rsidR="0017344B" w:rsidRPr="0017344B" w:rsidRDefault="0017344B">
            <w:pPr>
              <w:rPr>
                <w:ins w:id="4315" w:author="Jonathan Leipold - BDAE Gruppe" w:date="2023-10-29T09:42:00Z"/>
              </w:rPr>
              <w:pPrChange w:id="4316" w:author="Jonathan Leipold - BDAE Gruppe" w:date="2023-10-29T09:42:00Z">
                <w:pPr>
                  <w:pStyle w:val="ListBullet"/>
                </w:pPr>
              </w:pPrChange>
            </w:pPr>
          </w:p>
        </w:tc>
      </w:tr>
      <w:tr w:rsidR="004223A3" w:rsidRPr="0017344B" w14:paraId="4F0EE908" w14:textId="77777777" w:rsidTr="004223A3">
        <w:trPr>
          <w:trHeight w:val="292"/>
          <w:ins w:id="4317" w:author="Jonathan Leipold - BDAE Gruppe" w:date="2023-10-29T09:42:00Z"/>
          <w:trPrChange w:id="4318" w:author="Jonathan Leipold - BDAE Gruppe" w:date="2023-10-29T09:48:00Z">
            <w:trPr>
              <w:trHeight w:val="292"/>
            </w:trPr>
          </w:trPrChange>
        </w:trPr>
        <w:tc>
          <w:tcPr>
            <w:tcW w:w="3077" w:type="dxa"/>
            <w:noWrap/>
            <w:hideMark/>
            <w:tcPrChange w:id="4319" w:author="Jonathan Leipold - BDAE Gruppe" w:date="2023-10-29T09:48:00Z">
              <w:tcPr>
                <w:tcW w:w="3081" w:type="dxa"/>
                <w:noWrap/>
                <w:hideMark/>
              </w:tcPr>
            </w:tcPrChange>
          </w:tcPr>
          <w:p w14:paraId="517B11B0" w14:textId="77777777" w:rsidR="0017344B" w:rsidRPr="0017344B" w:rsidRDefault="0017344B">
            <w:pPr>
              <w:rPr>
                <w:ins w:id="4320" w:author="Jonathan Leipold - BDAE Gruppe" w:date="2023-10-29T09:42:00Z"/>
              </w:rPr>
              <w:pPrChange w:id="4321" w:author="Jonathan Leipold - BDAE Gruppe" w:date="2023-10-29T09:42:00Z">
                <w:pPr>
                  <w:pStyle w:val="ListBullet"/>
                </w:pPr>
              </w:pPrChange>
            </w:pPr>
            <w:proofErr w:type="spellStart"/>
            <w:ins w:id="4322" w:author="Jonathan Leipold - BDAE Gruppe" w:date="2023-10-29T09:42:00Z">
              <w:r w:rsidRPr="0017344B">
                <w:t>sum_claimed_lastActivYear</w:t>
              </w:r>
              <w:proofErr w:type="spellEnd"/>
            </w:ins>
          </w:p>
        </w:tc>
        <w:tc>
          <w:tcPr>
            <w:tcW w:w="1159" w:type="dxa"/>
            <w:noWrap/>
            <w:hideMark/>
            <w:tcPrChange w:id="4323" w:author="Jonathan Leipold - BDAE Gruppe" w:date="2023-10-29T09:48:00Z">
              <w:tcPr>
                <w:tcW w:w="1149" w:type="dxa"/>
                <w:gridSpan w:val="3"/>
                <w:noWrap/>
                <w:hideMark/>
              </w:tcPr>
            </w:tcPrChange>
          </w:tcPr>
          <w:p w14:paraId="79627D8D" w14:textId="77777777" w:rsidR="0017344B" w:rsidRPr="0017344B" w:rsidRDefault="0017344B">
            <w:pPr>
              <w:rPr>
                <w:ins w:id="4324" w:author="Jonathan Leipold - BDAE Gruppe" w:date="2023-10-29T09:42:00Z"/>
              </w:rPr>
              <w:pPrChange w:id="4325" w:author="Jonathan Leipold - BDAE Gruppe" w:date="2023-10-29T09:42:00Z">
                <w:pPr>
                  <w:pStyle w:val="ListBullet"/>
                </w:pPr>
              </w:pPrChange>
            </w:pPr>
            <w:proofErr w:type="spellStart"/>
            <w:ins w:id="4326" w:author="Jonathan Leipold - BDAE Gruppe" w:date="2023-10-29T09:42:00Z">
              <w:r w:rsidRPr="0017344B">
                <w:t>float</w:t>
              </w:r>
              <w:proofErr w:type="spellEnd"/>
            </w:ins>
          </w:p>
        </w:tc>
        <w:tc>
          <w:tcPr>
            <w:tcW w:w="4060" w:type="dxa"/>
            <w:vMerge/>
            <w:hideMark/>
            <w:tcPrChange w:id="4327" w:author="Jonathan Leipold - BDAE Gruppe" w:date="2023-10-29T09:48:00Z">
              <w:tcPr>
                <w:tcW w:w="4066" w:type="dxa"/>
                <w:vMerge/>
                <w:hideMark/>
              </w:tcPr>
            </w:tcPrChange>
          </w:tcPr>
          <w:p w14:paraId="52778AA6" w14:textId="77777777" w:rsidR="0017344B" w:rsidRPr="0017344B" w:rsidRDefault="0017344B">
            <w:pPr>
              <w:rPr>
                <w:ins w:id="4328" w:author="Jonathan Leipold - BDAE Gruppe" w:date="2023-10-29T09:42:00Z"/>
              </w:rPr>
              <w:pPrChange w:id="4329" w:author="Jonathan Leipold - BDAE Gruppe" w:date="2023-10-29T09:42:00Z">
                <w:pPr>
                  <w:pStyle w:val="ListBullet"/>
                </w:pPr>
              </w:pPrChange>
            </w:pPr>
          </w:p>
        </w:tc>
      </w:tr>
      <w:tr w:rsidR="004223A3" w:rsidRPr="0017344B" w14:paraId="29399F60" w14:textId="77777777" w:rsidTr="004223A3">
        <w:trPr>
          <w:trHeight w:val="292"/>
          <w:ins w:id="4330" w:author="Jonathan Leipold - BDAE Gruppe" w:date="2023-10-29T09:42:00Z"/>
          <w:trPrChange w:id="4331" w:author="Jonathan Leipold - BDAE Gruppe" w:date="2023-10-29T09:48:00Z">
            <w:trPr>
              <w:trHeight w:val="292"/>
            </w:trPr>
          </w:trPrChange>
        </w:trPr>
        <w:tc>
          <w:tcPr>
            <w:tcW w:w="3077" w:type="dxa"/>
            <w:noWrap/>
            <w:hideMark/>
            <w:tcPrChange w:id="4332" w:author="Jonathan Leipold - BDAE Gruppe" w:date="2023-10-29T09:48:00Z">
              <w:tcPr>
                <w:tcW w:w="3081" w:type="dxa"/>
                <w:noWrap/>
                <w:hideMark/>
              </w:tcPr>
            </w:tcPrChange>
          </w:tcPr>
          <w:p w14:paraId="0A0EB2DF" w14:textId="77777777" w:rsidR="0017344B" w:rsidRPr="0017344B" w:rsidRDefault="0017344B">
            <w:pPr>
              <w:rPr>
                <w:ins w:id="4333" w:author="Jonathan Leipold - BDAE Gruppe" w:date="2023-10-29T09:42:00Z"/>
              </w:rPr>
              <w:pPrChange w:id="4334" w:author="Jonathan Leipold - BDAE Gruppe" w:date="2023-10-29T09:42:00Z">
                <w:pPr>
                  <w:pStyle w:val="ListBullet"/>
                </w:pPr>
              </w:pPrChange>
            </w:pPr>
            <w:proofErr w:type="spellStart"/>
            <w:ins w:id="4335" w:author="Jonathan Leipold - BDAE Gruppe" w:date="2023-10-29T09:42:00Z">
              <w:r w:rsidRPr="0017344B">
                <w:t>sum_retained_lastActivYear</w:t>
              </w:r>
              <w:proofErr w:type="spellEnd"/>
            </w:ins>
          </w:p>
        </w:tc>
        <w:tc>
          <w:tcPr>
            <w:tcW w:w="1159" w:type="dxa"/>
            <w:noWrap/>
            <w:hideMark/>
            <w:tcPrChange w:id="4336" w:author="Jonathan Leipold - BDAE Gruppe" w:date="2023-10-29T09:48:00Z">
              <w:tcPr>
                <w:tcW w:w="1149" w:type="dxa"/>
                <w:gridSpan w:val="3"/>
                <w:noWrap/>
                <w:hideMark/>
              </w:tcPr>
            </w:tcPrChange>
          </w:tcPr>
          <w:p w14:paraId="70F0DC1E" w14:textId="77777777" w:rsidR="0017344B" w:rsidRPr="0017344B" w:rsidRDefault="0017344B">
            <w:pPr>
              <w:rPr>
                <w:ins w:id="4337" w:author="Jonathan Leipold - BDAE Gruppe" w:date="2023-10-29T09:42:00Z"/>
              </w:rPr>
              <w:pPrChange w:id="4338" w:author="Jonathan Leipold - BDAE Gruppe" w:date="2023-10-29T09:42:00Z">
                <w:pPr>
                  <w:pStyle w:val="ListBullet"/>
                </w:pPr>
              </w:pPrChange>
            </w:pPr>
            <w:proofErr w:type="spellStart"/>
            <w:ins w:id="4339" w:author="Jonathan Leipold - BDAE Gruppe" w:date="2023-10-29T09:42:00Z">
              <w:r w:rsidRPr="0017344B">
                <w:t>float</w:t>
              </w:r>
              <w:proofErr w:type="spellEnd"/>
            </w:ins>
          </w:p>
        </w:tc>
        <w:tc>
          <w:tcPr>
            <w:tcW w:w="4060" w:type="dxa"/>
            <w:vMerge/>
            <w:hideMark/>
            <w:tcPrChange w:id="4340" w:author="Jonathan Leipold - BDAE Gruppe" w:date="2023-10-29T09:48:00Z">
              <w:tcPr>
                <w:tcW w:w="4066" w:type="dxa"/>
                <w:vMerge/>
                <w:hideMark/>
              </w:tcPr>
            </w:tcPrChange>
          </w:tcPr>
          <w:p w14:paraId="63395332" w14:textId="77777777" w:rsidR="0017344B" w:rsidRPr="0017344B" w:rsidRDefault="0017344B">
            <w:pPr>
              <w:rPr>
                <w:ins w:id="4341" w:author="Jonathan Leipold - BDAE Gruppe" w:date="2023-10-29T09:42:00Z"/>
              </w:rPr>
              <w:pPrChange w:id="4342" w:author="Jonathan Leipold - BDAE Gruppe" w:date="2023-10-29T09:42:00Z">
                <w:pPr>
                  <w:pStyle w:val="ListBullet"/>
                </w:pPr>
              </w:pPrChange>
            </w:pPr>
          </w:p>
        </w:tc>
      </w:tr>
      <w:tr w:rsidR="004223A3" w:rsidRPr="0017344B" w14:paraId="1269D4EC" w14:textId="77777777" w:rsidTr="004223A3">
        <w:trPr>
          <w:trHeight w:val="292"/>
          <w:ins w:id="4343" w:author="Jonathan Leipold - BDAE Gruppe" w:date="2023-10-29T09:42:00Z"/>
          <w:trPrChange w:id="4344" w:author="Jonathan Leipold - BDAE Gruppe" w:date="2023-10-29T09:48:00Z">
            <w:trPr>
              <w:trHeight w:val="292"/>
            </w:trPr>
          </w:trPrChange>
        </w:trPr>
        <w:tc>
          <w:tcPr>
            <w:tcW w:w="3077" w:type="dxa"/>
            <w:noWrap/>
            <w:hideMark/>
            <w:tcPrChange w:id="4345" w:author="Jonathan Leipold - BDAE Gruppe" w:date="2023-10-29T09:48:00Z">
              <w:tcPr>
                <w:tcW w:w="3081" w:type="dxa"/>
                <w:noWrap/>
                <w:hideMark/>
              </w:tcPr>
            </w:tcPrChange>
          </w:tcPr>
          <w:p w14:paraId="22A3E32B" w14:textId="77777777" w:rsidR="0017344B" w:rsidRPr="0017344B" w:rsidRDefault="0017344B">
            <w:pPr>
              <w:rPr>
                <w:ins w:id="4346" w:author="Jonathan Leipold - BDAE Gruppe" w:date="2023-10-29T09:42:00Z"/>
              </w:rPr>
              <w:pPrChange w:id="4347" w:author="Jonathan Leipold - BDAE Gruppe" w:date="2023-10-29T09:42:00Z">
                <w:pPr>
                  <w:pStyle w:val="ListBullet"/>
                </w:pPr>
              </w:pPrChange>
            </w:pPr>
            <w:proofErr w:type="spellStart"/>
            <w:ins w:id="4348" w:author="Jonathan Leipold - BDAE Gruppe" w:date="2023-10-29T09:42:00Z">
              <w:r w:rsidRPr="0017344B">
                <w:t>sum_premium_lastActivYear</w:t>
              </w:r>
              <w:proofErr w:type="spellEnd"/>
            </w:ins>
          </w:p>
        </w:tc>
        <w:tc>
          <w:tcPr>
            <w:tcW w:w="1159" w:type="dxa"/>
            <w:noWrap/>
            <w:hideMark/>
            <w:tcPrChange w:id="4349" w:author="Jonathan Leipold - BDAE Gruppe" w:date="2023-10-29T09:48:00Z">
              <w:tcPr>
                <w:tcW w:w="1149" w:type="dxa"/>
                <w:gridSpan w:val="3"/>
                <w:noWrap/>
                <w:hideMark/>
              </w:tcPr>
            </w:tcPrChange>
          </w:tcPr>
          <w:p w14:paraId="044EB26E" w14:textId="77777777" w:rsidR="0017344B" w:rsidRPr="0017344B" w:rsidRDefault="0017344B">
            <w:pPr>
              <w:rPr>
                <w:ins w:id="4350" w:author="Jonathan Leipold - BDAE Gruppe" w:date="2023-10-29T09:42:00Z"/>
              </w:rPr>
              <w:pPrChange w:id="4351" w:author="Jonathan Leipold - BDAE Gruppe" w:date="2023-10-29T09:42:00Z">
                <w:pPr>
                  <w:pStyle w:val="ListBullet"/>
                </w:pPr>
              </w:pPrChange>
            </w:pPr>
            <w:proofErr w:type="spellStart"/>
            <w:ins w:id="4352" w:author="Jonathan Leipold - BDAE Gruppe" w:date="2023-10-29T09:42:00Z">
              <w:r w:rsidRPr="0017344B">
                <w:t>float</w:t>
              </w:r>
              <w:proofErr w:type="spellEnd"/>
            </w:ins>
          </w:p>
        </w:tc>
        <w:tc>
          <w:tcPr>
            <w:tcW w:w="4060" w:type="dxa"/>
            <w:vMerge/>
            <w:hideMark/>
            <w:tcPrChange w:id="4353" w:author="Jonathan Leipold - BDAE Gruppe" w:date="2023-10-29T09:48:00Z">
              <w:tcPr>
                <w:tcW w:w="4066" w:type="dxa"/>
                <w:vMerge/>
                <w:hideMark/>
              </w:tcPr>
            </w:tcPrChange>
          </w:tcPr>
          <w:p w14:paraId="5A1FD637" w14:textId="77777777" w:rsidR="0017344B" w:rsidRPr="0017344B" w:rsidRDefault="0017344B">
            <w:pPr>
              <w:rPr>
                <w:ins w:id="4354" w:author="Jonathan Leipold - BDAE Gruppe" w:date="2023-10-29T09:42:00Z"/>
              </w:rPr>
              <w:pPrChange w:id="4355" w:author="Jonathan Leipold - BDAE Gruppe" w:date="2023-10-29T09:42:00Z">
                <w:pPr>
                  <w:pStyle w:val="ListBullet"/>
                </w:pPr>
              </w:pPrChange>
            </w:pPr>
          </w:p>
        </w:tc>
      </w:tr>
    </w:tbl>
    <w:p w14:paraId="5E06C5E0" w14:textId="1B46BEC2" w:rsidR="00A334D9" w:rsidRDefault="00F97EEB">
      <w:pPr>
        <w:pStyle w:val="ListBullet"/>
        <w:numPr>
          <w:ilvl w:val="0"/>
          <w:numId w:val="0"/>
        </w:numPr>
        <w:ind w:left="360" w:hanging="360"/>
        <w:rPr>
          <w:ins w:id="4356" w:author="Jonathan Leipold - BDAE Gruppe" w:date="2023-10-29T09:26:00Z"/>
          <w:color w:val="1AB39F" w:themeColor="accent6"/>
          <w:szCs w:val="20"/>
          <w:lang w:val="en-GB"/>
        </w:rPr>
        <w:pPrChange w:id="4357" w:author="Jonathan Leipold - BDAE Gruppe" w:date="2023-10-29T09:27:00Z">
          <w:pPr>
            <w:pStyle w:val="ListBullet"/>
            <w:numPr>
              <w:numId w:val="0"/>
            </w:numPr>
            <w:tabs>
              <w:tab w:val="clear" w:pos="360"/>
            </w:tabs>
            <w:ind w:left="0" w:firstLine="0"/>
          </w:pPr>
        </w:pPrChange>
      </w:pPr>
      <w:del w:id="4358" w:author="Jonathan Leipold - BDAE Gruppe" w:date="2023-10-29T09:26:00Z">
        <w:r w:rsidRPr="00247495" w:rsidDel="00203072">
          <w:rPr>
            <w:color w:val="1AB39F" w:themeColor="accent6"/>
            <w:szCs w:val="20"/>
            <w:lang w:val="en-GB"/>
            <w:rPrChange w:id="4359" w:author="Jonathan Leipold - BDAE Gruppe" w:date="2023-10-21T13:11:00Z">
              <w:rPr>
                <w:lang w:val="en-GB"/>
              </w:rPr>
            </w:rPrChange>
          </w:rPr>
          <w:delText>Description of code files.</w:delText>
        </w:r>
      </w:del>
    </w:p>
    <w:p w14:paraId="16E6C72A" w14:textId="58496056" w:rsidR="00203072" w:rsidRPr="00203072" w:rsidRDefault="00203072">
      <w:pPr>
        <w:pStyle w:val="Heading3"/>
        <w:rPr>
          <w:lang w:val="en-GB"/>
        </w:rPr>
        <w:pPrChange w:id="4360" w:author="Jonathan Leipold - BDAE Gruppe" w:date="2023-10-29T09:26:00Z">
          <w:pPr>
            <w:pStyle w:val="ListBullet"/>
          </w:pPr>
        </w:pPrChange>
      </w:pPr>
      <w:bookmarkStart w:id="4361" w:name="_Toc149725194"/>
      <w:ins w:id="4362" w:author="Jonathan Leipold - BDAE Gruppe" w:date="2023-10-29T09:26:00Z">
        <w:r>
          <w:rPr>
            <w:lang w:val="en-GB"/>
          </w:rPr>
          <w:t>Co</w:t>
        </w:r>
      </w:ins>
      <w:ins w:id="4363" w:author="Jonathan Leipold - BDAE Gruppe" w:date="2023-10-29T09:27:00Z">
        <w:r>
          <w:rPr>
            <w:lang w:val="en-GB"/>
          </w:rPr>
          <w:t>de</w:t>
        </w:r>
      </w:ins>
      <w:bookmarkEnd w:id="4361"/>
    </w:p>
    <w:p w14:paraId="5F8516DB" w14:textId="267F8B5F" w:rsidR="00F97EEB" w:rsidRPr="00203072" w:rsidRDefault="005331DF">
      <w:pPr>
        <w:pStyle w:val="ListBullet"/>
        <w:rPr>
          <w:sz w:val="22"/>
          <w:lang w:val="en-GB"/>
        </w:rPr>
        <w:pPrChange w:id="4364" w:author="Jonathan Leipold - BDAE Gruppe" w:date="2023-10-29T09:26:00Z">
          <w:pPr/>
        </w:pPrChange>
      </w:pPr>
      <w:ins w:id="4365" w:author="Jonathan Leipold - BDAE Gruppe" w:date="2023-10-18T18:36:00Z">
        <w:r>
          <w:rPr>
            <w:lang w:val="en-GB"/>
          </w:rPr>
          <w:t xml:space="preserve">See </w:t>
        </w:r>
        <w:proofErr w:type="spellStart"/>
        <w:r>
          <w:rPr>
            <w:lang w:val="en-GB"/>
          </w:rPr>
          <w:t>github</w:t>
        </w:r>
        <w:proofErr w:type="spellEnd"/>
        <w:r>
          <w:rPr>
            <w:lang w:val="en-GB"/>
          </w:rPr>
          <w:t xml:space="preserve"> repo</w:t>
        </w:r>
      </w:ins>
      <w:ins w:id="4366" w:author="Jonathan Leipold - BDAE Gruppe" w:date="2023-10-21T13:11:00Z">
        <w:r w:rsidR="00972503">
          <w:rPr>
            <w:lang w:val="en-GB"/>
          </w:rPr>
          <w:t>:</w:t>
        </w:r>
      </w:ins>
      <w:ins w:id="4367" w:author="Jonathan Leipold - BDAE Gruppe" w:date="2023-10-18T18:36:00Z">
        <w:r w:rsidRPr="002C1878">
          <w:rPr>
            <w:lang w:val="en-GB"/>
          </w:rPr>
          <w:t xml:space="preserve"> </w:t>
        </w:r>
      </w:ins>
      <w:ins w:id="4368" w:author="Jonathan Leipold - BDAE Gruppe" w:date="2023-10-21T13:11:00Z">
        <w:r w:rsidR="00972503">
          <w:rPr>
            <w:lang w:val="en-GB"/>
          </w:rPr>
          <w:fldChar w:fldCharType="begin"/>
        </w:r>
        <w:r w:rsidR="00972503">
          <w:rPr>
            <w:lang w:val="en-GB"/>
          </w:rPr>
          <w:instrText>HYPERLINK "</w:instrText>
        </w:r>
        <w:r w:rsidR="00972503" w:rsidRPr="00972503">
          <w:rPr>
            <w:lang w:val="en-GB"/>
          </w:rPr>
          <w:instrText>https://github.com/JonathanPablo/DataScientest_Sales-Churn_Project</w:instrText>
        </w:r>
        <w:r w:rsidR="00972503">
          <w:rPr>
            <w:lang w:val="en-GB"/>
          </w:rPr>
          <w:instrText>"</w:instrText>
        </w:r>
        <w:r w:rsidR="00972503">
          <w:rPr>
            <w:lang w:val="en-GB"/>
          </w:rPr>
        </w:r>
        <w:r w:rsidR="00972503">
          <w:rPr>
            <w:lang w:val="en-GB"/>
          </w:rPr>
          <w:fldChar w:fldCharType="separate"/>
        </w:r>
        <w:r w:rsidR="00972503" w:rsidRPr="00CC5B7C">
          <w:rPr>
            <w:rStyle w:val="Hyperlink"/>
            <w:lang w:val="en-GB"/>
          </w:rPr>
          <w:t>https://github.com/JonathanPablo/DataScientest_Sales-Churn_Project</w:t>
        </w:r>
        <w:r w:rsidR="00972503">
          <w:rPr>
            <w:lang w:val="en-GB"/>
          </w:rPr>
          <w:fldChar w:fldCharType="end"/>
        </w:r>
        <w:r w:rsidR="00972503">
          <w:rPr>
            <w:lang w:val="en-GB"/>
          </w:rPr>
          <w:t xml:space="preserve"> </w:t>
        </w:r>
      </w:ins>
    </w:p>
    <w:p w14:paraId="0FCAB743" w14:textId="77777777" w:rsidR="00F97EEB" w:rsidRPr="00FE1A47" w:rsidRDefault="00F97EEB" w:rsidP="00F97EEB">
      <w:pPr>
        <w:rPr>
          <w:szCs w:val="20"/>
          <w:lang w:val="en-GB"/>
        </w:rPr>
      </w:pPr>
    </w:p>
    <w:p w14:paraId="6EE547CC" w14:textId="77777777" w:rsidR="00F97EEB" w:rsidRPr="00FE1A47" w:rsidRDefault="00F97EEB" w:rsidP="00034E84">
      <w:pPr>
        <w:rPr>
          <w:szCs w:val="20"/>
          <w:lang w:val="en-GB"/>
        </w:rPr>
      </w:pPr>
    </w:p>
    <w:p w14:paraId="6D0061BB" w14:textId="77777777" w:rsidR="00F97EEB" w:rsidRPr="00FE1A47" w:rsidRDefault="00F97EEB" w:rsidP="00034E84">
      <w:pPr>
        <w:rPr>
          <w:szCs w:val="20"/>
          <w:lang w:val="en-GB"/>
        </w:rPr>
      </w:pPr>
    </w:p>
    <w:sectPr w:rsidR="00F97EEB" w:rsidRPr="00FE1A47" w:rsidSect="0089714F">
      <w:headerReference w:type="default" r:id="rId56"/>
      <w:footerReference w:type="default" r:id="rId57"/>
      <w:headerReference w:type="first" r:id="rId58"/>
      <w:footerReference w:type="first" r:id="rId59"/>
      <w:pgSz w:w="11906" w:h="16838" w:code="9"/>
      <w:pgMar w:top="1728" w:right="1800" w:bottom="1440" w:left="180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0" w:author="Gastbenutzer" w:date="2023-10-21T17:58:00Z" w:initials="Ga">
    <w:p w14:paraId="4EE6E972" w14:textId="69A358EE" w:rsidR="303E6724" w:rsidRDefault="303E6724">
      <w:pPr>
        <w:pStyle w:val="CommentText"/>
      </w:pPr>
      <w:r>
        <w:t>Sollen wir hier eventuell auch einen Graph hinzufügen?</w:t>
      </w:r>
      <w:r>
        <w:rPr>
          <w:rStyle w:val="CommentReference"/>
        </w:rPr>
        <w:annotationRef/>
      </w:r>
      <w:r>
        <w:rPr>
          <w:rStyle w:val="CommentReference"/>
        </w:rPr>
        <w:annotationRef/>
      </w:r>
    </w:p>
  </w:comment>
  <w:comment w:id="491" w:author="Gastbenutzer" w:date="2023-10-21T17:58:00Z" w:initials="Ga">
    <w:p w14:paraId="4B427C0A" w14:textId="4A0CA25F" w:rsidR="69CF57F3" w:rsidRDefault="69CF57F3">
      <w:pPr>
        <w:pStyle w:val="CommentText"/>
      </w:pPr>
      <w:r>
        <w:t>prem.amount vs premium adjustments at premium</w:t>
      </w:r>
      <w:r>
        <w:rPr>
          <w:rStyle w:val="CommentReference"/>
        </w:rPr>
        <w:annotationRef/>
      </w:r>
      <w:r>
        <w:rPr>
          <w:rStyle w:val="CommentReference"/>
        </w:rPr>
        <w:annotationRef/>
      </w:r>
    </w:p>
  </w:comment>
  <w:comment w:id="492" w:author="Gastbenutzer" w:date="2023-10-25T20:32:00Z" w:initials="Ga">
    <w:p w14:paraId="66FE1F01" w14:textId="4CF8EB6A" w:rsidR="0981D2C6" w:rsidRDefault="0981D2C6">
      <w:pPr>
        <w:pStyle w:val="CommentText"/>
      </w:pPr>
      <w:r>
        <w:t>füge ich hinzu</w:t>
      </w:r>
      <w:r>
        <w:rPr>
          <w:rStyle w:val="CommentReference"/>
        </w:rPr>
        <w:annotationRef/>
      </w:r>
      <w:r>
        <w:rPr>
          <w:rStyle w:val="CommentReference"/>
        </w:rPr>
        <w:annotationRef/>
      </w:r>
    </w:p>
    <w:p w14:paraId="55D04FC3" w14:textId="4415CB43" w:rsidR="0981D2C6" w:rsidRDefault="0981D2C6">
      <w:pPr>
        <w:pStyle w:val="CommentText"/>
      </w:pPr>
    </w:p>
  </w:comment>
  <w:comment w:id="722" w:author="Gastbenutzer" w:date="2023-10-28T22:48:00Z" w:initials="Ga">
    <w:p w14:paraId="1EB15BFE" w14:textId="7E584280" w:rsidR="38A32F5D" w:rsidRDefault="38A32F5D">
      <w:pPr>
        <w:pStyle w:val="CommentText"/>
      </w:pPr>
      <w:r>
        <w:t>Hier fehlt eine kurze Beschreibung zu Sarima: die Ergebnisse oder Challenges.</w:t>
      </w:r>
      <w:r>
        <w:rPr>
          <w:rStyle w:val="CommentReference"/>
        </w:rPr>
        <w:annotationRef/>
      </w:r>
    </w:p>
  </w:comment>
  <w:comment w:id="857" w:author="Gastbenutzer" w:date="2023-10-28T22:55:00Z" w:initials="Ga">
    <w:p w14:paraId="080B1115" w14:textId="378A1167" w:rsidR="38A32F5D" w:rsidRDefault="38A32F5D">
      <w:pPr>
        <w:pStyle w:val="CommentText"/>
      </w:pPr>
      <w:r>
        <w:t>dies kann man in Apendix packen</w:t>
      </w:r>
      <w:r>
        <w:rPr>
          <w:rStyle w:val="CommentReference"/>
        </w:rPr>
        <w:annotationRef/>
      </w:r>
    </w:p>
  </w:comment>
  <w:comment w:id="1008" w:author="Gastbenutzer" w:date="2023-10-28T23:02:00Z" w:initials="Ga">
    <w:p w14:paraId="573E61AA" w14:textId="591FFB69" w:rsidR="38A32F5D" w:rsidRDefault="38A32F5D">
      <w:pPr>
        <w:pStyle w:val="CommentText"/>
      </w:pPr>
      <w:r>
        <w:t>Würde ich auch in Apendix packen, nicht here</w:t>
      </w:r>
      <w:r>
        <w:rPr>
          <w:rStyle w:val="CommentReference"/>
        </w:rPr>
        <w:annotationRef/>
      </w:r>
    </w:p>
  </w:comment>
  <w:comment w:id="1029" w:author="Gastbenutzer" w:date="2023-10-28T23:04:00Z" w:initials="Ga">
    <w:p w14:paraId="468658C6" w14:textId="1BA00D19" w:rsidR="38A32F5D" w:rsidRDefault="38A32F5D">
      <w:pPr>
        <w:pStyle w:val="CommentText"/>
      </w:pPr>
      <w:r>
        <w:t>in Apendix</w:t>
      </w:r>
      <w:r>
        <w:rPr>
          <w:rStyle w:val="CommentReference"/>
        </w:rPr>
        <w:annotationRef/>
      </w:r>
    </w:p>
  </w:comment>
  <w:comment w:id="1047" w:author="Gastbenutzer" w:date="2023-10-28T23:05:00Z" w:initials="Ga">
    <w:p w14:paraId="650EE5B8" w14:textId="05D02946" w:rsidR="38A32F5D" w:rsidRDefault="38A32F5D">
      <w:pPr>
        <w:pStyle w:val="CommentText"/>
      </w:pPr>
      <w:r>
        <w:t>Ich überlee, ob wir für sales forecast den data set auch einmal so rein packen, damit man dies ein mal sieht. FInde ich gut.</w:t>
      </w:r>
      <w:r>
        <w:rPr>
          <w:rStyle w:val="CommentReference"/>
        </w:rPr>
        <w:annotationRef/>
      </w:r>
    </w:p>
  </w:comment>
  <w:comment w:id="1059" w:author="Gastbenutzer" w:date="2023-10-28T23:06:00Z" w:initials="Ga">
    <w:p w14:paraId="26DA84B2" w14:textId="5B41D62B" w:rsidR="38A32F5D" w:rsidRDefault="38A32F5D">
      <w:pPr>
        <w:pStyle w:val="CommentText"/>
      </w:pPr>
      <w:r>
        <w:t>würde ich als Fußzeile unten packen.</w:t>
      </w:r>
      <w:r>
        <w:rPr>
          <w:rStyle w:val="CommentReference"/>
        </w:rPr>
        <w:annotationRef/>
      </w:r>
    </w:p>
  </w:comment>
  <w:comment w:id="3271" w:author="Jonathan Leipold - BDAE Gruppe" w:date="2023-10-18T18:51:00Z" w:initials="JL">
    <w:p w14:paraId="06BC108E" w14:textId="77777777" w:rsidR="00B53853" w:rsidRDefault="00B53853" w:rsidP="006147FD">
      <w:pPr>
        <w:pStyle w:val="CommentText"/>
      </w:pPr>
      <w:r>
        <w:rPr>
          <w:rStyle w:val="CommentReference"/>
        </w:rPr>
        <w:annotationRef/>
      </w:r>
      <w:r>
        <w:t>Schaut mal bitte, ob ihr das auch so seht. Wir hatten das ja immer wieder in der Art besprochen &amp; ich finde das kann man hier auch anmerken.</w:t>
      </w:r>
    </w:p>
  </w:comment>
  <w:comment w:id="3272" w:author="Gastbenutzer [2]" w:date="2023-10-19T18:48:00Z" w:initials="Ga">
    <w:p w14:paraId="083C9661" w14:textId="1FE7FA08" w:rsidR="079F9594" w:rsidRDefault="079F9594">
      <w:pPr>
        <w:pStyle w:val="CommentText"/>
      </w:pPr>
      <w:r>
        <w:t>Las uns gern besprechen, was Du unter deeper familiarisation meintest.</w:t>
      </w:r>
      <w:r>
        <w:rPr>
          <w:rStyle w:val="CommentReference"/>
        </w:rPr>
        <w:annotationRef/>
      </w:r>
    </w:p>
  </w:comment>
  <w:comment w:id="3649" w:author="Gastbenutzer" w:date="2023-10-28T23:05:00Z" w:initials="Ga">
    <w:p w14:paraId="16CDA59E" w14:textId="77777777" w:rsidR="00BD1A84" w:rsidRDefault="00BD1A84" w:rsidP="00BD1A84">
      <w:pPr>
        <w:pStyle w:val="CommentText"/>
      </w:pPr>
      <w:r>
        <w:t>Ich überlee, ob wir für sales forecast den data set auch einmal so rein packen, damit man dies ein mal sieht. FInde ich gut.</w:t>
      </w:r>
      <w:r>
        <w:rPr>
          <w:rStyle w:val="CommentReference"/>
        </w:rPr>
        <w:annotationRef/>
      </w:r>
    </w:p>
  </w:comment>
  <w:comment w:id="3650" w:author="Jonathan Leipold - BDAE Gruppe" w:date="2023-10-31T11:29:00Z" w:initials="JL">
    <w:p w14:paraId="0F530C25" w14:textId="77777777" w:rsidR="00115689" w:rsidRDefault="00115689" w:rsidP="00991F1A">
      <w:pPr>
        <w:pStyle w:val="CommentText"/>
        <w:jc w:val="left"/>
      </w:pPr>
      <w:r>
        <w:rPr>
          <w:rStyle w:val="CommentReference"/>
        </w:rPr>
        <w:annotationRef/>
      </w:r>
      <w:r>
        <w:t xml:space="preserve">Siehe Slack: </w:t>
      </w:r>
      <w:r>
        <w:rPr>
          <w:color w:val="D1D2D3"/>
          <w:highlight w:val="black"/>
        </w:rPr>
        <w:t>Ich hatte nur einen kleinen ausschnitt aus dem df hinzugefügt, um zu zeigen wie die Daten aus dem ERP von SQL aufbereitet im df aussehen.Als Übersicht über das data set habe ich eine kurze Beschreibung aller spalten erstellt, wie man es auch von anderen Projekten kennt, als Tabelle in die Anhänge gepackt und im Report darauf verwiesen. Sowas fände ich eher sinnvoll als einen Screenshot.</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E6E972" w15:done="1"/>
  <w15:commentEx w15:paraId="4B427C0A" w15:paraIdParent="4EE6E972" w15:done="1"/>
  <w15:commentEx w15:paraId="55D04FC3" w15:paraIdParent="4EE6E972" w15:done="1"/>
  <w15:commentEx w15:paraId="1EB15BFE" w15:done="0"/>
  <w15:commentEx w15:paraId="080B1115" w15:done="0"/>
  <w15:commentEx w15:paraId="573E61AA" w15:done="0"/>
  <w15:commentEx w15:paraId="468658C6" w15:done="0"/>
  <w15:commentEx w15:paraId="650EE5B8" w15:done="0"/>
  <w15:commentEx w15:paraId="26DA84B2" w15:done="0"/>
  <w15:commentEx w15:paraId="06BC108E" w15:done="0"/>
  <w15:commentEx w15:paraId="083C9661" w15:paraIdParent="06BC108E" w15:done="0"/>
  <w15:commentEx w15:paraId="16CDA59E" w15:done="0"/>
  <w15:commentEx w15:paraId="0F530C25" w15:paraIdParent="16CDA5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C634610" w16cex:dateUtc="2023-10-21T15:58:00Z"/>
  <w16cex:commentExtensible w16cex:durableId="3149F1DD" w16cex:dateUtc="2023-10-21T15:58:00Z"/>
  <w16cex:commentExtensible w16cex:durableId="0F1BB863" w16cex:dateUtc="2023-10-25T18:32:00Z"/>
  <w16cex:commentExtensible w16cex:durableId="20FAE296" w16cex:dateUtc="2023-10-28T20:48:00Z"/>
  <w16cex:commentExtensible w16cex:durableId="0CE43866" w16cex:dateUtc="2023-10-28T20:55:00Z"/>
  <w16cex:commentExtensible w16cex:durableId="3AECEF3F" w16cex:dateUtc="2023-10-28T21:02:00Z"/>
  <w16cex:commentExtensible w16cex:durableId="51121BD9" w16cex:dateUtc="2023-10-28T21:04:00Z"/>
  <w16cex:commentExtensible w16cex:durableId="42100E0D" w16cex:dateUtc="2023-10-28T21:05:00Z"/>
  <w16cex:commentExtensible w16cex:durableId="683407A5" w16cex:dateUtc="2023-10-28T21:06:00Z"/>
  <w16cex:commentExtensible w16cex:durableId="1FB81F90" w16cex:dateUtc="2023-10-18T16:51:00Z"/>
  <w16cex:commentExtensible w16cex:durableId="5EEA03EE" w16cex:dateUtc="2023-10-19T16:48:00Z"/>
  <w16cex:commentExtensible w16cex:durableId="308A8CF7" w16cex:dateUtc="2023-10-28T21:05:00Z"/>
  <w16cex:commentExtensible w16cex:durableId="4ABF85E5" w16cex:dateUtc="2023-10-31T1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E6E972" w16cid:durableId="5C634610"/>
  <w16cid:commentId w16cid:paraId="4B427C0A" w16cid:durableId="3149F1DD"/>
  <w16cid:commentId w16cid:paraId="55D04FC3" w16cid:durableId="0F1BB863"/>
  <w16cid:commentId w16cid:paraId="1EB15BFE" w16cid:durableId="20FAE296"/>
  <w16cid:commentId w16cid:paraId="080B1115" w16cid:durableId="0CE43866"/>
  <w16cid:commentId w16cid:paraId="573E61AA" w16cid:durableId="3AECEF3F"/>
  <w16cid:commentId w16cid:paraId="468658C6" w16cid:durableId="51121BD9"/>
  <w16cid:commentId w16cid:paraId="650EE5B8" w16cid:durableId="42100E0D"/>
  <w16cid:commentId w16cid:paraId="26DA84B2" w16cid:durableId="683407A5"/>
  <w16cid:commentId w16cid:paraId="06BC108E" w16cid:durableId="1FB81F90"/>
  <w16cid:commentId w16cid:paraId="083C9661" w16cid:durableId="5EEA03EE"/>
  <w16cid:commentId w16cid:paraId="16CDA59E" w16cid:durableId="308A8CF7"/>
  <w16cid:commentId w16cid:paraId="0F530C25" w16cid:durableId="4ABF85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9C021" w14:textId="77777777" w:rsidR="00F12B35" w:rsidRDefault="00F12B35" w:rsidP="00C6554A">
      <w:pPr>
        <w:spacing w:before="0" w:after="0" w:line="240" w:lineRule="auto"/>
      </w:pPr>
      <w:r>
        <w:separator/>
      </w:r>
    </w:p>
  </w:endnote>
  <w:endnote w:type="continuationSeparator" w:id="0">
    <w:p w14:paraId="73B55A06" w14:textId="77777777" w:rsidR="00F12B35" w:rsidRDefault="00F12B35" w:rsidP="00C6554A">
      <w:pPr>
        <w:spacing w:before="0" w:after="0" w:line="240" w:lineRule="auto"/>
      </w:pPr>
      <w:r>
        <w:continuationSeparator/>
      </w:r>
    </w:p>
  </w:endnote>
  <w:endnote w:type="continuationNotice" w:id="1">
    <w:p w14:paraId="63218DC3" w14:textId="77777777" w:rsidR="00F12B35" w:rsidRDefault="00F12B3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TXinwei">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9A603" w14:textId="5EFD940E" w:rsidR="005D06A9" w:rsidRDefault="00ED7C44">
    <w:pPr>
      <w:pStyle w:val="Footer"/>
    </w:pPr>
    <w:del w:id="4378" w:author="Jonathan Leipold - BDAE Gruppe" w:date="2023-10-17T10:38:00Z">
      <w:r w:rsidDel="006E792F">
        <w:rPr>
          <w:lang w:bidi="de-DE"/>
        </w:rPr>
        <w:delText xml:space="preserve">Seite </w:delText>
      </w:r>
    </w:del>
    <w:r>
      <w:rPr>
        <w:lang w:bidi="de-DE"/>
      </w:rPr>
      <w:fldChar w:fldCharType="begin"/>
    </w:r>
    <w:r>
      <w:rPr>
        <w:lang w:bidi="de-DE"/>
      </w:rPr>
      <w:instrText xml:space="preserve"> PAGE  \* Arabic  \* MERGEFORMAT </w:instrText>
    </w:r>
    <w:r>
      <w:rPr>
        <w:lang w:bidi="de-DE"/>
      </w:rPr>
      <w:fldChar w:fldCharType="separate"/>
    </w:r>
    <w:r w:rsidR="0089714F">
      <w:rPr>
        <w:noProof/>
        <w:lang w:bidi="de-DE"/>
      </w:rPr>
      <w:t>1</w:t>
    </w:r>
    <w:r>
      <w:rPr>
        <w:lang w:bidi="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4388" w:author="Gastbenutzer [2]" w:date="2023-10-19T16:28:00Z">
        <w:tblPr>
          <w:tblStyle w:val="TableGrid"/>
          <w:tblW w:w="0" w:type="nil"/>
          <w:tblLayout w:type="fixed"/>
          <w:tblLook w:val="06A0" w:firstRow="1" w:lastRow="0" w:firstColumn="1" w:lastColumn="0" w:noHBand="1" w:noVBand="1"/>
        </w:tblPr>
      </w:tblPrChange>
    </w:tblPr>
    <w:tblGrid>
      <w:gridCol w:w="2765"/>
      <w:gridCol w:w="2765"/>
      <w:gridCol w:w="2765"/>
      <w:tblGridChange w:id="4389">
        <w:tblGrid>
          <w:gridCol w:w="2765"/>
          <w:gridCol w:w="2765"/>
          <w:gridCol w:w="2765"/>
        </w:tblGrid>
      </w:tblGridChange>
    </w:tblGrid>
    <w:tr w:rsidR="079F9594" w14:paraId="7FBF3A10" w14:textId="77777777" w:rsidTr="079F9594">
      <w:trPr>
        <w:trHeight w:val="300"/>
        <w:trPrChange w:id="4390" w:author="Gastbenutzer [2]" w:date="2023-10-19T16:28:00Z">
          <w:trPr>
            <w:trHeight w:val="300"/>
          </w:trPr>
        </w:trPrChange>
      </w:trPr>
      <w:tc>
        <w:tcPr>
          <w:tcW w:w="2765" w:type="dxa"/>
          <w:tcPrChange w:id="4391" w:author="Gastbenutzer [2]" w:date="2023-10-19T16:28:00Z">
            <w:tcPr>
              <w:tcW w:w="2765" w:type="dxa"/>
            </w:tcPr>
          </w:tcPrChange>
        </w:tcPr>
        <w:p w14:paraId="47B21B45" w14:textId="50F2EAFD" w:rsidR="079F9594" w:rsidRDefault="079F9594">
          <w:pPr>
            <w:pStyle w:val="Header"/>
            <w:ind w:left="-115"/>
            <w:pPrChange w:id="4392" w:author="Gastbenutzer [2]" w:date="2023-10-19T16:28:00Z">
              <w:pPr/>
            </w:pPrChange>
          </w:pPr>
        </w:p>
      </w:tc>
      <w:tc>
        <w:tcPr>
          <w:tcW w:w="2765" w:type="dxa"/>
          <w:tcPrChange w:id="4393" w:author="Gastbenutzer [2]" w:date="2023-10-19T16:28:00Z">
            <w:tcPr>
              <w:tcW w:w="2765" w:type="dxa"/>
            </w:tcPr>
          </w:tcPrChange>
        </w:tcPr>
        <w:p w14:paraId="53B5C973" w14:textId="42F7E765" w:rsidR="079F9594" w:rsidRDefault="079F9594">
          <w:pPr>
            <w:pStyle w:val="Header"/>
            <w:jc w:val="center"/>
            <w:pPrChange w:id="4394" w:author="Gastbenutzer [2]" w:date="2023-10-19T16:28:00Z">
              <w:pPr/>
            </w:pPrChange>
          </w:pPr>
        </w:p>
      </w:tc>
      <w:tc>
        <w:tcPr>
          <w:tcW w:w="2765" w:type="dxa"/>
          <w:tcPrChange w:id="4395" w:author="Gastbenutzer [2]" w:date="2023-10-19T16:28:00Z">
            <w:tcPr>
              <w:tcW w:w="2765" w:type="dxa"/>
            </w:tcPr>
          </w:tcPrChange>
        </w:tcPr>
        <w:p w14:paraId="4C0B6F13" w14:textId="48909A97" w:rsidR="079F9594" w:rsidRDefault="079F9594">
          <w:pPr>
            <w:pStyle w:val="Header"/>
            <w:ind w:right="-115"/>
            <w:jc w:val="right"/>
            <w:pPrChange w:id="4396" w:author="Gastbenutzer [2]" w:date="2023-10-19T16:28:00Z">
              <w:pPr/>
            </w:pPrChange>
          </w:pPr>
        </w:p>
      </w:tc>
    </w:tr>
  </w:tbl>
  <w:p w14:paraId="1E325D56" w14:textId="70569D11" w:rsidR="003519AA" w:rsidRDefault="00351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ACDB5" w14:textId="77777777" w:rsidR="00F12B35" w:rsidRDefault="00F12B35" w:rsidP="00C6554A">
      <w:pPr>
        <w:spacing w:before="0" w:after="0" w:line="240" w:lineRule="auto"/>
      </w:pPr>
      <w:r>
        <w:separator/>
      </w:r>
    </w:p>
  </w:footnote>
  <w:footnote w:type="continuationSeparator" w:id="0">
    <w:p w14:paraId="27E7E4D5" w14:textId="77777777" w:rsidR="00F12B35" w:rsidRDefault="00F12B35" w:rsidP="00C6554A">
      <w:pPr>
        <w:spacing w:before="0" w:after="0" w:line="240" w:lineRule="auto"/>
      </w:pPr>
      <w:r>
        <w:continuationSeparator/>
      </w:r>
    </w:p>
  </w:footnote>
  <w:footnote w:type="continuationNotice" w:id="1">
    <w:p w14:paraId="41AF8587" w14:textId="77777777" w:rsidR="00F12B35" w:rsidRDefault="00F12B35">
      <w:pPr>
        <w:spacing w:before="0" w:after="0" w:line="240" w:lineRule="auto"/>
      </w:pPr>
    </w:p>
  </w:footnote>
  <w:footnote w:id="2">
    <w:p w14:paraId="36E87E4B" w14:textId="3DF3F231" w:rsidR="00627249" w:rsidRPr="002457A7" w:rsidRDefault="00627249" w:rsidP="00EB7DD6">
      <w:pPr>
        <w:pStyle w:val="FootnoteText"/>
        <w:rPr>
          <w:lang w:val="en-GB"/>
          <w:rPrChange w:id="846" w:author="Jonathan Leipold - BDAE Gruppe" w:date="2023-10-29T09:20:00Z">
            <w:rPr/>
          </w:rPrChange>
        </w:rPr>
      </w:pPr>
      <w:ins w:id="847" w:author="Jonathan Leipold - BDAE Gruppe" w:date="2023-10-29T09:20:00Z">
        <w:r>
          <w:rPr>
            <w:rStyle w:val="FootnoteReference"/>
          </w:rPr>
          <w:footnoteRef/>
        </w:r>
        <w:r w:rsidRPr="002457A7">
          <w:rPr>
            <w:lang w:val="en-GB"/>
            <w:rPrChange w:id="848" w:author="Jonathan Leipold - BDAE Gruppe" w:date="2023-10-29T09:20:00Z">
              <w:rPr/>
            </w:rPrChange>
          </w:rPr>
          <w:t xml:space="preserve"> </w:t>
        </w:r>
        <w:r w:rsidR="002457A7">
          <w:rPr>
            <w:lang w:val="en-GB"/>
          </w:rPr>
          <w:t xml:space="preserve">Screenshots from </w:t>
        </w:r>
      </w:ins>
      <w:ins w:id="849" w:author="Jonathan Leipold - BDAE Gruppe" w:date="2023-10-29T09:21:00Z">
        <w:r w:rsidR="00DC2245">
          <w:rPr>
            <w:lang w:val="en-GB"/>
          </w:rPr>
          <w:t>the ERP-</w:t>
        </w:r>
      </w:ins>
      <w:ins w:id="850" w:author="Jonathan Leipold - BDAE Gruppe" w:date="2023-10-29T09:33:00Z">
        <w:r w:rsidR="00154D04">
          <w:rPr>
            <w:lang w:val="en-GB"/>
          </w:rPr>
          <w:t>System</w:t>
        </w:r>
      </w:ins>
      <w:ins w:id="851" w:author="Jonathan Leipold - BDAE Gruppe" w:date="2023-10-29T09:21:00Z">
        <w:r w:rsidR="00DC2245">
          <w:rPr>
            <w:lang w:val="en-GB"/>
          </w:rPr>
          <w:t xml:space="preserve"> and Date collection in SQL can be found in the appendix.</w:t>
        </w:r>
      </w:ins>
    </w:p>
  </w:footnote>
  <w:footnote w:id="3">
    <w:p w14:paraId="398C97A7" w14:textId="0747C3EE" w:rsidR="00AC582A" w:rsidRPr="002457A7" w:rsidRDefault="00AC582A">
      <w:pPr>
        <w:rPr>
          <w:lang w:val="en-GB"/>
          <w:rPrChange w:id="978" w:author="Jonathan Leipold - BDAE Gruppe" w:date="2023-10-29T09:20:00Z">
            <w:rPr/>
          </w:rPrChange>
        </w:rPr>
        <w:pPrChange w:id="979" w:author="Jonathan Leipold - BDAE Gruppe" w:date="2023-10-29T09:19:00Z">
          <w:pPr>
            <w:pStyle w:val="FootnoteText"/>
          </w:pPr>
        </w:pPrChange>
      </w:pPr>
      <w:ins w:id="980" w:author="Jonathan Leipold - BDAE Gruppe" w:date="2023-10-29T09:19:00Z">
        <w:r>
          <w:rPr>
            <w:rStyle w:val="FootnoteReference"/>
          </w:rPr>
          <w:footnoteRef/>
        </w:r>
        <w:r w:rsidRPr="00AC582A">
          <w:rPr>
            <w:lang w:val="en-GB"/>
            <w:rPrChange w:id="981" w:author="Jonathan Leipold - BDAE Gruppe" w:date="2023-10-29T09:19:00Z">
              <w:rPr/>
            </w:rPrChange>
          </w:rPr>
          <w:t xml:space="preserve"> </w:t>
        </w:r>
        <w:r w:rsidRPr="00E76E47">
          <w:rPr>
            <w:szCs w:val="20"/>
            <w:lang w:val="en-GB"/>
          </w:rPr>
          <w:t xml:space="preserve">More information about the collection and preprocessing in SQL can be found in the </w:t>
        </w:r>
        <w:proofErr w:type="spellStart"/>
        <w:r w:rsidRPr="00E76E47">
          <w:rPr>
            <w:szCs w:val="20"/>
            <w:lang w:val="en-GB"/>
          </w:rPr>
          <w:t>sql</w:t>
        </w:r>
        <w:proofErr w:type="spellEnd"/>
        <w:r w:rsidRPr="00E76E47">
          <w:rPr>
            <w:szCs w:val="20"/>
            <w:lang w:val="en-GB"/>
          </w:rPr>
          <w:t xml:space="preserve">-files in </w:t>
        </w:r>
        <w:proofErr w:type="spellStart"/>
        <w:r w:rsidRPr="00E76E47">
          <w:rPr>
            <w:szCs w:val="20"/>
            <w:lang w:val="en-GB"/>
          </w:rPr>
          <w:t>github</w:t>
        </w:r>
        <w:proofErr w:type="spellEnd"/>
        <w:r w:rsidRPr="00E76E47">
          <w:rPr>
            <w:szCs w:val="20"/>
            <w:lang w:val="en-GB"/>
          </w:rPr>
          <w:t>.</w:t>
        </w:r>
        <w:r>
          <w:rPr>
            <w:rStyle w:val="CommentReference"/>
          </w:rPr>
          <w:annotationRef/>
        </w:r>
      </w:ins>
    </w:p>
  </w:footnote>
  <w:footnote w:id="4">
    <w:p w14:paraId="6890FB20" w14:textId="5F954639" w:rsidR="00B75694" w:rsidRPr="00B75694" w:rsidRDefault="00B75694">
      <w:pPr>
        <w:pStyle w:val="FootnoteText"/>
        <w:rPr>
          <w:lang w:val="en-GB"/>
          <w:rPrChange w:id="1684" w:author="Jonathan Leipold - BDAE Gruppe" w:date="2023-10-21T18:13:00Z">
            <w:rPr/>
          </w:rPrChange>
        </w:rPr>
      </w:pPr>
      <w:ins w:id="1685" w:author="Jonathan Leipold - BDAE Gruppe" w:date="2023-10-21T18:13:00Z">
        <w:r>
          <w:rPr>
            <w:rStyle w:val="FootnoteReference"/>
          </w:rPr>
          <w:footnoteRef/>
        </w:r>
        <w:r w:rsidRPr="00B75694">
          <w:rPr>
            <w:lang w:val="en-GB"/>
            <w:rPrChange w:id="1686" w:author="Jonathan Leipold - BDAE Gruppe" w:date="2023-10-21T18:13:00Z">
              <w:rPr/>
            </w:rPrChange>
          </w:rPr>
          <w:t xml:space="preserve"> </w:t>
        </w:r>
      </w:ins>
      <w:ins w:id="1687" w:author="Jonathan Leipold - BDAE Gruppe" w:date="2023-10-21T18:21:00Z">
        <w:r w:rsidR="00371148">
          <w:rPr>
            <w:lang w:val="en-GB"/>
          </w:rPr>
          <w:t xml:space="preserve">See: </w:t>
        </w:r>
      </w:ins>
      <w:ins w:id="1688" w:author="Jonathan Leipold - BDAE Gruppe" w:date="2023-10-21T18:23:00Z">
        <w:r w:rsidR="002C58EE">
          <w:rPr>
            <w:lang w:val="en-GB"/>
          </w:rPr>
          <w:fldChar w:fldCharType="begin"/>
        </w:r>
        <w:r w:rsidR="002C58EE" w:rsidRPr="002C58EE">
          <w:rPr>
            <w:lang w:val="en-GB"/>
            <w:rPrChange w:id="1689" w:author="Jonathan Leipold - BDAE Gruppe" w:date="2023-10-21T18:23:00Z">
              <w:rPr/>
            </w:rPrChange>
          </w:rPr>
          <w:instrText>HYPERLINK "https://medium.com/aiskunks/categorical-data-encoding-techniques-d6296697a40f#:~:text=It%20refers%20to%20the%20process,with%20text%20or%20categorical%20variables"</w:instrText>
        </w:r>
        <w:r w:rsidR="002C58EE">
          <w:rPr>
            <w:lang w:val="en-GB"/>
          </w:rPr>
        </w:r>
        <w:r w:rsidR="002C58EE">
          <w:rPr>
            <w:lang w:val="en-GB"/>
          </w:rPr>
          <w:fldChar w:fldCharType="separate"/>
        </w:r>
        <w:r w:rsidR="002C58EE" w:rsidRPr="002C58EE">
          <w:rPr>
            <w:rStyle w:val="Hyperlink"/>
            <w:lang w:val="en-GB"/>
            <w:rPrChange w:id="1690" w:author="Jonathan Leipold - BDAE Gruppe" w:date="2023-10-21T18:23:00Z">
              <w:rPr>
                <w:rStyle w:val="Hyperlink"/>
              </w:rPr>
            </w:rPrChange>
          </w:rPr>
          <w:t>https://medium.com/aiskunks/categorical-data-encoding-techniques-d6296697a40f#:~:text=It%20refers%20to%20the%20process,with%20text%20or%20categorical%20variables</w:t>
        </w:r>
        <w:r w:rsidR="002C58EE">
          <w:rPr>
            <w:lang w:val="en-GB"/>
          </w:rPr>
          <w:fldChar w:fldCharType="end"/>
        </w:r>
        <w:r w:rsidR="002C58EE">
          <w:rPr>
            <w:lang w:val="en-GB"/>
          </w:rPr>
          <w:t xml:space="preserve"> </w:t>
        </w:r>
      </w:ins>
    </w:p>
  </w:footnote>
  <w:footnote w:id="5">
    <w:p w14:paraId="1FBF6AF9" w14:textId="77777777" w:rsidR="001304F2" w:rsidRPr="001304F2" w:rsidRDefault="001304F2">
      <w:pPr>
        <w:pStyle w:val="ListBullet"/>
        <w:numPr>
          <w:ilvl w:val="0"/>
          <w:numId w:val="0"/>
        </w:numPr>
        <w:rPr>
          <w:ins w:id="1793" w:author="Jonathan Leipold - BDAE Gruppe" w:date="2023-10-21T18:12:00Z"/>
          <w:szCs w:val="20"/>
          <w:lang w:val="en-GB"/>
          <w:rPrChange w:id="1794" w:author="Jonathan Leipold - BDAE Gruppe" w:date="2023-10-21T18:12:00Z">
            <w:rPr>
              <w:ins w:id="1795" w:author="Jonathan Leipold - BDAE Gruppe" w:date="2023-10-21T18:12:00Z"/>
              <w:szCs w:val="20"/>
            </w:rPr>
          </w:rPrChange>
        </w:rPr>
        <w:pPrChange w:id="1796" w:author="Jonathan Leipold - BDAE Gruppe" w:date="2023-10-21T18:12:00Z">
          <w:pPr>
            <w:pStyle w:val="ListBullet"/>
          </w:pPr>
        </w:pPrChange>
      </w:pPr>
      <w:ins w:id="1797" w:author="Jonathan Leipold - BDAE Gruppe" w:date="2023-10-21T18:12:00Z">
        <w:r>
          <w:rPr>
            <w:rStyle w:val="FootnoteReference"/>
          </w:rPr>
          <w:footnoteRef/>
        </w:r>
        <w:r w:rsidRPr="001304F2">
          <w:rPr>
            <w:lang w:val="en-GB"/>
            <w:rPrChange w:id="1798" w:author="Jonathan Leipold - BDAE Gruppe" w:date="2023-10-21T18:12:00Z">
              <w:rPr/>
            </w:rPrChange>
          </w:rPr>
          <w:t xml:space="preserve"> See: </w:t>
        </w:r>
        <w:r>
          <w:rPr>
            <w:szCs w:val="20"/>
            <w:lang w:val="en-GB"/>
          </w:rPr>
          <w:fldChar w:fldCharType="begin"/>
        </w:r>
        <w:r w:rsidRPr="001304F2">
          <w:rPr>
            <w:szCs w:val="20"/>
            <w:lang w:val="en-GB"/>
            <w:rPrChange w:id="1799" w:author="Jonathan Leipold - BDAE Gruppe" w:date="2023-10-21T18:12:00Z">
              <w:rPr>
                <w:szCs w:val="20"/>
              </w:rPr>
            </w:rPrChange>
          </w:rPr>
          <w:instrText>HYPERLINK "https://www.simplilearn.com/normalization-vs-standardization-article"</w:instrText>
        </w:r>
        <w:r>
          <w:rPr>
            <w:szCs w:val="20"/>
            <w:lang w:val="en-GB"/>
          </w:rPr>
        </w:r>
        <w:r>
          <w:rPr>
            <w:szCs w:val="20"/>
            <w:lang w:val="en-GB"/>
          </w:rPr>
          <w:fldChar w:fldCharType="separate"/>
        </w:r>
        <w:r w:rsidRPr="001304F2">
          <w:rPr>
            <w:rStyle w:val="Hyperlink"/>
            <w:szCs w:val="20"/>
            <w:lang w:val="en-GB"/>
            <w:rPrChange w:id="1800" w:author="Jonathan Leipold - BDAE Gruppe" w:date="2023-10-21T18:12:00Z">
              <w:rPr>
                <w:rStyle w:val="Hyperlink"/>
                <w:szCs w:val="20"/>
              </w:rPr>
            </w:rPrChange>
          </w:rPr>
          <w:t>https://www.simplilearn.com/normalization-vs-standardization-article</w:t>
        </w:r>
        <w:r>
          <w:rPr>
            <w:szCs w:val="20"/>
            <w:lang w:val="en-GB"/>
          </w:rPr>
          <w:fldChar w:fldCharType="end"/>
        </w:r>
        <w:r w:rsidRPr="001304F2">
          <w:rPr>
            <w:szCs w:val="20"/>
            <w:lang w:val="en-GB"/>
            <w:rPrChange w:id="1801" w:author="Jonathan Leipold - BDAE Gruppe" w:date="2023-10-21T18:12:00Z">
              <w:rPr>
                <w:szCs w:val="20"/>
              </w:rPr>
            </w:rPrChange>
          </w:rPr>
          <w:t xml:space="preserve"> </w:t>
        </w:r>
      </w:ins>
    </w:p>
    <w:p w14:paraId="05AFC76B" w14:textId="0D77A0C3" w:rsidR="001304F2" w:rsidRPr="001304F2" w:rsidRDefault="001304F2">
      <w:pPr>
        <w:pStyle w:val="FootnoteText"/>
        <w:rPr>
          <w:lang w:val="en-GB"/>
          <w:rPrChange w:id="1802" w:author="Jonathan Leipold - BDAE Gruppe" w:date="2023-10-21T18:12:00Z">
            <w:rPr/>
          </w:rPrChange>
        </w:rPr>
      </w:pPr>
    </w:p>
  </w:footnote>
  <w:footnote w:id="6">
    <w:p w14:paraId="32323778" w14:textId="1E722369" w:rsidR="00653562" w:rsidRPr="00653562" w:rsidRDefault="00653562">
      <w:pPr>
        <w:pStyle w:val="FootnoteText"/>
        <w:rPr>
          <w:lang w:val="en-GB"/>
          <w:rPrChange w:id="2513" w:author="Jonathan Leipold - BDAE Gruppe" w:date="2023-10-22T01:23:00Z">
            <w:rPr/>
          </w:rPrChange>
        </w:rPr>
      </w:pPr>
      <w:ins w:id="2514" w:author="Jonathan Leipold - BDAE Gruppe" w:date="2023-10-22T01:23:00Z">
        <w:r>
          <w:rPr>
            <w:rStyle w:val="FootnoteReference"/>
          </w:rPr>
          <w:footnoteRef/>
        </w:r>
        <w:r w:rsidRPr="00653562">
          <w:rPr>
            <w:lang w:val="en-GB"/>
            <w:rPrChange w:id="2515" w:author="Jonathan Leipold - BDAE Gruppe" w:date="2023-10-22T01:23:00Z">
              <w:rPr/>
            </w:rPrChange>
          </w:rPr>
          <w:t xml:space="preserve"> See: </w:t>
        </w:r>
        <w:r>
          <w:rPr>
            <w:lang w:val="en-GB"/>
          </w:rPr>
          <w:fldChar w:fldCharType="begin"/>
        </w:r>
        <w:r>
          <w:rPr>
            <w:lang w:val="en-GB"/>
          </w:rPr>
          <w:instrText>HYPERLINK "</w:instrText>
        </w:r>
        <w:r w:rsidRPr="00653562">
          <w:rPr>
            <w:lang w:val="en-GB"/>
            <w:rPrChange w:id="2516" w:author="Jonathan Leipold - BDAE Gruppe" w:date="2023-10-22T01:23:00Z">
              <w:rPr/>
            </w:rPrChange>
          </w:rPr>
          <w:instrText>https://neptune.ai/blog/evaluation-metrics-binary-classification</w:instrText>
        </w:r>
        <w:r>
          <w:rPr>
            <w:lang w:val="en-GB"/>
          </w:rPr>
          <w:instrText>"</w:instrText>
        </w:r>
        <w:r>
          <w:rPr>
            <w:lang w:val="en-GB"/>
          </w:rPr>
        </w:r>
        <w:r>
          <w:rPr>
            <w:lang w:val="en-GB"/>
          </w:rPr>
          <w:fldChar w:fldCharType="separate"/>
        </w:r>
        <w:r w:rsidRPr="00A0522B">
          <w:rPr>
            <w:rStyle w:val="Hyperlink"/>
            <w:lang w:val="en-GB"/>
            <w:rPrChange w:id="2517" w:author="Jonathan Leipold - BDAE Gruppe" w:date="2023-10-22T01:23:00Z">
              <w:rPr/>
            </w:rPrChange>
          </w:rPr>
          <w:t>https://neptune.ai/blog/evaluation-metrics-binary-classification</w:t>
        </w:r>
        <w:r>
          <w:rPr>
            <w:lang w:val="en-GB"/>
          </w:rPr>
          <w:fldChar w:fldCharType="end"/>
        </w:r>
        <w:r>
          <w:rPr>
            <w:lang w:val="en-GB"/>
          </w:rP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4369" w:author="Gastbenutzer [2]" w:date="2023-10-19T16:28:00Z">
        <w:tblPr>
          <w:tblStyle w:val="TableGrid"/>
          <w:tblW w:w="0" w:type="nil"/>
          <w:tblLayout w:type="fixed"/>
          <w:tblLook w:val="06A0" w:firstRow="1" w:lastRow="0" w:firstColumn="1" w:lastColumn="0" w:noHBand="1" w:noVBand="1"/>
        </w:tblPr>
      </w:tblPrChange>
    </w:tblPr>
    <w:tblGrid>
      <w:gridCol w:w="2765"/>
      <w:gridCol w:w="2765"/>
      <w:gridCol w:w="2765"/>
      <w:tblGridChange w:id="4370">
        <w:tblGrid>
          <w:gridCol w:w="2765"/>
          <w:gridCol w:w="2765"/>
          <w:gridCol w:w="2765"/>
        </w:tblGrid>
      </w:tblGridChange>
    </w:tblGrid>
    <w:tr w:rsidR="079F9594" w14:paraId="6067E018" w14:textId="77777777" w:rsidTr="079F9594">
      <w:trPr>
        <w:trHeight w:val="300"/>
        <w:trPrChange w:id="4371" w:author="Gastbenutzer [2]" w:date="2023-10-19T16:28:00Z">
          <w:trPr>
            <w:trHeight w:val="300"/>
          </w:trPr>
        </w:trPrChange>
      </w:trPr>
      <w:tc>
        <w:tcPr>
          <w:tcW w:w="2765" w:type="dxa"/>
          <w:tcPrChange w:id="4372" w:author="Gastbenutzer [2]" w:date="2023-10-19T16:28:00Z">
            <w:tcPr>
              <w:tcW w:w="2765" w:type="dxa"/>
            </w:tcPr>
          </w:tcPrChange>
        </w:tcPr>
        <w:p w14:paraId="74C8AE2D" w14:textId="20809998" w:rsidR="079F9594" w:rsidRDefault="079F9594">
          <w:pPr>
            <w:pStyle w:val="Header"/>
            <w:ind w:left="-115"/>
            <w:pPrChange w:id="4373" w:author="Gastbenutzer [2]" w:date="2023-10-19T16:28:00Z">
              <w:pPr/>
            </w:pPrChange>
          </w:pPr>
        </w:p>
      </w:tc>
      <w:tc>
        <w:tcPr>
          <w:tcW w:w="2765" w:type="dxa"/>
          <w:tcPrChange w:id="4374" w:author="Gastbenutzer [2]" w:date="2023-10-19T16:28:00Z">
            <w:tcPr>
              <w:tcW w:w="2765" w:type="dxa"/>
            </w:tcPr>
          </w:tcPrChange>
        </w:tcPr>
        <w:p w14:paraId="40A88E8F" w14:textId="1FCB4389" w:rsidR="079F9594" w:rsidRDefault="079F9594">
          <w:pPr>
            <w:pStyle w:val="Header"/>
            <w:jc w:val="center"/>
            <w:pPrChange w:id="4375" w:author="Gastbenutzer [2]" w:date="2023-10-19T16:28:00Z">
              <w:pPr/>
            </w:pPrChange>
          </w:pPr>
        </w:p>
      </w:tc>
      <w:tc>
        <w:tcPr>
          <w:tcW w:w="2765" w:type="dxa"/>
          <w:tcPrChange w:id="4376" w:author="Gastbenutzer [2]" w:date="2023-10-19T16:28:00Z">
            <w:tcPr>
              <w:tcW w:w="2765" w:type="dxa"/>
            </w:tcPr>
          </w:tcPrChange>
        </w:tcPr>
        <w:p w14:paraId="3D2FFCE5" w14:textId="4B3A42CB" w:rsidR="079F9594" w:rsidRDefault="079F9594">
          <w:pPr>
            <w:pStyle w:val="Header"/>
            <w:ind w:right="-115"/>
            <w:jc w:val="right"/>
            <w:pPrChange w:id="4377" w:author="Gastbenutzer [2]" w:date="2023-10-19T16:28:00Z">
              <w:pPr/>
            </w:pPrChange>
          </w:pPr>
        </w:p>
      </w:tc>
    </w:tr>
  </w:tbl>
  <w:p w14:paraId="51049856" w14:textId="7A2D64AB" w:rsidR="003519AA" w:rsidRDefault="003519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4379" w:author="Gastbenutzer [2]" w:date="2023-10-19T16:28:00Z">
        <w:tblPr>
          <w:tblStyle w:val="TableGrid"/>
          <w:tblW w:w="0" w:type="nil"/>
          <w:tblLayout w:type="fixed"/>
          <w:tblLook w:val="06A0" w:firstRow="1" w:lastRow="0" w:firstColumn="1" w:lastColumn="0" w:noHBand="1" w:noVBand="1"/>
        </w:tblPr>
      </w:tblPrChange>
    </w:tblPr>
    <w:tblGrid>
      <w:gridCol w:w="2765"/>
      <w:gridCol w:w="2765"/>
      <w:gridCol w:w="2765"/>
      <w:tblGridChange w:id="4380">
        <w:tblGrid>
          <w:gridCol w:w="2765"/>
          <w:gridCol w:w="2765"/>
          <w:gridCol w:w="2765"/>
        </w:tblGrid>
      </w:tblGridChange>
    </w:tblGrid>
    <w:tr w:rsidR="079F9594" w14:paraId="2D1350FA" w14:textId="77777777" w:rsidTr="079F9594">
      <w:trPr>
        <w:trHeight w:val="300"/>
        <w:trPrChange w:id="4381" w:author="Gastbenutzer [2]" w:date="2023-10-19T16:28:00Z">
          <w:trPr>
            <w:trHeight w:val="300"/>
          </w:trPr>
        </w:trPrChange>
      </w:trPr>
      <w:tc>
        <w:tcPr>
          <w:tcW w:w="2765" w:type="dxa"/>
          <w:tcPrChange w:id="4382" w:author="Gastbenutzer [2]" w:date="2023-10-19T16:28:00Z">
            <w:tcPr>
              <w:tcW w:w="2765" w:type="dxa"/>
            </w:tcPr>
          </w:tcPrChange>
        </w:tcPr>
        <w:p w14:paraId="37911B03" w14:textId="11482E8F" w:rsidR="079F9594" w:rsidRDefault="079F9594">
          <w:pPr>
            <w:pStyle w:val="Header"/>
            <w:ind w:left="-115"/>
            <w:pPrChange w:id="4383" w:author="Gastbenutzer [2]" w:date="2023-10-19T16:28:00Z">
              <w:pPr/>
            </w:pPrChange>
          </w:pPr>
        </w:p>
      </w:tc>
      <w:tc>
        <w:tcPr>
          <w:tcW w:w="2765" w:type="dxa"/>
          <w:tcPrChange w:id="4384" w:author="Gastbenutzer [2]" w:date="2023-10-19T16:28:00Z">
            <w:tcPr>
              <w:tcW w:w="2765" w:type="dxa"/>
            </w:tcPr>
          </w:tcPrChange>
        </w:tcPr>
        <w:p w14:paraId="106C9DDD" w14:textId="287C86D2" w:rsidR="079F9594" w:rsidRDefault="079F9594">
          <w:pPr>
            <w:pStyle w:val="Header"/>
            <w:jc w:val="center"/>
            <w:pPrChange w:id="4385" w:author="Gastbenutzer [2]" w:date="2023-10-19T16:28:00Z">
              <w:pPr/>
            </w:pPrChange>
          </w:pPr>
        </w:p>
      </w:tc>
      <w:tc>
        <w:tcPr>
          <w:tcW w:w="2765" w:type="dxa"/>
          <w:tcPrChange w:id="4386" w:author="Gastbenutzer [2]" w:date="2023-10-19T16:28:00Z">
            <w:tcPr>
              <w:tcW w:w="2765" w:type="dxa"/>
            </w:tcPr>
          </w:tcPrChange>
        </w:tcPr>
        <w:p w14:paraId="293C398F" w14:textId="39CFA34D" w:rsidR="079F9594" w:rsidRDefault="079F9594">
          <w:pPr>
            <w:pStyle w:val="Header"/>
            <w:ind w:right="-115"/>
            <w:jc w:val="right"/>
            <w:pPrChange w:id="4387" w:author="Gastbenutzer [2]" w:date="2023-10-19T16:28:00Z">
              <w:pPr/>
            </w:pPrChange>
          </w:pPr>
        </w:p>
      </w:tc>
    </w:tr>
  </w:tbl>
  <w:p w14:paraId="675AF9F1" w14:textId="04B69F9E" w:rsidR="003519AA" w:rsidRDefault="003519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36C54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B7103"/>
    <w:multiLevelType w:val="hybridMultilevel"/>
    <w:tmpl w:val="BCE896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7BA2C82"/>
    <w:multiLevelType w:val="hybridMultilevel"/>
    <w:tmpl w:val="4A7E42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9583576"/>
    <w:multiLevelType w:val="hybridMultilevel"/>
    <w:tmpl w:val="4E3A7ADC"/>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4" w15:restartNumberingAfterBreak="0">
    <w:nsid w:val="0D483622"/>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DBB5F9F"/>
    <w:multiLevelType w:val="hybridMultilevel"/>
    <w:tmpl w:val="4E884C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DD13C97"/>
    <w:multiLevelType w:val="multilevel"/>
    <w:tmpl w:val="49C6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4D6DBE"/>
    <w:multiLevelType w:val="hybridMultilevel"/>
    <w:tmpl w:val="FFFFFFFF"/>
    <w:lvl w:ilvl="0" w:tplc="F67EDA7E">
      <w:start w:val="1"/>
      <w:numFmt w:val="bullet"/>
      <w:lvlText w:val=""/>
      <w:lvlJc w:val="left"/>
      <w:pPr>
        <w:ind w:left="360" w:hanging="360"/>
      </w:pPr>
      <w:rPr>
        <w:rFonts w:ascii="Symbol" w:hAnsi="Symbol" w:hint="default"/>
      </w:rPr>
    </w:lvl>
    <w:lvl w:ilvl="1" w:tplc="C5DE73BC">
      <w:start w:val="1"/>
      <w:numFmt w:val="bullet"/>
      <w:lvlText w:val="o"/>
      <w:lvlJc w:val="left"/>
      <w:pPr>
        <w:ind w:left="1440" w:hanging="360"/>
      </w:pPr>
      <w:rPr>
        <w:rFonts w:ascii="Courier New" w:hAnsi="Courier New" w:hint="default"/>
      </w:rPr>
    </w:lvl>
    <w:lvl w:ilvl="2" w:tplc="4FEECCF8">
      <w:start w:val="1"/>
      <w:numFmt w:val="bullet"/>
      <w:lvlText w:val=""/>
      <w:lvlJc w:val="left"/>
      <w:pPr>
        <w:ind w:left="2160" w:hanging="360"/>
      </w:pPr>
      <w:rPr>
        <w:rFonts w:ascii="Wingdings" w:hAnsi="Wingdings" w:hint="default"/>
      </w:rPr>
    </w:lvl>
    <w:lvl w:ilvl="3" w:tplc="E2CC50C4">
      <w:start w:val="1"/>
      <w:numFmt w:val="bullet"/>
      <w:lvlText w:val=""/>
      <w:lvlJc w:val="left"/>
      <w:pPr>
        <w:ind w:left="2880" w:hanging="360"/>
      </w:pPr>
      <w:rPr>
        <w:rFonts w:ascii="Symbol" w:hAnsi="Symbol" w:hint="default"/>
      </w:rPr>
    </w:lvl>
    <w:lvl w:ilvl="4" w:tplc="F258DBB6">
      <w:start w:val="1"/>
      <w:numFmt w:val="bullet"/>
      <w:lvlText w:val="o"/>
      <w:lvlJc w:val="left"/>
      <w:pPr>
        <w:ind w:left="3600" w:hanging="360"/>
      </w:pPr>
      <w:rPr>
        <w:rFonts w:ascii="Courier New" w:hAnsi="Courier New" w:hint="default"/>
      </w:rPr>
    </w:lvl>
    <w:lvl w:ilvl="5" w:tplc="790C5D4C">
      <w:start w:val="1"/>
      <w:numFmt w:val="bullet"/>
      <w:lvlText w:val=""/>
      <w:lvlJc w:val="left"/>
      <w:pPr>
        <w:ind w:left="4320" w:hanging="360"/>
      </w:pPr>
      <w:rPr>
        <w:rFonts w:ascii="Wingdings" w:hAnsi="Wingdings" w:hint="default"/>
      </w:rPr>
    </w:lvl>
    <w:lvl w:ilvl="6" w:tplc="9E8E2A16">
      <w:start w:val="1"/>
      <w:numFmt w:val="bullet"/>
      <w:lvlText w:val=""/>
      <w:lvlJc w:val="left"/>
      <w:pPr>
        <w:ind w:left="5040" w:hanging="360"/>
      </w:pPr>
      <w:rPr>
        <w:rFonts w:ascii="Symbol" w:hAnsi="Symbol" w:hint="default"/>
      </w:rPr>
    </w:lvl>
    <w:lvl w:ilvl="7" w:tplc="ECC02B44">
      <w:start w:val="1"/>
      <w:numFmt w:val="bullet"/>
      <w:lvlText w:val="o"/>
      <w:lvlJc w:val="left"/>
      <w:pPr>
        <w:ind w:left="5760" w:hanging="360"/>
      </w:pPr>
      <w:rPr>
        <w:rFonts w:ascii="Courier New" w:hAnsi="Courier New" w:hint="default"/>
      </w:rPr>
    </w:lvl>
    <w:lvl w:ilvl="8" w:tplc="1DBC0D9E">
      <w:start w:val="1"/>
      <w:numFmt w:val="bullet"/>
      <w:lvlText w:val=""/>
      <w:lvlJc w:val="left"/>
      <w:pPr>
        <w:ind w:left="6480" w:hanging="360"/>
      </w:pPr>
      <w:rPr>
        <w:rFonts w:ascii="Wingdings" w:hAnsi="Wingdings" w:hint="default"/>
      </w:rPr>
    </w:lvl>
  </w:abstractNum>
  <w:abstractNum w:abstractNumId="18" w15:restartNumberingAfterBreak="0">
    <w:nsid w:val="1362443C"/>
    <w:multiLevelType w:val="multilevel"/>
    <w:tmpl w:val="FF4C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C62435"/>
    <w:multiLevelType w:val="hybridMultilevel"/>
    <w:tmpl w:val="F5160D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ABE1C32"/>
    <w:multiLevelType w:val="hybridMultilevel"/>
    <w:tmpl w:val="D020E6C2"/>
    <w:lvl w:ilvl="0" w:tplc="50FEB658">
      <w:start w:val="1"/>
      <w:numFmt w:val="bullet"/>
      <w:lvlText w:val="■"/>
      <w:lvlJc w:val="left"/>
      <w:pPr>
        <w:tabs>
          <w:tab w:val="num" w:pos="720"/>
        </w:tabs>
        <w:ind w:left="720" w:hanging="360"/>
      </w:pPr>
      <w:rPr>
        <w:rFonts w:ascii="Franklin Gothic Book" w:hAnsi="Franklin Gothic Book" w:hint="default"/>
      </w:rPr>
    </w:lvl>
    <w:lvl w:ilvl="1" w:tplc="D7323816" w:tentative="1">
      <w:start w:val="1"/>
      <w:numFmt w:val="bullet"/>
      <w:lvlText w:val="■"/>
      <w:lvlJc w:val="left"/>
      <w:pPr>
        <w:tabs>
          <w:tab w:val="num" w:pos="1440"/>
        </w:tabs>
        <w:ind w:left="1440" w:hanging="360"/>
      </w:pPr>
      <w:rPr>
        <w:rFonts w:ascii="Franklin Gothic Book" w:hAnsi="Franklin Gothic Book" w:hint="default"/>
      </w:rPr>
    </w:lvl>
    <w:lvl w:ilvl="2" w:tplc="29DAF75E" w:tentative="1">
      <w:start w:val="1"/>
      <w:numFmt w:val="bullet"/>
      <w:lvlText w:val="■"/>
      <w:lvlJc w:val="left"/>
      <w:pPr>
        <w:tabs>
          <w:tab w:val="num" w:pos="2160"/>
        </w:tabs>
        <w:ind w:left="2160" w:hanging="360"/>
      </w:pPr>
      <w:rPr>
        <w:rFonts w:ascii="Franklin Gothic Book" w:hAnsi="Franklin Gothic Book" w:hint="default"/>
      </w:rPr>
    </w:lvl>
    <w:lvl w:ilvl="3" w:tplc="9314F1F4" w:tentative="1">
      <w:start w:val="1"/>
      <w:numFmt w:val="bullet"/>
      <w:lvlText w:val="■"/>
      <w:lvlJc w:val="left"/>
      <w:pPr>
        <w:tabs>
          <w:tab w:val="num" w:pos="2880"/>
        </w:tabs>
        <w:ind w:left="2880" w:hanging="360"/>
      </w:pPr>
      <w:rPr>
        <w:rFonts w:ascii="Franklin Gothic Book" w:hAnsi="Franklin Gothic Book" w:hint="default"/>
      </w:rPr>
    </w:lvl>
    <w:lvl w:ilvl="4" w:tplc="CC764398" w:tentative="1">
      <w:start w:val="1"/>
      <w:numFmt w:val="bullet"/>
      <w:lvlText w:val="■"/>
      <w:lvlJc w:val="left"/>
      <w:pPr>
        <w:tabs>
          <w:tab w:val="num" w:pos="3600"/>
        </w:tabs>
        <w:ind w:left="3600" w:hanging="360"/>
      </w:pPr>
      <w:rPr>
        <w:rFonts w:ascii="Franklin Gothic Book" w:hAnsi="Franklin Gothic Book" w:hint="default"/>
      </w:rPr>
    </w:lvl>
    <w:lvl w:ilvl="5" w:tplc="9A16AE0A" w:tentative="1">
      <w:start w:val="1"/>
      <w:numFmt w:val="bullet"/>
      <w:lvlText w:val="■"/>
      <w:lvlJc w:val="left"/>
      <w:pPr>
        <w:tabs>
          <w:tab w:val="num" w:pos="4320"/>
        </w:tabs>
        <w:ind w:left="4320" w:hanging="360"/>
      </w:pPr>
      <w:rPr>
        <w:rFonts w:ascii="Franklin Gothic Book" w:hAnsi="Franklin Gothic Book" w:hint="default"/>
      </w:rPr>
    </w:lvl>
    <w:lvl w:ilvl="6" w:tplc="28D0FF42" w:tentative="1">
      <w:start w:val="1"/>
      <w:numFmt w:val="bullet"/>
      <w:lvlText w:val="■"/>
      <w:lvlJc w:val="left"/>
      <w:pPr>
        <w:tabs>
          <w:tab w:val="num" w:pos="5040"/>
        </w:tabs>
        <w:ind w:left="5040" w:hanging="360"/>
      </w:pPr>
      <w:rPr>
        <w:rFonts w:ascii="Franklin Gothic Book" w:hAnsi="Franklin Gothic Book" w:hint="default"/>
      </w:rPr>
    </w:lvl>
    <w:lvl w:ilvl="7" w:tplc="3D3ED602" w:tentative="1">
      <w:start w:val="1"/>
      <w:numFmt w:val="bullet"/>
      <w:lvlText w:val="■"/>
      <w:lvlJc w:val="left"/>
      <w:pPr>
        <w:tabs>
          <w:tab w:val="num" w:pos="5760"/>
        </w:tabs>
        <w:ind w:left="5760" w:hanging="360"/>
      </w:pPr>
      <w:rPr>
        <w:rFonts w:ascii="Franklin Gothic Book" w:hAnsi="Franklin Gothic Book" w:hint="default"/>
      </w:rPr>
    </w:lvl>
    <w:lvl w:ilvl="8" w:tplc="C9E60AE0" w:tentative="1">
      <w:start w:val="1"/>
      <w:numFmt w:val="bullet"/>
      <w:lvlText w:val="■"/>
      <w:lvlJc w:val="left"/>
      <w:pPr>
        <w:tabs>
          <w:tab w:val="num" w:pos="6480"/>
        </w:tabs>
        <w:ind w:left="6480" w:hanging="360"/>
      </w:pPr>
      <w:rPr>
        <w:rFonts w:ascii="Franklin Gothic Book" w:hAnsi="Franklin Gothic Book" w:hint="default"/>
      </w:rPr>
    </w:lvl>
  </w:abstractNum>
  <w:abstractNum w:abstractNumId="21" w15:restartNumberingAfterBreak="0">
    <w:nsid w:val="1DC41A2F"/>
    <w:multiLevelType w:val="hybridMultilevel"/>
    <w:tmpl w:val="87125992"/>
    <w:lvl w:ilvl="0" w:tplc="8D64B2B0">
      <w:start w:val="1"/>
      <w:numFmt w:val="bullet"/>
      <w:lvlText w:val=""/>
      <w:lvlJc w:val="left"/>
      <w:pPr>
        <w:ind w:left="720" w:hanging="360"/>
      </w:pPr>
      <w:rPr>
        <w:rFonts w:ascii="Symbol" w:hAnsi="Symbol" w:hint="default"/>
      </w:rPr>
    </w:lvl>
    <w:lvl w:ilvl="1" w:tplc="AD425140">
      <w:start w:val="1"/>
      <w:numFmt w:val="bullet"/>
      <w:lvlText w:val="o"/>
      <w:lvlJc w:val="left"/>
      <w:pPr>
        <w:ind w:left="1440" w:hanging="360"/>
      </w:pPr>
      <w:rPr>
        <w:rFonts w:ascii="Courier New" w:hAnsi="Courier New" w:hint="default"/>
      </w:rPr>
    </w:lvl>
    <w:lvl w:ilvl="2" w:tplc="8D30FEA6">
      <w:start w:val="1"/>
      <w:numFmt w:val="bullet"/>
      <w:lvlText w:val=""/>
      <w:lvlJc w:val="left"/>
      <w:pPr>
        <w:ind w:left="2160" w:hanging="360"/>
      </w:pPr>
      <w:rPr>
        <w:rFonts w:ascii="Wingdings" w:hAnsi="Wingdings" w:hint="default"/>
      </w:rPr>
    </w:lvl>
    <w:lvl w:ilvl="3" w:tplc="D0D040A6">
      <w:start w:val="1"/>
      <w:numFmt w:val="bullet"/>
      <w:lvlText w:val=""/>
      <w:lvlJc w:val="left"/>
      <w:pPr>
        <w:ind w:left="2880" w:hanging="360"/>
      </w:pPr>
      <w:rPr>
        <w:rFonts w:ascii="Symbol" w:hAnsi="Symbol" w:hint="default"/>
      </w:rPr>
    </w:lvl>
    <w:lvl w:ilvl="4" w:tplc="A3963938">
      <w:start w:val="1"/>
      <w:numFmt w:val="bullet"/>
      <w:lvlText w:val="o"/>
      <w:lvlJc w:val="left"/>
      <w:pPr>
        <w:ind w:left="3600" w:hanging="360"/>
      </w:pPr>
      <w:rPr>
        <w:rFonts w:ascii="Courier New" w:hAnsi="Courier New" w:hint="default"/>
      </w:rPr>
    </w:lvl>
    <w:lvl w:ilvl="5" w:tplc="65FE29BE">
      <w:start w:val="1"/>
      <w:numFmt w:val="bullet"/>
      <w:lvlText w:val=""/>
      <w:lvlJc w:val="left"/>
      <w:pPr>
        <w:ind w:left="4320" w:hanging="360"/>
      </w:pPr>
      <w:rPr>
        <w:rFonts w:ascii="Wingdings" w:hAnsi="Wingdings" w:hint="default"/>
      </w:rPr>
    </w:lvl>
    <w:lvl w:ilvl="6" w:tplc="C4A0D998">
      <w:start w:val="1"/>
      <w:numFmt w:val="bullet"/>
      <w:lvlText w:val=""/>
      <w:lvlJc w:val="left"/>
      <w:pPr>
        <w:ind w:left="5040" w:hanging="360"/>
      </w:pPr>
      <w:rPr>
        <w:rFonts w:ascii="Symbol" w:hAnsi="Symbol" w:hint="default"/>
      </w:rPr>
    </w:lvl>
    <w:lvl w:ilvl="7" w:tplc="28243A8C">
      <w:start w:val="1"/>
      <w:numFmt w:val="bullet"/>
      <w:lvlText w:val="o"/>
      <w:lvlJc w:val="left"/>
      <w:pPr>
        <w:ind w:left="5760" w:hanging="360"/>
      </w:pPr>
      <w:rPr>
        <w:rFonts w:ascii="Courier New" w:hAnsi="Courier New" w:hint="default"/>
      </w:rPr>
    </w:lvl>
    <w:lvl w:ilvl="8" w:tplc="88489664">
      <w:start w:val="1"/>
      <w:numFmt w:val="bullet"/>
      <w:lvlText w:val=""/>
      <w:lvlJc w:val="left"/>
      <w:pPr>
        <w:ind w:left="6480" w:hanging="360"/>
      </w:pPr>
      <w:rPr>
        <w:rFonts w:ascii="Wingdings" w:hAnsi="Wingdings" w:hint="default"/>
      </w:rPr>
    </w:lvl>
  </w:abstractNum>
  <w:abstractNum w:abstractNumId="22" w15:restartNumberingAfterBreak="0">
    <w:nsid w:val="20407D61"/>
    <w:multiLevelType w:val="multilevel"/>
    <w:tmpl w:val="965A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8646E5"/>
    <w:multiLevelType w:val="hybridMultilevel"/>
    <w:tmpl w:val="9EF83A2E"/>
    <w:lvl w:ilvl="0" w:tplc="F7B0BB8C">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5184F23"/>
    <w:multiLevelType w:val="hybridMultilevel"/>
    <w:tmpl w:val="888870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6670CD2"/>
    <w:multiLevelType w:val="hybridMultilevel"/>
    <w:tmpl w:val="FFFFFFFF"/>
    <w:lvl w:ilvl="0" w:tplc="E8128984">
      <w:start w:val="1"/>
      <w:numFmt w:val="decimal"/>
      <w:lvlText w:val="%1."/>
      <w:lvlJc w:val="left"/>
      <w:pPr>
        <w:ind w:left="720" w:hanging="360"/>
      </w:pPr>
    </w:lvl>
    <w:lvl w:ilvl="1" w:tplc="F0B4BF9E">
      <w:start w:val="1"/>
      <w:numFmt w:val="lowerLetter"/>
      <w:lvlText w:val="%2."/>
      <w:lvlJc w:val="left"/>
      <w:pPr>
        <w:ind w:left="1440" w:hanging="360"/>
      </w:pPr>
    </w:lvl>
    <w:lvl w:ilvl="2" w:tplc="A34E7D9E">
      <w:start w:val="1"/>
      <w:numFmt w:val="lowerRoman"/>
      <w:lvlText w:val="%3."/>
      <w:lvlJc w:val="right"/>
      <w:pPr>
        <w:ind w:left="2160" w:hanging="180"/>
      </w:pPr>
    </w:lvl>
    <w:lvl w:ilvl="3" w:tplc="8DC4448A">
      <w:start w:val="1"/>
      <w:numFmt w:val="decimal"/>
      <w:lvlText w:val="%4."/>
      <w:lvlJc w:val="left"/>
      <w:pPr>
        <w:ind w:left="2880" w:hanging="360"/>
      </w:pPr>
    </w:lvl>
    <w:lvl w:ilvl="4" w:tplc="F738ACBE">
      <w:start w:val="1"/>
      <w:numFmt w:val="lowerLetter"/>
      <w:lvlText w:val="%5."/>
      <w:lvlJc w:val="left"/>
      <w:pPr>
        <w:ind w:left="3600" w:hanging="360"/>
      </w:pPr>
    </w:lvl>
    <w:lvl w:ilvl="5" w:tplc="77AEE3CA">
      <w:start w:val="1"/>
      <w:numFmt w:val="lowerRoman"/>
      <w:lvlText w:val="%6."/>
      <w:lvlJc w:val="right"/>
      <w:pPr>
        <w:ind w:left="4320" w:hanging="180"/>
      </w:pPr>
    </w:lvl>
    <w:lvl w:ilvl="6" w:tplc="3A5C49B2">
      <w:start w:val="1"/>
      <w:numFmt w:val="decimal"/>
      <w:lvlText w:val="%7."/>
      <w:lvlJc w:val="left"/>
      <w:pPr>
        <w:ind w:left="5040" w:hanging="360"/>
      </w:pPr>
    </w:lvl>
    <w:lvl w:ilvl="7" w:tplc="89B8C314">
      <w:start w:val="1"/>
      <w:numFmt w:val="lowerLetter"/>
      <w:lvlText w:val="%8."/>
      <w:lvlJc w:val="left"/>
      <w:pPr>
        <w:ind w:left="5760" w:hanging="360"/>
      </w:pPr>
    </w:lvl>
    <w:lvl w:ilvl="8" w:tplc="8868736E">
      <w:start w:val="1"/>
      <w:numFmt w:val="lowerRoman"/>
      <w:lvlText w:val="%9."/>
      <w:lvlJc w:val="right"/>
      <w:pPr>
        <w:ind w:left="6480" w:hanging="180"/>
      </w:pPr>
    </w:lvl>
  </w:abstractNum>
  <w:abstractNum w:abstractNumId="26" w15:restartNumberingAfterBreak="0">
    <w:nsid w:val="2FA21D42"/>
    <w:multiLevelType w:val="hybridMultilevel"/>
    <w:tmpl w:val="CEA631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142CF61"/>
    <w:multiLevelType w:val="hybridMultilevel"/>
    <w:tmpl w:val="FFFFFFFF"/>
    <w:lvl w:ilvl="0" w:tplc="7CF0A414">
      <w:start w:val="1"/>
      <w:numFmt w:val="bullet"/>
      <w:lvlText w:val=""/>
      <w:lvlJc w:val="left"/>
      <w:pPr>
        <w:ind w:left="360" w:hanging="360"/>
      </w:pPr>
      <w:rPr>
        <w:rFonts w:ascii="Symbol" w:hAnsi="Symbol" w:hint="default"/>
      </w:rPr>
    </w:lvl>
    <w:lvl w:ilvl="1" w:tplc="277E6880">
      <w:start w:val="1"/>
      <w:numFmt w:val="bullet"/>
      <w:lvlText w:val="o"/>
      <w:lvlJc w:val="left"/>
      <w:pPr>
        <w:ind w:left="1440" w:hanging="360"/>
      </w:pPr>
      <w:rPr>
        <w:rFonts w:ascii="Courier New" w:hAnsi="Courier New" w:hint="default"/>
      </w:rPr>
    </w:lvl>
    <w:lvl w:ilvl="2" w:tplc="6434BC10">
      <w:start w:val="1"/>
      <w:numFmt w:val="bullet"/>
      <w:lvlText w:val=""/>
      <w:lvlJc w:val="left"/>
      <w:pPr>
        <w:ind w:left="2160" w:hanging="360"/>
      </w:pPr>
      <w:rPr>
        <w:rFonts w:ascii="Wingdings" w:hAnsi="Wingdings" w:hint="default"/>
      </w:rPr>
    </w:lvl>
    <w:lvl w:ilvl="3" w:tplc="2BD88C0E">
      <w:start w:val="1"/>
      <w:numFmt w:val="bullet"/>
      <w:lvlText w:val=""/>
      <w:lvlJc w:val="left"/>
      <w:pPr>
        <w:ind w:left="2880" w:hanging="360"/>
      </w:pPr>
      <w:rPr>
        <w:rFonts w:ascii="Symbol" w:hAnsi="Symbol" w:hint="default"/>
      </w:rPr>
    </w:lvl>
    <w:lvl w:ilvl="4" w:tplc="9236CE6A">
      <w:start w:val="1"/>
      <w:numFmt w:val="bullet"/>
      <w:lvlText w:val="o"/>
      <w:lvlJc w:val="left"/>
      <w:pPr>
        <w:ind w:left="3600" w:hanging="360"/>
      </w:pPr>
      <w:rPr>
        <w:rFonts w:ascii="Courier New" w:hAnsi="Courier New" w:hint="default"/>
      </w:rPr>
    </w:lvl>
    <w:lvl w:ilvl="5" w:tplc="4DECDD24">
      <w:start w:val="1"/>
      <w:numFmt w:val="bullet"/>
      <w:lvlText w:val=""/>
      <w:lvlJc w:val="left"/>
      <w:pPr>
        <w:ind w:left="4320" w:hanging="360"/>
      </w:pPr>
      <w:rPr>
        <w:rFonts w:ascii="Wingdings" w:hAnsi="Wingdings" w:hint="default"/>
      </w:rPr>
    </w:lvl>
    <w:lvl w:ilvl="6" w:tplc="509CF6C4">
      <w:start w:val="1"/>
      <w:numFmt w:val="bullet"/>
      <w:lvlText w:val=""/>
      <w:lvlJc w:val="left"/>
      <w:pPr>
        <w:ind w:left="5040" w:hanging="360"/>
      </w:pPr>
      <w:rPr>
        <w:rFonts w:ascii="Symbol" w:hAnsi="Symbol" w:hint="default"/>
      </w:rPr>
    </w:lvl>
    <w:lvl w:ilvl="7" w:tplc="514089A0">
      <w:start w:val="1"/>
      <w:numFmt w:val="bullet"/>
      <w:lvlText w:val="o"/>
      <w:lvlJc w:val="left"/>
      <w:pPr>
        <w:ind w:left="5760" w:hanging="360"/>
      </w:pPr>
      <w:rPr>
        <w:rFonts w:ascii="Courier New" w:hAnsi="Courier New" w:hint="default"/>
      </w:rPr>
    </w:lvl>
    <w:lvl w:ilvl="8" w:tplc="5DAACC64">
      <w:start w:val="1"/>
      <w:numFmt w:val="bullet"/>
      <w:lvlText w:val=""/>
      <w:lvlJc w:val="left"/>
      <w:pPr>
        <w:ind w:left="6480" w:hanging="360"/>
      </w:pPr>
      <w:rPr>
        <w:rFonts w:ascii="Wingdings" w:hAnsi="Wingdings" w:hint="default"/>
      </w:rPr>
    </w:lvl>
  </w:abstractNum>
  <w:abstractNum w:abstractNumId="28" w15:restartNumberingAfterBreak="0">
    <w:nsid w:val="33034706"/>
    <w:multiLevelType w:val="multilevel"/>
    <w:tmpl w:val="0886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B2BA6F"/>
    <w:multiLevelType w:val="hybridMultilevel"/>
    <w:tmpl w:val="FFFFFFFF"/>
    <w:lvl w:ilvl="0" w:tplc="5BBA4D14">
      <w:start w:val="1"/>
      <w:numFmt w:val="bullet"/>
      <w:lvlText w:val=""/>
      <w:lvlJc w:val="left"/>
      <w:pPr>
        <w:ind w:left="360" w:hanging="360"/>
      </w:pPr>
      <w:rPr>
        <w:rFonts w:ascii="Symbol" w:hAnsi="Symbol" w:hint="default"/>
      </w:rPr>
    </w:lvl>
    <w:lvl w:ilvl="1" w:tplc="848084E6">
      <w:start w:val="1"/>
      <w:numFmt w:val="bullet"/>
      <w:lvlText w:val="o"/>
      <w:lvlJc w:val="left"/>
      <w:pPr>
        <w:ind w:left="1440" w:hanging="360"/>
      </w:pPr>
      <w:rPr>
        <w:rFonts w:ascii="Courier New" w:hAnsi="Courier New" w:hint="default"/>
      </w:rPr>
    </w:lvl>
    <w:lvl w:ilvl="2" w:tplc="E6281D0A">
      <w:start w:val="1"/>
      <w:numFmt w:val="bullet"/>
      <w:lvlText w:val=""/>
      <w:lvlJc w:val="left"/>
      <w:pPr>
        <w:ind w:left="2160" w:hanging="360"/>
      </w:pPr>
      <w:rPr>
        <w:rFonts w:ascii="Wingdings" w:hAnsi="Wingdings" w:hint="default"/>
      </w:rPr>
    </w:lvl>
    <w:lvl w:ilvl="3" w:tplc="4C5482AA">
      <w:start w:val="1"/>
      <w:numFmt w:val="bullet"/>
      <w:lvlText w:val=""/>
      <w:lvlJc w:val="left"/>
      <w:pPr>
        <w:ind w:left="2880" w:hanging="360"/>
      </w:pPr>
      <w:rPr>
        <w:rFonts w:ascii="Symbol" w:hAnsi="Symbol" w:hint="default"/>
      </w:rPr>
    </w:lvl>
    <w:lvl w:ilvl="4" w:tplc="13AC0FFE">
      <w:start w:val="1"/>
      <w:numFmt w:val="bullet"/>
      <w:lvlText w:val="o"/>
      <w:lvlJc w:val="left"/>
      <w:pPr>
        <w:ind w:left="3600" w:hanging="360"/>
      </w:pPr>
      <w:rPr>
        <w:rFonts w:ascii="Courier New" w:hAnsi="Courier New" w:hint="default"/>
      </w:rPr>
    </w:lvl>
    <w:lvl w:ilvl="5" w:tplc="E66666BA">
      <w:start w:val="1"/>
      <w:numFmt w:val="bullet"/>
      <w:lvlText w:val=""/>
      <w:lvlJc w:val="left"/>
      <w:pPr>
        <w:ind w:left="4320" w:hanging="360"/>
      </w:pPr>
      <w:rPr>
        <w:rFonts w:ascii="Wingdings" w:hAnsi="Wingdings" w:hint="default"/>
      </w:rPr>
    </w:lvl>
    <w:lvl w:ilvl="6" w:tplc="6B8A29A2">
      <w:start w:val="1"/>
      <w:numFmt w:val="bullet"/>
      <w:lvlText w:val=""/>
      <w:lvlJc w:val="left"/>
      <w:pPr>
        <w:ind w:left="5040" w:hanging="360"/>
      </w:pPr>
      <w:rPr>
        <w:rFonts w:ascii="Symbol" w:hAnsi="Symbol" w:hint="default"/>
      </w:rPr>
    </w:lvl>
    <w:lvl w:ilvl="7" w:tplc="A5565ED6">
      <w:start w:val="1"/>
      <w:numFmt w:val="bullet"/>
      <w:lvlText w:val="o"/>
      <w:lvlJc w:val="left"/>
      <w:pPr>
        <w:ind w:left="5760" w:hanging="360"/>
      </w:pPr>
      <w:rPr>
        <w:rFonts w:ascii="Courier New" w:hAnsi="Courier New" w:hint="default"/>
      </w:rPr>
    </w:lvl>
    <w:lvl w:ilvl="8" w:tplc="A79212AE">
      <w:start w:val="1"/>
      <w:numFmt w:val="bullet"/>
      <w:lvlText w:val=""/>
      <w:lvlJc w:val="left"/>
      <w:pPr>
        <w:ind w:left="6480" w:hanging="360"/>
      </w:pPr>
      <w:rPr>
        <w:rFonts w:ascii="Wingdings" w:hAnsi="Wingdings" w:hint="default"/>
      </w:rPr>
    </w:lvl>
  </w:abstractNum>
  <w:abstractNum w:abstractNumId="30" w15:restartNumberingAfterBreak="0">
    <w:nsid w:val="372F4621"/>
    <w:multiLevelType w:val="hybridMultilevel"/>
    <w:tmpl w:val="A83C9816"/>
    <w:lvl w:ilvl="0" w:tplc="292600E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74210E6"/>
    <w:multiLevelType w:val="multilevel"/>
    <w:tmpl w:val="0346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8F29BF"/>
    <w:multiLevelType w:val="hybridMultilevel"/>
    <w:tmpl w:val="8DF4588C"/>
    <w:lvl w:ilvl="0" w:tplc="13B8E764">
      <w:start w:val="2"/>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F55E08"/>
    <w:multiLevelType w:val="hybridMultilevel"/>
    <w:tmpl w:val="4C5606F8"/>
    <w:lvl w:ilvl="0" w:tplc="C6566404">
      <w:start w:val="1"/>
      <w:numFmt w:val="decimal"/>
      <w:lvlText w:val="%1."/>
      <w:lvlJc w:val="left"/>
      <w:pPr>
        <w:ind w:left="720" w:hanging="360"/>
      </w:pPr>
      <w:rPr>
        <w:rFonts w:hint="default"/>
        <w:color w:val="004F5B" w:themeColor="accent1" w:themeShade="7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B61321F"/>
    <w:multiLevelType w:val="multilevel"/>
    <w:tmpl w:val="0106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961FD0"/>
    <w:multiLevelType w:val="hybridMultilevel"/>
    <w:tmpl w:val="6B08AE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3859FB"/>
    <w:multiLevelType w:val="hybridMultilevel"/>
    <w:tmpl w:val="6F3002B4"/>
    <w:lvl w:ilvl="0" w:tplc="28AE068C">
      <w:start w:val="1"/>
      <w:numFmt w:val="decimal"/>
      <w:lvlText w:val="%1."/>
      <w:lvlJc w:val="left"/>
      <w:pPr>
        <w:ind w:left="720" w:hanging="360"/>
      </w:pPr>
      <w:rPr>
        <w:rFonts w:hint="default"/>
        <w:color w:val="004F5B" w:themeColor="accent1" w:themeShade="7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10E01C1"/>
    <w:multiLevelType w:val="multilevel"/>
    <w:tmpl w:val="0C964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AB1C53"/>
    <w:multiLevelType w:val="hybridMultilevel"/>
    <w:tmpl w:val="D7600768"/>
    <w:lvl w:ilvl="0" w:tplc="04070013">
      <w:start w:val="1"/>
      <w:numFmt w:val="upperRoman"/>
      <w:lvlText w:val="%1."/>
      <w:lvlJc w:val="righ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460C6F5A"/>
    <w:multiLevelType w:val="multilevel"/>
    <w:tmpl w:val="5BEE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D236C98"/>
    <w:multiLevelType w:val="hybridMultilevel"/>
    <w:tmpl w:val="CC3E0226"/>
    <w:lvl w:ilvl="0" w:tplc="292600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544530F"/>
    <w:multiLevelType w:val="hybridMultilevel"/>
    <w:tmpl w:val="0AB4FD46"/>
    <w:lvl w:ilvl="0" w:tplc="08CCCE04">
      <w:start w:val="1"/>
      <w:numFmt w:val="decimal"/>
      <w:lvlText w:val="III. %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5492B01"/>
    <w:multiLevelType w:val="hybridMultilevel"/>
    <w:tmpl w:val="16922940"/>
    <w:lvl w:ilvl="0" w:tplc="292600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7133560"/>
    <w:multiLevelType w:val="hybridMultilevel"/>
    <w:tmpl w:val="953832DE"/>
    <w:lvl w:ilvl="0" w:tplc="90B861E8">
      <w:start w:val="1"/>
      <w:numFmt w:val="decimal"/>
      <w:lvlText w:val="%1."/>
      <w:lvlJc w:val="left"/>
      <w:pPr>
        <w:ind w:left="720" w:hanging="360"/>
      </w:pPr>
      <w:rPr>
        <w:rFonts w:hint="default"/>
        <w:color w:val="595959" w:themeColor="text1" w:themeTint="A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9E579DD"/>
    <w:multiLevelType w:val="multilevel"/>
    <w:tmpl w:val="CD96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13021A"/>
    <w:multiLevelType w:val="hybridMultilevel"/>
    <w:tmpl w:val="65DE76A6"/>
    <w:lvl w:ilvl="0" w:tplc="292600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C654D2E"/>
    <w:multiLevelType w:val="multilevel"/>
    <w:tmpl w:val="56A0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D80963"/>
    <w:multiLevelType w:val="multilevel"/>
    <w:tmpl w:val="7BD0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5C61BD"/>
    <w:multiLevelType w:val="multilevel"/>
    <w:tmpl w:val="CAEA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9C4E37"/>
    <w:multiLevelType w:val="hybridMultilevel"/>
    <w:tmpl w:val="8FD8F5C2"/>
    <w:lvl w:ilvl="0" w:tplc="118225CC">
      <w:start w:val="1"/>
      <w:numFmt w:val="decimal"/>
      <w:lvlText w:val="II. %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6379D0"/>
    <w:multiLevelType w:val="hybridMultilevel"/>
    <w:tmpl w:val="FFFFFFFF"/>
    <w:lvl w:ilvl="0" w:tplc="26F031FC">
      <w:start w:val="1"/>
      <w:numFmt w:val="bullet"/>
      <w:lvlText w:val=""/>
      <w:lvlJc w:val="left"/>
      <w:pPr>
        <w:ind w:left="360" w:hanging="360"/>
      </w:pPr>
      <w:rPr>
        <w:rFonts w:ascii="Symbol" w:hAnsi="Symbol" w:hint="default"/>
      </w:rPr>
    </w:lvl>
    <w:lvl w:ilvl="1" w:tplc="F92242B8">
      <w:start w:val="1"/>
      <w:numFmt w:val="bullet"/>
      <w:lvlText w:val="o"/>
      <w:lvlJc w:val="left"/>
      <w:pPr>
        <w:ind w:left="1440" w:hanging="360"/>
      </w:pPr>
      <w:rPr>
        <w:rFonts w:ascii="Courier New" w:hAnsi="Courier New" w:hint="default"/>
      </w:rPr>
    </w:lvl>
    <w:lvl w:ilvl="2" w:tplc="DF30C1F0">
      <w:start w:val="1"/>
      <w:numFmt w:val="bullet"/>
      <w:lvlText w:val=""/>
      <w:lvlJc w:val="left"/>
      <w:pPr>
        <w:ind w:left="2160" w:hanging="360"/>
      </w:pPr>
      <w:rPr>
        <w:rFonts w:ascii="Wingdings" w:hAnsi="Wingdings" w:hint="default"/>
      </w:rPr>
    </w:lvl>
    <w:lvl w:ilvl="3" w:tplc="CAAE02D0">
      <w:start w:val="1"/>
      <w:numFmt w:val="bullet"/>
      <w:lvlText w:val=""/>
      <w:lvlJc w:val="left"/>
      <w:pPr>
        <w:ind w:left="2880" w:hanging="360"/>
      </w:pPr>
      <w:rPr>
        <w:rFonts w:ascii="Symbol" w:hAnsi="Symbol" w:hint="default"/>
      </w:rPr>
    </w:lvl>
    <w:lvl w:ilvl="4" w:tplc="4C90B260">
      <w:start w:val="1"/>
      <w:numFmt w:val="bullet"/>
      <w:lvlText w:val="o"/>
      <w:lvlJc w:val="left"/>
      <w:pPr>
        <w:ind w:left="3600" w:hanging="360"/>
      </w:pPr>
      <w:rPr>
        <w:rFonts w:ascii="Courier New" w:hAnsi="Courier New" w:hint="default"/>
      </w:rPr>
    </w:lvl>
    <w:lvl w:ilvl="5" w:tplc="C180E7F0">
      <w:start w:val="1"/>
      <w:numFmt w:val="bullet"/>
      <w:lvlText w:val=""/>
      <w:lvlJc w:val="left"/>
      <w:pPr>
        <w:ind w:left="4320" w:hanging="360"/>
      </w:pPr>
      <w:rPr>
        <w:rFonts w:ascii="Wingdings" w:hAnsi="Wingdings" w:hint="default"/>
      </w:rPr>
    </w:lvl>
    <w:lvl w:ilvl="6" w:tplc="9546039A">
      <w:start w:val="1"/>
      <w:numFmt w:val="bullet"/>
      <w:lvlText w:val=""/>
      <w:lvlJc w:val="left"/>
      <w:pPr>
        <w:ind w:left="5040" w:hanging="360"/>
      </w:pPr>
      <w:rPr>
        <w:rFonts w:ascii="Symbol" w:hAnsi="Symbol" w:hint="default"/>
      </w:rPr>
    </w:lvl>
    <w:lvl w:ilvl="7" w:tplc="A0CE992E">
      <w:start w:val="1"/>
      <w:numFmt w:val="bullet"/>
      <w:lvlText w:val="o"/>
      <w:lvlJc w:val="left"/>
      <w:pPr>
        <w:ind w:left="5760" w:hanging="360"/>
      </w:pPr>
      <w:rPr>
        <w:rFonts w:ascii="Courier New" w:hAnsi="Courier New" w:hint="default"/>
      </w:rPr>
    </w:lvl>
    <w:lvl w:ilvl="8" w:tplc="1A105FBE">
      <w:start w:val="1"/>
      <w:numFmt w:val="bullet"/>
      <w:lvlText w:val=""/>
      <w:lvlJc w:val="left"/>
      <w:pPr>
        <w:ind w:left="6480" w:hanging="360"/>
      </w:pPr>
      <w:rPr>
        <w:rFonts w:ascii="Wingdings" w:hAnsi="Wingdings" w:hint="default"/>
      </w:rPr>
    </w:lvl>
  </w:abstractNum>
  <w:abstractNum w:abstractNumId="52" w15:restartNumberingAfterBreak="0">
    <w:nsid w:val="6BF329D1"/>
    <w:multiLevelType w:val="hybridMultilevel"/>
    <w:tmpl w:val="E984F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20D2622"/>
    <w:multiLevelType w:val="hybridMultilevel"/>
    <w:tmpl w:val="64765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26F12B4"/>
    <w:multiLevelType w:val="hybridMultilevel"/>
    <w:tmpl w:val="FFFFFFFF"/>
    <w:lvl w:ilvl="0" w:tplc="54468A5A">
      <w:start w:val="1"/>
      <w:numFmt w:val="decimal"/>
      <w:lvlText w:val="%1."/>
      <w:lvlJc w:val="left"/>
      <w:pPr>
        <w:ind w:left="720" w:hanging="360"/>
      </w:pPr>
    </w:lvl>
    <w:lvl w:ilvl="1" w:tplc="2014F382">
      <w:start w:val="1"/>
      <w:numFmt w:val="lowerLetter"/>
      <w:lvlText w:val="%2."/>
      <w:lvlJc w:val="left"/>
      <w:pPr>
        <w:ind w:left="1440" w:hanging="360"/>
      </w:pPr>
    </w:lvl>
    <w:lvl w:ilvl="2" w:tplc="74848FB2">
      <w:start w:val="1"/>
      <w:numFmt w:val="lowerRoman"/>
      <w:lvlText w:val="%3."/>
      <w:lvlJc w:val="right"/>
      <w:pPr>
        <w:ind w:left="2160" w:hanging="180"/>
      </w:pPr>
    </w:lvl>
    <w:lvl w:ilvl="3" w:tplc="17020640">
      <w:start w:val="1"/>
      <w:numFmt w:val="decimal"/>
      <w:lvlText w:val="%4."/>
      <w:lvlJc w:val="left"/>
      <w:pPr>
        <w:ind w:left="2880" w:hanging="360"/>
      </w:pPr>
    </w:lvl>
    <w:lvl w:ilvl="4" w:tplc="24E6183A">
      <w:start w:val="1"/>
      <w:numFmt w:val="lowerLetter"/>
      <w:lvlText w:val="%5."/>
      <w:lvlJc w:val="left"/>
      <w:pPr>
        <w:ind w:left="3600" w:hanging="360"/>
      </w:pPr>
    </w:lvl>
    <w:lvl w:ilvl="5" w:tplc="AE4E7172">
      <w:start w:val="1"/>
      <w:numFmt w:val="lowerRoman"/>
      <w:lvlText w:val="%6."/>
      <w:lvlJc w:val="right"/>
      <w:pPr>
        <w:ind w:left="4320" w:hanging="180"/>
      </w:pPr>
    </w:lvl>
    <w:lvl w:ilvl="6" w:tplc="B462B282">
      <w:start w:val="1"/>
      <w:numFmt w:val="decimal"/>
      <w:lvlText w:val="%7."/>
      <w:lvlJc w:val="left"/>
      <w:pPr>
        <w:ind w:left="5040" w:hanging="360"/>
      </w:pPr>
    </w:lvl>
    <w:lvl w:ilvl="7" w:tplc="96E09F50">
      <w:start w:val="1"/>
      <w:numFmt w:val="lowerLetter"/>
      <w:lvlText w:val="%8."/>
      <w:lvlJc w:val="left"/>
      <w:pPr>
        <w:ind w:left="5760" w:hanging="360"/>
      </w:pPr>
    </w:lvl>
    <w:lvl w:ilvl="8" w:tplc="5A527FBA">
      <w:start w:val="1"/>
      <w:numFmt w:val="lowerRoman"/>
      <w:lvlText w:val="%9."/>
      <w:lvlJc w:val="right"/>
      <w:pPr>
        <w:ind w:left="6480" w:hanging="180"/>
      </w:pPr>
    </w:lvl>
  </w:abstractNum>
  <w:abstractNum w:abstractNumId="55" w15:restartNumberingAfterBreak="0">
    <w:nsid w:val="7331F55C"/>
    <w:multiLevelType w:val="hybridMultilevel"/>
    <w:tmpl w:val="2FB24DC2"/>
    <w:lvl w:ilvl="0" w:tplc="7F88E74C">
      <w:start w:val="1"/>
      <w:numFmt w:val="bullet"/>
      <w:lvlText w:val=""/>
      <w:lvlJc w:val="left"/>
      <w:pPr>
        <w:ind w:left="720" w:hanging="360"/>
      </w:pPr>
      <w:rPr>
        <w:rFonts w:ascii="Symbol" w:hAnsi="Symbol" w:hint="default"/>
      </w:rPr>
    </w:lvl>
    <w:lvl w:ilvl="1" w:tplc="EB4E9F7A">
      <w:start w:val="1"/>
      <w:numFmt w:val="bullet"/>
      <w:lvlText w:val="o"/>
      <w:lvlJc w:val="left"/>
      <w:pPr>
        <w:ind w:left="1440" w:hanging="360"/>
      </w:pPr>
      <w:rPr>
        <w:rFonts w:ascii="Courier New" w:hAnsi="Courier New" w:hint="default"/>
      </w:rPr>
    </w:lvl>
    <w:lvl w:ilvl="2" w:tplc="B0124DDC">
      <w:start w:val="1"/>
      <w:numFmt w:val="bullet"/>
      <w:lvlText w:val=""/>
      <w:lvlJc w:val="left"/>
      <w:pPr>
        <w:ind w:left="2160" w:hanging="360"/>
      </w:pPr>
      <w:rPr>
        <w:rFonts w:ascii="Wingdings" w:hAnsi="Wingdings" w:hint="default"/>
      </w:rPr>
    </w:lvl>
    <w:lvl w:ilvl="3" w:tplc="5D0C26A8">
      <w:start w:val="1"/>
      <w:numFmt w:val="bullet"/>
      <w:lvlText w:val=""/>
      <w:lvlJc w:val="left"/>
      <w:pPr>
        <w:ind w:left="2880" w:hanging="360"/>
      </w:pPr>
      <w:rPr>
        <w:rFonts w:ascii="Symbol" w:hAnsi="Symbol" w:hint="default"/>
      </w:rPr>
    </w:lvl>
    <w:lvl w:ilvl="4" w:tplc="81F86D38">
      <w:start w:val="1"/>
      <w:numFmt w:val="bullet"/>
      <w:lvlText w:val="o"/>
      <w:lvlJc w:val="left"/>
      <w:pPr>
        <w:ind w:left="3600" w:hanging="360"/>
      </w:pPr>
      <w:rPr>
        <w:rFonts w:ascii="Courier New" w:hAnsi="Courier New" w:hint="default"/>
      </w:rPr>
    </w:lvl>
    <w:lvl w:ilvl="5" w:tplc="8C5ADEEE">
      <w:start w:val="1"/>
      <w:numFmt w:val="bullet"/>
      <w:lvlText w:val=""/>
      <w:lvlJc w:val="left"/>
      <w:pPr>
        <w:ind w:left="4320" w:hanging="360"/>
      </w:pPr>
      <w:rPr>
        <w:rFonts w:ascii="Wingdings" w:hAnsi="Wingdings" w:hint="default"/>
      </w:rPr>
    </w:lvl>
    <w:lvl w:ilvl="6" w:tplc="E52ED7D8">
      <w:start w:val="1"/>
      <w:numFmt w:val="bullet"/>
      <w:lvlText w:val=""/>
      <w:lvlJc w:val="left"/>
      <w:pPr>
        <w:ind w:left="5040" w:hanging="360"/>
      </w:pPr>
      <w:rPr>
        <w:rFonts w:ascii="Symbol" w:hAnsi="Symbol" w:hint="default"/>
      </w:rPr>
    </w:lvl>
    <w:lvl w:ilvl="7" w:tplc="F732F66A">
      <w:start w:val="1"/>
      <w:numFmt w:val="bullet"/>
      <w:lvlText w:val="o"/>
      <w:lvlJc w:val="left"/>
      <w:pPr>
        <w:ind w:left="5760" w:hanging="360"/>
      </w:pPr>
      <w:rPr>
        <w:rFonts w:ascii="Courier New" w:hAnsi="Courier New" w:hint="default"/>
      </w:rPr>
    </w:lvl>
    <w:lvl w:ilvl="8" w:tplc="F504327C">
      <w:start w:val="1"/>
      <w:numFmt w:val="bullet"/>
      <w:lvlText w:val=""/>
      <w:lvlJc w:val="left"/>
      <w:pPr>
        <w:ind w:left="6480" w:hanging="360"/>
      </w:pPr>
      <w:rPr>
        <w:rFonts w:ascii="Wingdings" w:hAnsi="Wingdings" w:hint="default"/>
      </w:rPr>
    </w:lvl>
  </w:abstractNum>
  <w:abstractNum w:abstractNumId="56" w15:restartNumberingAfterBreak="0">
    <w:nsid w:val="73E44AD2"/>
    <w:multiLevelType w:val="hybridMultilevel"/>
    <w:tmpl w:val="AAEED728"/>
    <w:lvl w:ilvl="0" w:tplc="0407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4F2E6CD"/>
    <w:multiLevelType w:val="hybridMultilevel"/>
    <w:tmpl w:val="D8F8552C"/>
    <w:lvl w:ilvl="0" w:tplc="E7D2135A">
      <w:start w:val="1"/>
      <w:numFmt w:val="bullet"/>
      <w:lvlText w:val=""/>
      <w:lvlJc w:val="left"/>
      <w:pPr>
        <w:ind w:left="720" w:hanging="360"/>
      </w:pPr>
      <w:rPr>
        <w:rFonts w:ascii="Symbol" w:hAnsi="Symbol" w:hint="default"/>
      </w:rPr>
    </w:lvl>
    <w:lvl w:ilvl="1" w:tplc="A8787E64">
      <w:start w:val="1"/>
      <w:numFmt w:val="bullet"/>
      <w:lvlText w:val="o"/>
      <w:lvlJc w:val="left"/>
      <w:pPr>
        <w:ind w:left="1440" w:hanging="360"/>
      </w:pPr>
      <w:rPr>
        <w:rFonts w:ascii="Courier New" w:hAnsi="Courier New" w:hint="default"/>
      </w:rPr>
    </w:lvl>
    <w:lvl w:ilvl="2" w:tplc="2A2AE548">
      <w:start w:val="1"/>
      <w:numFmt w:val="bullet"/>
      <w:lvlText w:val=""/>
      <w:lvlJc w:val="left"/>
      <w:pPr>
        <w:ind w:left="2160" w:hanging="360"/>
      </w:pPr>
      <w:rPr>
        <w:rFonts w:ascii="Wingdings" w:hAnsi="Wingdings" w:hint="default"/>
      </w:rPr>
    </w:lvl>
    <w:lvl w:ilvl="3" w:tplc="7756ABC6">
      <w:start w:val="1"/>
      <w:numFmt w:val="bullet"/>
      <w:lvlText w:val=""/>
      <w:lvlJc w:val="left"/>
      <w:pPr>
        <w:ind w:left="2880" w:hanging="360"/>
      </w:pPr>
      <w:rPr>
        <w:rFonts w:ascii="Symbol" w:hAnsi="Symbol" w:hint="default"/>
      </w:rPr>
    </w:lvl>
    <w:lvl w:ilvl="4" w:tplc="4B52D80E">
      <w:start w:val="1"/>
      <w:numFmt w:val="bullet"/>
      <w:lvlText w:val="o"/>
      <w:lvlJc w:val="left"/>
      <w:pPr>
        <w:ind w:left="3600" w:hanging="360"/>
      </w:pPr>
      <w:rPr>
        <w:rFonts w:ascii="Courier New" w:hAnsi="Courier New" w:hint="default"/>
      </w:rPr>
    </w:lvl>
    <w:lvl w:ilvl="5" w:tplc="21E2559C">
      <w:start w:val="1"/>
      <w:numFmt w:val="bullet"/>
      <w:lvlText w:val=""/>
      <w:lvlJc w:val="left"/>
      <w:pPr>
        <w:ind w:left="4320" w:hanging="360"/>
      </w:pPr>
      <w:rPr>
        <w:rFonts w:ascii="Wingdings" w:hAnsi="Wingdings" w:hint="default"/>
      </w:rPr>
    </w:lvl>
    <w:lvl w:ilvl="6" w:tplc="941C5EF0">
      <w:start w:val="1"/>
      <w:numFmt w:val="bullet"/>
      <w:lvlText w:val=""/>
      <w:lvlJc w:val="left"/>
      <w:pPr>
        <w:ind w:left="5040" w:hanging="360"/>
      </w:pPr>
      <w:rPr>
        <w:rFonts w:ascii="Symbol" w:hAnsi="Symbol" w:hint="default"/>
      </w:rPr>
    </w:lvl>
    <w:lvl w:ilvl="7" w:tplc="72FA6908">
      <w:start w:val="1"/>
      <w:numFmt w:val="bullet"/>
      <w:lvlText w:val="o"/>
      <w:lvlJc w:val="left"/>
      <w:pPr>
        <w:ind w:left="5760" w:hanging="360"/>
      </w:pPr>
      <w:rPr>
        <w:rFonts w:ascii="Courier New" w:hAnsi="Courier New" w:hint="default"/>
      </w:rPr>
    </w:lvl>
    <w:lvl w:ilvl="8" w:tplc="DB004538">
      <w:start w:val="1"/>
      <w:numFmt w:val="bullet"/>
      <w:lvlText w:val=""/>
      <w:lvlJc w:val="left"/>
      <w:pPr>
        <w:ind w:left="6480" w:hanging="360"/>
      </w:pPr>
      <w:rPr>
        <w:rFonts w:ascii="Wingdings" w:hAnsi="Wingdings" w:hint="default"/>
      </w:rPr>
    </w:lvl>
  </w:abstractNum>
  <w:abstractNum w:abstractNumId="58" w15:restartNumberingAfterBreak="0">
    <w:nsid w:val="77095AEA"/>
    <w:multiLevelType w:val="hybridMultilevel"/>
    <w:tmpl w:val="2586CFB0"/>
    <w:lvl w:ilvl="0" w:tplc="18887E92">
      <w:start w:val="1"/>
      <w:numFmt w:val="bullet"/>
      <w:lvlText w:val="■"/>
      <w:lvlJc w:val="left"/>
      <w:pPr>
        <w:tabs>
          <w:tab w:val="num" w:pos="720"/>
        </w:tabs>
        <w:ind w:left="720" w:hanging="360"/>
      </w:pPr>
      <w:rPr>
        <w:rFonts w:ascii="Franklin Gothic Book" w:hAnsi="Franklin Gothic Book" w:hint="default"/>
      </w:rPr>
    </w:lvl>
    <w:lvl w:ilvl="1" w:tplc="41023A54" w:tentative="1">
      <w:start w:val="1"/>
      <w:numFmt w:val="bullet"/>
      <w:lvlText w:val="■"/>
      <w:lvlJc w:val="left"/>
      <w:pPr>
        <w:tabs>
          <w:tab w:val="num" w:pos="1440"/>
        </w:tabs>
        <w:ind w:left="1440" w:hanging="360"/>
      </w:pPr>
      <w:rPr>
        <w:rFonts w:ascii="Franklin Gothic Book" w:hAnsi="Franklin Gothic Book" w:hint="default"/>
      </w:rPr>
    </w:lvl>
    <w:lvl w:ilvl="2" w:tplc="346EA7CE" w:tentative="1">
      <w:start w:val="1"/>
      <w:numFmt w:val="bullet"/>
      <w:lvlText w:val="■"/>
      <w:lvlJc w:val="left"/>
      <w:pPr>
        <w:tabs>
          <w:tab w:val="num" w:pos="2160"/>
        </w:tabs>
        <w:ind w:left="2160" w:hanging="360"/>
      </w:pPr>
      <w:rPr>
        <w:rFonts w:ascii="Franklin Gothic Book" w:hAnsi="Franklin Gothic Book" w:hint="default"/>
      </w:rPr>
    </w:lvl>
    <w:lvl w:ilvl="3" w:tplc="16B6B79E" w:tentative="1">
      <w:start w:val="1"/>
      <w:numFmt w:val="bullet"/>
      <w:lvlText w:val="■"/>
      <w:lvlJc w:val="left"/>
      <w:pPr>
        <w:tabs>
          <w:tab w:val="num" w:pos="2880"/>
        </w:tabs>
        <w:ind w:left="2880" w:hanging="360"/>
      </w:pPr>
      <w:rPr>
        <w:rFonts w:ascii="Franklin Gothic Book" w:hAnsi="Franklin Gothic Book" w:hint="default"/>
      </w:rPr>
    </w:lvl>
    <w:lvl w:ilvl="4" w:tplc="D95E6480" w:tentative="1">
      <w:start w:val="1"/>
      <w:numFmt w:val="bullet"/>
      <w:lvlText w:val="■"/>
      <w:lvlJc w:val="left"/>
      <w:pPr>
        <w:tabs>
          <w:tab w:val="num" w:pos="3600"/>
        </w:tabs>
        <w:ind w:left="3600" w:hanging="360"/>
      </w:pPr>
      <w:rPr>
        <w:rFonts w:ascii="Franklin Gothic Book" w:hAnsi="Franklin Gothic Book" w:hint="default"/>
      </w:rPr>
    </w:lvl>
    <w:lvl w:ilvl="5" w:tplc="0EA660EA" w:tentative="1">
      <w:start w:val="1"/>
      <w:numFmt w:val="bullet"/>
      <w:lvlText w:val="■"/>
      <w:lvlJc w:val="left"/>
      <w:pPr>
        <w:tabs>
          <w:tab w:val="num" w:pos="4320"/>
        </w:tabs>
        <w:ind w:left="4320" w:hanging="360"/>
      </w:pPr>
      <w:rPr>
        <w:rFonts w:ascii="Franklin Gothic Book" w:hAnsi="Franklin Gothic Book" w:hint="default"/>
      </w:rPr>
    </w:lvl>
    <w:lvl w:ilvl="6" w:tplc="65F4BD84" w:tentative="1">
      <w:start w:val="1"/>
      <w:numFmt w:val="bullet"/>
      <w:lvlText w:val="■"/>
      <w:lvlJc w:val="left"/>
      <w:pPr>
        <w:tabs>
          <w:tab w:val="num" w:pos="5040"/>
        </w:tabs>
        <w:ind w:left="5040" w:hanging="360"/>
      </w:pPr>
      <w:rPr>
        <w:rFonts w:ascii="Franklin Gothic Book" w:hAnsi="Franklin Gothic Book" w:hint="default"/>
      </w:rPr>
    </w:lvl>
    <w:lvl w:ilvl="7" w:tplc="1174D6E6" w:tentative="1">
      <w:start w:val="1"/>
      <w:numFmt w:val="bullet"/>
      <w:lvlText w:val="■"/>
      <w:lvlJc w:val="left"/>
      <w:pPr>
        <w:tabs>
          <w:tab w:val="num" w:pos="5760"/>
        </w:tabs>
        <w:ind w:left="5760" w:hanging="360"/>
      </w:pPr>
      <w:rPr>
        <w:rFonts w:ascii="Franklin Gothic Book" w:hAnsi="Franklin Gothic Book" w:hint="default"/>
      </w:rPr>
    </w:lvl>
    <w:lvl w:ilvl="8" w:tplc="AF94408C" w:tentative="1">
      <w:start w:val="1"/>
      <w:numFmt w:val="bullet"/>
      <w:lvlText w:val="■"/>
      <w:lvlJc w:val="left"/>
      <w:pPr>
        <w:tabs>
          <w:tab w:val="num" w:pos="6480"/>
        </w:tabs>
        <w:ind w:left="6480" w:hanging="360"/>
      </w:pPr>
      <w:rPr>
        <w:rFonts w:ascii="Franklin Gothic Book" w:hAnsi="Franklin Gothic Book" w:hint="default"/>
      </w:rPr>
    </w:lvl>
  </w:abstractNum>
  <w:abstractNum w:abstractNumId="59" w15:restartNumberingAfterBreak="0">
    <w:nsid w:val="7999315A"/>
    <w:multiLevelType w:val="hybridMultilevel"/>
    <w:tmpl w:val="0630DDFC"/>
    <w:lvl w:ilvl="0" w:tplc="F7B0BB8C">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AF969F2"/>
    <w:multiLevelType w:val="hybridMultilevel"/>
    <w:tmpl w:val="FFFFFFFF"/>
    <w:lvl w:ilvl="0" w:tplc="B91AA00E">
      <w:start w:val="1"/>
      <w:numFmt w:val="bullet"/>
      <w:lvlText w:val=""/>
      <w:lvlJc w:val="left"/>
      <w:pPr>
        <w:ind w:left="360" w:hanging="360"/>
      </w:pPr>
      <w:rPr>
        <w:rFonts w:ascii="Symbol" w:hAnsi="Symbol" w:hint="default"/>
      </w:rPr>
    </w:lvl>
    <w:lvl w:ilvl="1" w:tplc="CCC2A238">
      <w:start w:val="1"/>
      <w:numFmt w:val="bullet"/>
      <w:lvlText w:val="o"/>
      <w:lvlJc w:val="left"/>
      <w:pPr>
        <w:ind w:left="1440" w:hanging="360"/>
      </w:pPr>
      <w:rPr>
        <w:rFonts w:ascii="Courier New" w:hAnsi="Courier New" w:hint="default"/>
      </w:rPr>
    </w:lvl>
    <w:lvl w:ilvl="2" w:tplc="DC683814">
      <w:start w:val="1"/>
      <w:numFmt w:val="bullet"/>
      <w:lvlText w:val=""/>
      <w:lvlJc w:val="left"/>
      <w:pPr>
        <w:ind w:left="2160" w:hanging="360"/>
      </w:pPr>
      <w:rPr>
        <w:rFonts w:ascii="Wingdings" w:hAnsi="Wingdings" w:hint="default"/>
      </w:rPr>
    </w:lvl>
    <w:lvl w:ilvl="3" w:tplc="DCB6C5E4">
      <w:start w:val="1"/>
      <w:numFmt w:val="bullet"/>
      <w:lvlText w:val=""/>
      <w:lvlJc w:val="left"/>
      <w:pPr>
        <w:ind w:left="2880" w:hanging="360"/>
      </w:pPr>
      <w:rPr>
        <w:rFonts w:ascii="Symbol" w:hAnsi="Symbol" w:hint="default"/>
      </w:rPr>
    </w:lvl>
    <w:lvl w:ilvl="4" w:tplc="424486EA">
      <w:start w:val="1"/>
      <w:numFmt w:val="bullet"/>
      <w:lvlText w:val="o"/>
      <w:lvlJc w:val="left"/>
      <w:pPr>
        <w:ind w:left="3600" w:hanging="360"/>
      </w:pPr>
      <w:rPr>
        <w:rFonts w:ascii="Courier New" w:hAnsi="Courier New" w:hint="default"/>
      </w:rPr>
    </w:lvl>
    <w:lvl w:ilvl="5" w:tplc="35FC7DA4">
      <w:start w:val="1"/>
      <w:numFmt w:val="bullet"/>
      <w:lvlText w:val=""/>
      <w:lvlJc w:val="left"/>
      <w:pPr>
        <w:ind w:left="4320" w:hanging="360"/>
      </w:pPr>
      <w:rPr>
        <w:rFonts w:ascii="Wingdings" w:hAnsi="Wingdings" w:hint="default"/>
      </w:rPr>
    </w:lvl>
    <w:lvl w:ilvl="6" w:tplc="67AA5ED6">
      <w:start w:val="1"/>
      <w:numFmt w:val="bullet"/>
      <w:lvlText w:val=""/>
      <w:lvlJc w:val="left"/>
      <w:pPr>
        <w:ind w:left="5040" w:hanging="360"/>
      </w:pPr>
      <w:rPr>
        <w:rFonts w:ascii="Symbol" w:hAnsi="Symbol" w:hint="default"/>
      </w:rPr>
    </w:lvl>
    <w:lvl w:ilvl="7" w:tplc="8B42CE12">
      <w:start w:val="1"/>
      <w:numFmt w:val="bullet"/>
      <w:lvlText w:val="o"/>
      <w:lvlJc w:val="left"/>
      <w:pPr>
        <w:ind w:left="5760" w:hanging="360"/>
      </w:pPr>
      <w:rPr>
        <w:rFonts w:ascii="Courier New" w:hAnsi="Courier New" w:hint="default"/>
      </w:rPr>
    </w:lvl>
    <w:lvl w:ilvl="8" w:tplc="489A9530">
      <w:start w:val="1"/>
      <w:numFmt w:val="bullet"/>
      <w:lvlText w:val=""/>
      <w:lvlJc w:val="left"/>
      <w:pPr>
        <w:ind w:left="6480" w:hanging="360"/>
      </w:pPr>
      <w:rPr>
        <w:rFonts w:ascii="Wingdings" w:hAnsi="Wingdings" w:hint="default"/>
      </w:rPr>
    </w:lvl>
  </w:abstractNum>
  <w:abstractNum w:abstractNumId="61" w15:restartNumberingAfterBreak="0">
    <w:nsid w:val="7DD53621"/>
    <w:multiLevelType w:val="hybridMultilevel"/>
    <w:tmpl w:val="FEBE5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E4E35F7"/>
    <w:multiLevelType w:val="hybridMultilevel"/>
    <w:tmpl w:val="FFFFFFFF"/>
    <w:lvl w:ilvl="0" w:tplc="42F04EA8">
      <w:start w:val="1"/>
      <w:numFmt w:val="bullet"/>
      <w:lvlText w:val=""/>
      <w:lvlJc w:val="left"/>
      <w:pPr>
        <w:ind w:left="360" w:hanging="360"/>
      </w:pPr>
      <w:rPr>
        <w:rFonts w:ascii="Symbol" w:hAnsi="Symbol" w:hint="default"/>
      </w:rPr>
    </w:lvl>
    <w:lvl w:ilvl="1" w:tplc="194244F2">
      <w:start w:val="1"/>
      <w:numFmt w:val="bullet"/>
      <w:lvlText w:val="o"/>
      <w:lvlJc w:val="left"/>
      <w:pPr>
        <w:ind w:left="1440" w:hanging="360"/>
      </w:pPr>
      <w:rPr>
        <w:rFonts w:ascii="Courier New" w:hAnsi="Courier New" w:hint="default"/>
      </w:rPr>
    </w:lvl>
    <w:lvl w:ilvl="2" w:tplc="65980896">
      <w:start w:val="1"/>
      <w:numFmt w:val="bullet"/>
      <w:lvlText w:val=""/>
      <w:lvlJc w:val="left"/>
      <w:pPr>
        <w:ind w:left="2160" w:hanging="360"/>
      </w:pPr>
      <w:rPr>
        <w:rFonts w:ascii="Wingdings" w:hAnsi="Wingdings" w:hint="default"/>
      </w:rPr>
    </w:lvl>
    <w:lvl w:ilvl="3" w:tplc="D9EA9844">
      <w:start w:val="1"/>
      <w:numFmt w:val="bullet"/>
      <w:lvlText w:val=""/>
      <w:lvlJc w:val="left"/>
      <w:pPr>
        <w:ind w:left="2880" w:hanging="360"/>
      </w:pPr>
      <w:rPr>
        <w:rFonts w:ascii="Symbol" w:hAnsi="Symbol" w:hint="default"/>
      </w:rPr>
    </w:lvl>
    <w:lvl w:ilvl="4" w:tplc="13A4F144">
      <w:start w:val="1"/>
      <w:numFmt w:val="bullet"/>
      <w:lvlText w:val="o"/>
      <w:lvlJc w:val="left"/>
      <w:pPr>
        <w:ind w:left="3600" w:hanging="360"/>
      </w:pPr>
      <w:rPr>
        <w:rFonts w:ascii="Courier New" w:hAnsi="Courier New" w:hint="default"/>
      </w:rPr>
    </w:lvl>
    <w:lvl w:ilvl="5" w:tplc="5F34ABC6">
      <w:start w:val="1"/>
      <w:numFmt w:val="bullet"/>
      <w:lvlText w:val=""/>
      <w:lvlJc w:val="left"/>
      <w:pPr>
        <w:ind w:left="4320" w:hanging="360"/>
      </w:pPr>
      <w:rPr>
        <w:rFonts w:ascii="Wingdings" w:hAnsi="Wingdings" w:hint="default"/>
      </w:rPr>
    </w:lvl>
    <w:lvl w:ilvl="6" w:tplc="378C4838">
      <w:start w:val="1"/>
      <w:numFmt w:val="bullet"/>
      <w:lvlText w:val=""/>
      <w:lvlJc w:val="left"/>
      <w:pPr>
        <w:ind w:left="5040" w:hanging="360"/>
      </w:pPr>
      <w:rPr>
        <w:rFonts w:ascii="Symbol" w:hAnsi="Symbol" w:hint="default"/>
      </w:rPr>
    </w:lvl>
    <w:lvl w:ilvl="7" w:tplc="DDD02344">
      <w:start w:val="1"/>
      <w:numFmt w:val="bullet"/>
      <w:lvlText w:val="o"/>
      <w:lvlJc w:val="left"/>
      <w:pPr>
        <w:ind w:left="5760" w:hanging="360"/>
      </w:pPr>
      <w:rPr>
        <w:rFonts w:ascii="Courier New" w:hAnsi="Courier New" w:hint="default"/>
      </w:rPr>
    </w:lvl>
    <w:lvl w:ilvl="8" w:tplc="60065718">
      <w:start w:val="1"/>
      <w:numFmt w:val="bullet"/>
      <w:lvlText w:val=""/>
      <w:lvlJc w:val="left"/>
      <w:pPr>
        <w:ind w:left="6480" w:hanging="360"/>
      </w:pPr>
      <w:rPr>
        <w:rFonts w:ascii="Wingdings" w:hAnsi="Wingdings" w:hint="default"/>
      </w:rPr>
    </w:lvl>
  </w:abstractNum>
  <w:num w:numId="1" w16cid:durableId="276718941">
    <w:abstractNumId w:val="9"/>
  </w:num>
  <w:num w:numId="2" w16cid:durableId="97722688">
    <w:abstractNumId w:val="8"/>
  </w:num>
  <w:num w:numId="3" w16cid:durableId="640692275">
    <w:abstractNumId w:val="8"/>
  </w:num>
  <w:num w:numId="4" w16cid:durableId="1534221457">
    <w:abstractNumId w:val="9"/>
  </w:num>
  <w:num w:numId="5" w16cid:durableId="1186793096">
    <w:abstractNumId w:val="40"/>
  </w:num>
  <w:num w:numId="6" w16cid:durableId="2027948770">
    <w:abstractNumId w:val="11"/>
  </w:num>
  <w:num w:numId="7" w16cid:durableId="1317567183">
    <w:abstractNumId w:val="14"/>
  </w:num>
  <w:num w:numId="8" w16cid:durableId="1851523262">
    <w:abstractNumId w:val="7"/>
  </w:num>
  <w:num w:numId="9" w16cid:durableId="688487553">
    <w:abstractNumId w:val="6"/>
  </w:num>
  <w:num w:numId="10" w16cid:durableId="360934289">
    <w:abstractNumId w:val="5"/>
  </w:num>
  <w:num w:numId="11" w16cid:durableId="1224218010">
    <w:abstractNumId w:val="4"/>
  </w:num>
  <w:num w:numId="12" w16cid:durableId="30963588">
    <w:abstractNumId w:val="3"/>
  </w:num>
  <w:num w:numId="13" w16cid:durableId="596868986">
    <w:abstractNumId w:val="2"/>
  </w:num>
  <w:num w:numId="14" w16cid:durableId="1770001395">
    <w:abstractNumId w:val="1"/>
  </w:num>
  <w:num w:numId="15" w16cid:durableId="2022660318">
    <w:abstractNumId w:val="0"/>
  </w:num>
  <w:num w:numId="16" w16cid:durableId="804929342">
    <w:abstractNumId w:val="31"/>
  </w:num>
  <w:num w:numId="17" w16cid:durableId="1844009738">
    <w:abstractNumId w:val="48"/>
  </w:num>
  <w:num w:numId="18" w16cid:durableId="1236089234">
    <w:abstractNumId w:val="37"/>
  </w:num>
  <w:num w:numId="19" w16cid:durableId="1391879488">
    <w:abstractNumId w:val="47"/>
  </w:num>
  <w:num w:numId="20" w16cid:durableId="505486947">
    <w:abstractNumId w:val="38"/>
  </w:num>
  <w:num w:numId="21" w16cid:durableId="1917208294">
    <w:abstractNumId w:val="45"/>
  </w:num>
  <w:num w:numId="22" w16cid:durableId="412704625">
    <w:abstractNumId w:val="16"/>
  </w:num>
  <w:num w:numId="23" w16cid:durableId="2122256929">
    <w:abstractNumId w:val="22"/>
  </w:num>
  <w:num w:numId="24" w16cid:durableId="1221288695">
    <w:abstractNumId w:val="18"/>
  </w:num>
  <w:num w:numId="25" w16cid:durableId="2087191614">
    <w:abstractNumId w:val="39"/>
  </w:num>
  <w:num w:numId="26" w16cid:durableId="1390807728">
    <w:abstractNumId w:val="49"/>
  </w:num>
  <w:num w:numId="27" w16cid:durableId="2119710566">
    <w:abstractNumId w:val="34"/>
  </w:num>
  <w:num w:numId="28" w16cid:durableId="237135757">
    <w:abstractNumId w:val="28"/>
  </w:num>
  <w:num w:numId="29" w16cid:durableId="2141804469">
    <w:abstractNumId w:val="9"/>
  </w:num>
  <w:num w:numId="30" w16cid:durableId="192349345">
    <w:abstractNumId w:val="9"/>
  </w:num>
  <w:num w:numId="31" w16cid:durableId="1349912866">
    <w:abstractNumId w:val="9"/>
  </w:num>
  <w:num w:numId="32" w16cid:durableId="888807134">
    <w:abstractNumId w:val="9"/>
  </w:num>
  <w:num w:numId="33" w16cid:durableId="2071148438">
    <w:abstractNumId w:val="9"/>
  </w:num>
  <w:num w:numId="34" w16cid:durableId="58327071">
    <w:abstractNumId w:val="9"/>
  </w:num>
  <w:num w:numId="35" w16cid:durableId="1664510115">
    <w:abstractNumId w:val="9"/>
  </w:num>
  <w:num w:numId="36" w16cid:durableId="317153223">
    <w:abstractNumId w:val="9"/>
  </w:num>
  <w:num w:numId="37" w16cid:durableId="1545022053">
    <w:abstractNumId w:val="9"/>
  </w:num>
  <w:num w:numId="38" w16cid:durableId="48460292">
    <w:abstractNumId w:val="9"/>
  </w:num>
  <w:num w:numId="39" w16cid:durableId="1717973444">
    <w:abstractNumId w:val="9"/>
  </w:num>
  <w:num w:numId="40" w16cid:durableId="6909616">
    <w:abstractNumId w:val="20"/>
  </w:num>
  <w:num w:numId="41" w16cid:durableId="1317995286">
    <w:abstractNumId w:val="58"/>
  </w:num>
  <w:num w:numId="42" w16cid:durableId="265575416">
    <w:abstractNumId w:val="9"/>
  </w:num>
  <w:num w:numId="43" w16cid:durableId="1452091950">
    <w:abstractNumId w:val="53"/>
  </w:num>
  <w:num w:numId="44" w16cid:durableId="1900822648">
    <w:abstractNumId w:val="13"/>
  </w:num>
  <w:num w:numId="45" w16cid:durableId="228997651">
    <w:abstractNumId w:val="24"/>
  </w:num>
  <w:num w:numId="46" w16cid:durableId="1026711550">
    <w:abstractNumId w:val="41"/>
  </w:num>
  <w:num w:numId="47" w16cid:durableId="1595355311">
    <w:abstractNumId w:val="9"/>
  </w:num>
  <w:num w:numId="48" w16cid:durableId="1149783507">
    <w:abstractNumId w:val="30"/>
  </w:num>
  <w:num w:numId="49" w16cid:durableId="994603218">
    <w:abstractNumId w:val="9"/>
  </w:num>
  <w:num w:numId="50" w16cid:durableId="426734382">
    <w:abstractNumId w:val="9"/>
  </w:num>
  <w:num w:numId="51" w16cid:durableId="208228338">
    <w:abstractNumId w:val="9"/>
  </w:num>
  <w:num w:numId="52" w16cid:durableId="1531143178">
    <w:abstractNumId w:val="46"/>
  </w:num>
  <w:num w:numId="53" w16cid:durableId="708803218">
    <w:abstractNumId w:val="43"/>
  </w:num>
  <w:num w:numId="54" w16cid:durableId="1781728308">
    <w:abstractNumId w:val="26"/>
  </w:num>
  <w:num w:numId="55" w16cid:durableId="1203438338">
    <w:abstractNumId w:val="32"/>
  </w:num>
  <w:num w:numId="56" w16cid:durableId="1604341491">
    <w:abstractNumId w:val="19"/>
  </w:num>
  <w:num w:numId="57" w16cid:durableId="1651248324">
    <w:abstractNumId w:val="9"/>
  </w:num>
  <w:num w:numId="58" w16cid:durableId="1428425020">
    <w:abstractNumId w:val="9"/>
  </w:num>
  <w:num w:numId="59" w16cid:durableId="1762681211">
    <w:abstractNumId w:val="52"/>
  </w:num>
  <w:num w:numId="60" w16cid:durableId="376904534">
    <w:abstractNumId w:val="23"/>
  </w:num>
  <w:num w:numId="61" w16cid:durableId="665934794">
    <w:abstractNumId w:val="36"/>
  </w:num>
  <w:num w:numId="62" w16cid:durableId="1925721216">
    <w:abstractNumId w:val="33"/>
  </w:num>
  <w:num w:numId="63" w16cid:durableId="693386451">
    <w:abstractNumId w:val="10"/>
  </w:num>
  <w:num w:numId="64" w16cid:durableId="326637895">
    <w:abstractNumId w:val="59"/>
  </w:num>
  <w:num w:numId="65" w16cid:durableId="900944355">
    <w:abstractNumId w:val="44"/>
  </w:num>
  <w:num w:numId="66" w16cid:durableId="1737975021">
    <w:abstractNumId w:val="57"/>
  </w:num>
  <w:num w:numId="67" w16cid:durableId="1197355075">
    <w:abstractNumId w:val="35"/>
  </w:num>
  <w:num w:numId="68" w16cid:durableId="1195114683">
    <w:abstractNumId w:val="9"/>
  </w:num>
  <w:num w:numId="69" w16cid:durableId="226721035">
    <w:abstractNumId w:val="9"/>
  </w:num>
  <w:num w:numId="70" w16cid:durableId="1302535185">
    <w:abstractNumId w:val="9"/>
  </w:num>
  <w:num w:numId="71" w16cid:durableId="1774662968">
    <w:abstractNumId w:val="9"/>
  </w:num>
  <w:num w:numId="72" w16cid:durableId="1412700360">
    <w:abstractNumId w:val="54"/>
  </w:num>
  <w:num w:numId="73" w16cid:durableId="1495949624">
    <w:abstractNumId w:val="61"/>
  </w:num>
  <w:num w:numId="74" w16cid:durableId="749932905">
    <w:abstractNumId w:val="15"/>
  </w:num>
  <w:num w:numId="75" w16cid:durableId="1325544781">
    <w:abstractNumId w:val="25"/>
  </w:num>
  <w:num w:numId="76" w16cid:durableId="143284117">
    <w:abstractNumId w:val="9"/>
  </w:num>
  <w:num w:numId="77" w16cid:durableId="1791514585">
    <w:abstractNumId w:val="9"/>
  </w:num>
  <w:num w:numId="78" w16cid:durableId="10885977">
    <w:abstractNumId w:val="9"/>
  </w:num>
  <w:num w:numId="79" w16cid:durableId="876544531">
    <w:abstractNumId w:val="9"/>
  </w:num>
  <w:num w:numId="80" w16cid:durableId="779682547">
    <w:abstractNumId w:val="9"/>
  </w:num>
  <w:num w:numId="81" w16cid:durableId="2072536615">
    <w:abstractNumId w:val="9"/>
  </w:num>
  <w:num w:numId="82" w16cid:durableId="1817330689">
    <w:abstractNumId w:val="9"/>
  </w:num>
  <w:num w:numId="83" w16cid:durableId="1075512693">
    <w:abstractNumId w:val="9"/>
  </w:num>
  <w:num w:numId="84" w16cid:durableId="1498960458">
    <w:abstractNumId w:val="9"/>
  </w:num>
  <w:num w:numId="85" w16cid:durableId="156505982">
    <w:abstractNumId w:val="9"/>
  </w:num>
  <w:num w:numId="86" w16cid:durableId="790711471">
    <w:abstractNumId w:val="60"/>
  </w:num>
  <w:num w:numId="87" w16cid:durableId="1874610208">
    <w:abstractNumId w:val="27"/>
  </w:num>
  <w:num w:numId="88" w16cid:durableId="2036691412">
    <w:abstractNumId w:val="29"/>
  </w:num>
  <w:num w:numId="89" w16cid:durableId="1574965946">
    <w:abstractNumId w:val="17"/>
  </w:num>
  <w:num w:numId="90" w16cid:durableId="2011714598">
    <w:abstractNumId w:val="62"/>
  </w:num>
  <w:num w:numId="91" w16cid:durableId="877200731">
    <w:abstractNumId w:val="51"/>
  </w:num>
  <w:num w:numId="92" w16cid:durableId="922952752">
    <w:abstractNumId w:val="9"/>
  </w:num>
  <w:num w:numId="93" w16cid:durableId="1610694300">
    <w:abstractNumId w:val="21"/>
  </w:num>
  <w:num w:numId="94" w16cid:durableId="567036021">
    <w:abstractNumId w:val="55"/>
  </w:num>
  <w:num w:numId="95" w16cid:durableId="1971014640">
    <w:abstractNumId w:val="56"/>
  </w:num>
  <w:num w:numId="96" w16cid:durableId="1977097913">
    <w:abstractNumId w:val="42"/>
  </w:num>
  <w:num w:numId="97" w16cid:durableId="1729188230">
    <w:abstractNumId w:val="50"/>
  </w:num>
  <w:num w:numId="98" w16cid:durableId="545218102">
    <w:abstractNumId w:val="9"/>
  </w:num>
  <w:num w:numId="99" w16cid:durableId="915482500">
    <w:abstractNumId w:val="12"/>
  </w:num>
  <w:numIdMacAtCleanup w:val="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Leipold - BDAE Gruppe">
    <w15:presenceInfo w15:providerId="AD" w15:userId="S::jonathan.leipold@bdae-gruppe.de::5c21353f-8d8a-4f99-a06d-2066f2aff616"/>
  </w15:person>
  <w15:person w15:author="Gastbenutzer">
    <w15:presenceInfo w15:providerId="AD" w15:userId="S::urn:spo:anon#d137bbd1646e12d2bb0aa1699cfbfe85074ba88de44726b5f84cca6aeab3351b::"/>
  </w15:person>
  <w15:person w15:author="Gastbenutzer [2]">
    <w15:presenceInfo w15:providerId="AD" w15:userId="S::urn:spo:anon#e0caea91d1356f746f665616ab61e5dd36514e33d24707bbd6ed91a2e0b6d8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42A"/>
    <w:rsid w:val="00000308"/>
    <w:rsid w:val="000024DD"/>
    <w:rsid w:val="00002776"/>
    <w:rsid w:val="00002EEE"/>
    <w:rsid w:val="00003813"/>
    <w:rsid w:val="0000687B"/>
    <w:rsid w:val="00007434"/>
    <w:rsid w:val="000074C0"/>
    <w:rsid w:val="000078BA"/>
    <w:rsid w:val="00010044"/>
    <w:rsid w:val="00010B19"/>
    <w:rsid w:val="000113C3"/>
    <w:rsid w:val="000123A4"/>
    <w:rsid w:val="00012C45"/>
    <w:rsid w:val="0001329D"/>
    <w:rsid w:val="00013BB6"/>
    <w:rsid w:val="00013F64"/>
    <w:rsid w:val="000149CD"/>
    <w:rsid w:val="000149FC"/>
    <w:rsid w:val="00014DD9"/>
    <w:rsid w:val="000153BD"/>
    <w:rsid w:val="000154EA"/>
    <w:rsid w:val="0001717B"/>
    <w:rsid w:val="00017719"/>
    <w:rsid w:val="00017CA9"/>
    <w:rsid w:val="00017CD7"/>
    <w:rsid w:val="00017DEE"/>
    <w:rsid w:val="000200E9"/>
    <w:rsid w:val="00020A76"/>
    <w:rsid w:val="00020D58"/>
    <w:rsid w:val="00020FBB"/>
    <w:rsid w:val="00021827"/>
    <w:rsid w:val="00022572"/>
    <w:rsid w:val="0002321C"/>
    <w:rsid w:val="00023292"/>
    <w:rsid w:val="000276A3"/>
    <w:rsid w:val="00030062"/>
    <w:rsid w:val="00031C68"/>
    <w:rsid w:val="0003232B"/>
    <w:rsid w:val="00032B2F"/>
    <w:rsid w:val="00032B5C"/>
    <w:rsid w:val="00033D20"/>
    <w:rsid w:val="0003428F"/>
    <w:rsid w:val="00034E84"/>
    <w:rsid w:val="000367E0"/>
    <w:rsid w:val="00036889"/>
    <w:rsid w:val="00036D07"/>
    <w:rsid w:val="00036E9E"/>
    <w:rsid w:val="0003731A"/>
    <w:rsid w:val="00037903"/>
    <w:rsid w:val="00037E89"/>
    <w:rsid w:val="000402A2"/>
    <w:rsid w:val="00040A5B"/>
    <w:rsid w:val="00041A36"/>
    <w:rsid w:val="00044214"/>
    <w:rsid w:val="000462C5"/>
    <w:rsid w:val="000468B6"/>
    <w:rsid w:val="00047DF0"/>
    <w:rsid w:val="000508A1"/>
    <w:rsid w:val="000531AC"/>
    <w:rsid w:val="00055531"/>
    <w:rsid w:val="00055989"/>
    <w:rsid w:val="00055E48"/>
    <w:rsid w:val="0005654E"/>
    <w:rsid w:val="00057E86"/>
    <w:rsid w:val="00060BE9"/>
    <w:rsid w:val="00060D64"/>
    <w:rsid w:val="00061D17"/>
    <w:rsid w:val="00063D9C"/>
    <w:rsid w:val="00064470"/>
    <w:rsid w:val="00066E83"/>
    <w:rsid w:val="000677FD"/>
    <w:rsid w:val="00067912"/>
    <w:rsid w:val="0007058F"/>
    <w:rsid w:val="0007102E"/>
    <w:rsid w:val="000726B6"/>
    <w:rsid w:val="00074582"/>
    <w:rsid w:val="000746FE"/>
    <w:rsid w:val="00075402"/>
    <w:rsid w:val="00075595"/>
    <w:rsid w:val="00075854"/>
    <w:rsid w:val="00077584"/>
    <w:rsid w:val="00081B52"/>
    <w:rsid w:val="00082866"/>
    <w:rsid w:val="0008318E"/>
    <w:rsid w:val="000834C8"/>
    <w:rsid w:val="0008400F"/>
    <w:rsid w:val="00084C06"/>
    <w:rsid w:val="00084D03"/>
    <w:rsid w:val="00085565"/>
    <w:rsid w:val="0008642A"/>
    <w:rsid w:val="00087224"/>
    <w:rsid w:val="00087A69"/>
    <w:rsid w:val="00087D8B"/>
    <w:rsid w:val="000903F0"/>
    <w:rsid w:val="000920C7"/>
    <w:rsid w:val="00093A94"/>
    <w:rsid w:val="000941F3"/>
    <w:rsid w:val="000943E5"/>
    <w:rsid w:val="00094D52"/>
    <w:rsid w:val="00097D10"/>
    <w:rsid w:val="00097E1B"/>
    <w:rsid w:val="000A0231"/>
    <w:rsid w:val="000A0C5E"/>
    <w:rsid w:val="000A1298"/>
    <w:rsid w:val="000A2BA4"/>
    <w:rsid w:val="000A3411"/>
    <w:rsid w:val="000A372C"/>
    <w:rsid w:val="000A39A5"/>
    <w:rsid w:val="000A3B50"/>
    <w:rsid w:val="000A4DA0"/>
    <w:rsid w:val="000A5C36"/>
    <w:rsid w:val="000A6274"/>
    <w:rsid w:val="000B0269"/>
    <w:rsid w:val="000B1225"/>
    <w:rsid w:val="000B1489"/>
    <w:rsid w:val="000B2E87"/>
    <w:rsid w:val="000B3212"/>
    <w:rsid w:val="000B3716"/>
    <w:rsid w:val="000B379F"/>
    <w:rsid w:val="000B3C4E"/>
    <w:rsid w:val="000B4060"/>
    <w:rsid w:val="000B472E"/>
    <w:rsid w:val="000B5E4A"/>
    <w:rsid w:val="000B7D58"/>
    <w:rsid w:val="000C3D38"/>
    <w:rsid w:val="000C414B"/>
    <w:rsid w:val="000C4353"/>
    <w:rsid w:val="000C558B"/>
    <w:rsid w:val="000C56E4"/>
    <w:rsid w:val="000C5A65"/>
    <w:rsid w:val="000C5D2C"/>
    <w:rsid w:val="000C6369"/>
    <w:rsid w:val="000C6C32"/>
    <w:rsid w:val="000C6D15"/>
    <w:rsid w:val="000C788F"/>
    <w:rsid w:val="000D0959"/>
    <w:rsid w:val="000D0DD0"/>
    <w:rsid w:val="000D1D58"/>
    <w:rsid w:val="000D30E0"/>
    <w:rsid w:val="000D3360"/>
    <w:rsid w:val="000D33A9"/>
    <w:rsid w:val="000D4F9C"/>
    <w:rsid w:val="000D53C0"/>
    <w:rsid w:val="000D5AE7"/>
    <w:rsid w:val="000D671D"/>
    <w:rsid w:val="000D7E19"/>
    <w:rsid w:val="000E2D71"/>
    <w:rsid w:val="000E368F"/>
    <w:rsid w:val="000E3E9E"/>
    <w:rsid w:val="000E448F"/>
    <w:rsid w:val="000E49CB"/>
    <w:rsid w:val="000E7607"/>
    <w:rsid w:val="000E76CE"/>
    <w:rsid w:val="000E7D8F"/>
    <w:rsid w:val="000F07CF"/>
    <w:rsid w:val="000F1CAF"/>
    <w:rsid w:val="000F2216"/>
    <w:rsid w:val="000F255E"/>
    <w:rsid w:val="000F2601"/>
    <w:rsid w:val="000F27E8"/>
    <w:rsid w:val="000F330C"/>
    <w:rsid w:val="001001F7"/>
    <w:rsid w:val="00101E0A"/>
    <w:rsid w:val="00102786"/>
    <w:rsid w:val="001039CF"/>
    <w:rsid w:val="001046A1"/>
    <w:rsid w:val="001046F2"/>
    <w:rsid w:val="00105116"/>
    <w:rsid w:val="00106229"/>
    <w:rsid w:val="00106B07"/>
    <w:rsid w:val="00107DA1"/>
    <w:rsid w:val="00110E76"/>
    <w:rsid w:val="00112641"/>
    <w:rsid w:val="00112AFD"/>
    <w:rsid w:val="001147E9"/>
    <w:rsid w:val="00114E22"/>
    <w:rsid w:val="00115689"/>
    <w:rsid w:val="00115FC7"/>
    <w:rsid w:val="00117454"/>
    <w:rsid w:val="001177DC"/>
    <w:rsid w:val="001203C5"/>
    <w:rsid w:val="00121565"/>
    <w:rsid w:val="00121566"/>
    <w:rsid w:val="00121CCA"/>
    <w:rsid w:val="00121D23"/>
    <w:rsid w:val="00122847"/>
    <w:rsid w:val="00122B0A"/>
    <w:rsid w:val="00122BED"/>
    <w:rsid w:val="0012403A"/>
    <w:rsid w:val="001262F6"/>
    <w:rsid w:val="001269CA"/>
    <w:rsid w:val="00126B45"/>
    <w:rsid w:val="001304F2"/>
    <w:rsid w:val="00131504"/>
    <w:rsid w:val="001327EE"/>
    <w:rsid w:val="00132878"/>
    <w:rsid w:val="001329FF"/>
    <w:rsid w:val="0013319E"/>
    <w:rsid w:val="00135DA8"/>
    <w:rsid w:val="00136177"/>
    <w:rsid w:val="0013691C"/>
    <w:rsid w:val="00136AB5"/>
    <w:rsid w:val="0014068E"/>
    <w:rsid w:val="00140B88"/>
    <w:rsid w:val="00140CAC"/>
    <w:rsid w:val="00142BE3"/>
    <w:rsid w:val="00145132"/>
    <w:rsid w:val="00146C90"/>
    <w:rsid w:val="00147022"/>
    <w:rsid w:val="0015274E"/>
    <w:rsid w:val="00152F76"/>
    <w:rsid w:val="00152F89"/>
    <w:rsid w:val="0015416C"/>
    <w:rsid w:val="001549B2"/>
    <w:rsid w:val="00154BAF"/>
    <w:rsid w:val="00154D04"/>
    <w:rsid w:val="00155121"/>
    <w:rsid w:val="00155CEC"/>
    <w:rsid w:val="00156D1A"/>
    <w:rsid w:val="0015725D"/>
    <w:rsid w:val="001578E9"/>
    <w:rsid w:val="00157BCA"/>
    <w:rsid w:val="001605FE"/>
    <w:rsid w:val="0016186F"/>
    <w:rsid w:val="00162096"/>
    <w:rsid w:val="00162494"/>
    <w:rsid w:val="001624D4"/>
    <w:rsid w:val="001640CD"/>
    <w:rsid w:val="001657E7"/>
    <w:rsid w:val="00166591"/>
    <w:rsid w:val="00167CA4"/>
    <w:rsid w:val="00170CB4"/>
    <w:rsid w:val="00170FA1"/>
    <w:rsid w:val="001714BD"/>
    <w:rsid w:val="0017344B"/>
    <w:rsid w:val="00174A17"/>
    <w:rsid w:val="0017714B"/>
    <w:rsid w:val="001801E5"/>
    <w:rsid w:val="00180260"/>
    <w:rsid w:val="001819A6"/>
    <w:rsid w:val="00181FAD"/>
    <w:rsid w:val="001833A1"/>
    <w:rsid w:val="001836F8"/>
    <w:rsid w:val="00183F49"/>
    <w:rsid w:val="00184B51"/>
    <w:rsid w:val="001876BA"/>
    <w:rsid w:val="00187E74"/>
    <w:rsid w:val="00190732"/>
    <w:rsid w:val="00191AA3"/>
    <w:rsid w:val="00191FE8"/>
    <w:rsid w:val="00192482"/>
    <w:rsid w:val="0019390A"/>
    <w:rsid w:val="001939E9"/>
    <w:rsid w:val="00194A2F"/>
    <w:rsid w:val="00194A93"/>
    <w:rsid w:val="00195169"/>
    <w:rsid w:val="00195A04"/>
    <w:rsid w:val="001971A1"/>
    <w:rsid w:val="00197979"/>
    <w:rsid w:val="00197AB2"/>
    <w:rsid w:val="00197BE4"/>
    <w:rsid w:val="001A0129"/>
    <w:rsid w:val="001A0A58"/>
    <w:rsid w:val="001A0A77"/>
    <w:rsid w:val="001A266D"/>
    <w:rsid w:val="001A26E6"/>
    <w:rsid w:val="001A36A9"/>
    <w:rsid w:val="001A43CC"/>
    <w:rsid w:val="001A4D76"/>
    <w:rsid w:val="001A5397"/>
    <w:rsid w:val="001A64A9"/>
    <w:rsid w:val="001A7B77"/>
    <w:rsid w:val="001A7CD2"/>
    <w:rsid w:val="001B1359"/>
    <w:rsid w:val="001B1EB6"/>
    <w:rsid w:val="001B4733"/>
    <w:rsid w:val="001C0F03"/>
    <w:rsid w:val="001C21AF"/>
    <w:rsid w:val="001C3264"/>
    <w:rsid w:val="001C49E6"/>
    <w:rsid w:val="001C5373"/>
    <w:rsid w:val="001C5D68"/>
    <w:rsid w:val="001C619A"/>
    <w:rsid w:val="001D1C02"/>
    <w:rsid w:val="001D1E2D"/>
    <w:rsid w:val="001D2E37"/>
    <w:rsid w:val="001D3229"/>
    <w:rsid w:val="001D3783"/>
    <w:rsid w:val="001D4CBA"/>
    <w:rsid w:val="001D7AF2"/>
    <w:rsid w:val="001E0791"/>
    <w:rsid w:val="001E1219"/>
    <w:rsid w:val="001E14D7"/>
    <w:rsid w:val="001E2752"/>
    <w:rsid w:val="001E2E87"/>
    <w:rsid w:val="001E3529"/>
    <w:rsid w:val="001E4104"/>
    <w:rsid w:val="001E439A"/>
    <w:rsid w:val="001E4524"/>
    <w:rsid w:val="001E4A33"/>
    <w:rsid w:val="001E6089"/>
    <w:rsid w:val="001E6253"/>
    <w:rsid w:val="001E7219"/>
    <w:rsid w:val="001F0CA0"/>
    <w:rsid w:val="001F1CED"/>
    <w:rsid w:val="001F237D"/>
    <w:rsid w:val="001F43C7"/>
    <w:rsid w:val="001F47E8"/>
    <w:rsid w:val="001F7A38"/>
    <w:rsid w:val="001F7B5D"/>
    <w:rsid w:val="00200B68"/>
    <w:rsid w:val="00200ED1"/>
    <w:rsid w:val="00201371"/>
    <w:rsid w:val="002019F0"/>
    <w:rsid w:val="00202E75"/>
    <w:rsid w:val="00203072"/>
    <w:rsid w:val="00203238"/>
    <w:rsid w:val="00203D8F"/>
    <w:rsid w:val="00204042"/>
    <w:rsid w:val="00204278"/>
    <w:rsid w:val="002042F9"/>
    <w:rsid w:val="002045AE"/>
    <w:rsid w:val="00205358"/>
    <w:rsid w:val="002056ED"/>
    <w:rsid w:val="0020598C"/>
    <w:rsid w:val="0020793C"/>
    <w:rsid w:val="00210494"/>
    <w:rsid w:val="00210D47"/>
    <w:rsid w:val="00211A10"/>
    <w:rsid w:val="00211C0E"/>
    <w:rsid w:val="00212762"/>
    <w:rsid w:val="0021534D"/>
    <w:rsid w:val="00216F52"/>
    <w:rsid w:val="002202D9"/>
    <w:rsid w:val="00220865"/>
    <w:rsid w:val="002209BC"/>
    <w:rsid w:val="002233E0"/>
    <w:rsid w:val="0022382C"/>
    <w:rsid w:val="00223B67"/>
    <w:rsid w:val="00224817"/>
    <w:rsid w:val="002252D5"/>
    <w:rsid w:val="002259AA"/>
    <w:rsid w:val="00226465"/>
    <w:rsid w:val="00227BA3"/>
    <w:rsid w:val="00230001"/>
    <w:rsid w:val="00230508"/>
    <w:rsid w:val="00232344"/>
    <w:rsid w:val="00233443"/>
    <w:rsid w:val="0023493C"/>
    <w:rsid w:val="00235170"/>
    <w:rsid w:val="002356CA"/>
    <w:rsid w:val="00235741"/>
    <w:rsid w:val="00235B2F"/>
    <w:rsid w:val="00235C66"/>
    <w:rsid w:val="0023604C"/>
    <w:rsid w:val="00236D3D"/>
    <w:rsid w:val="002371C6"/>
    <w:rsid w:val="002372BD"/>
    <w:rsid w:val="00240189"/>
    <w:rsid w:val="002414E7"/>
    <w:rsid w:val="002433D9"/>
    <w:rsid w:val="002457A7"/>
    <w:rsid w:val="002461AB"/>
    <w:rsid w:val="0024696E"/>
    <w:rsid w:val="002472DD"/>
    <w:rsid w:val="00247495"/>
    <w:rsid w:val="002477EA"/>
    <w:rsid w:val="00251A49"/>
    <w:rsid w:val="0025241E"/>
    <w:rsid w:val="00252807"/>
    <w:rsid w:val="00252977"/>
    <w:rsid w:val="002529E9"/>
    <w:rsid w:val="00253EEF"/>
    <w:rsid w:val="00254A74"/>
    <w:rsid w:val="00254AEA"/>
    <w:rsid w:val="002554CD"/>
    <w:rsid w:val="00255B5B"/>
    <w:rsid w:val="00255DA9"/>
    <w:rsid w:val="002572F9"/>
    <w:rsid w:val="002579E9"/>
    <w:rsid w:val="0026021C"/>
    <w:rsid w:val="00260E13"/>
    <w:rsid w:val="00261186"/>
    <w:rsid w:val="00262343"/>
    <w:rsid w:val="002626B5"/>
    <w:rsid w:val="00265D8F"/>
    <w:rsid w:val="00265F2A"/>
    <w:rsid w:val="00266D3B"/>
    <w:rsid w:val="00270A74"/>
    <w:rsid w:val="0027123D"/>
    <w:rsid w:val="002722C6"/>
    <w:rsid w:val="00272813"/>
    <w:rsid w:val="002731B5"/>
    <w:rsid w:val="00273A5B"/>
    <w:rsid w:val="002752F2"/>
    <w:rsid w:val="002754A4"/>
    <w:rsid w:val="00275943"/>
    <w:rsid w:val="00275BAA"/>
    <w:rsid w:val="00276107"/>
    <w:rsid w:val="00276989"/>
    <w:rsid w:val="0028074E"/>
    <w:rsid w:val="00280C81"/>
    <w:rsid w:val="00281241"/>
    <w:rsid w:val="002816AC"/>
    <w:rsid w:val="002820A3"/>
    <w:rsid w:val="00282264"/>
    <w:rsid w:val="002826D0"/>
    <w:rsid w:val="00283F82"/>
    <w:rsid w:val="00284525"/>
    <w:rsid w:val="002849CD"/>
    <w:rsid w:val="00285467"/>
    <w:rsid w:val="002854C6"/>
    <w:rsid w:val="00285615"/>
    <w:rsid w:val="0028567B"/>
    <w:rsid w:val="00287552"/>
    <w:rsid w:val="00287863"/>
    <w:rsid w:val="00293B83"/>
    <w:rsid w:val="002951FB"/>
    <w:rsid w:val="00295287"/>
    <w:rsid w:val="00295FE5"/>
    <w:rsid w:val="00296BCE"/>
    <w:rsid w:val="002979DF"/>
    <w:rsid w:val="00297B63"/>
    <w:rsid w:val="002A08F2"/>
    <w:rsid w:val="002A1281"/>
    <w:rsid w:val="002A1569"/>
    <w:rsid w:val="002A1FB5"/>
    <w:rsid w:val="002A25E8"/>
    <w:rsid w:val="002A2620"/>
    <w:rsid w:val="002A28AB"/>
    <w:rsid w:val="002A3D6B"/>
    <w:rsid w:val="002A401A"/>
    <w:rsid w:val="002A44FD"/>
    <w:rsid w:val="002A5959"/>
    <w:rsid w:val="002A5FE7"/>
    <w:rsid w:val="002A60F0"/>
    <w:rsid w:val="002A6396"/>
    <w:rsid w:val="002A7334"/>
    <w:rsid w:val="002A7961"/>
    <w:rsid w:val="002B038E"/>
    <w:rsid w:val="002B0AF5"/>
    <w:rsid w:val="002B1DE7"/>
    <w:rsid w:val="002B209A"/>
    <w:rsid w:val="002B23FC"/>
    <w:rsid w:val="002B3684"/>
    <w:rsid w:val="002B378F"/>
    <w:rsid w:val="002B4294"/>
    <w:rsid w:val="002B50E1"/>
    <w:rsid w:val="002B6663"/>
    <w:rsid w:val="002B6A51"/>
    <w:rsid w:val="002C19CD"/>
    <w:rsid w:val="002C1E27"/>
    <w:rsid w:val="002C31BE"/>
    <w:rsid w:val="002C4258"/>
    <w:rsid w:val="002C458F"/>
    <w:rsid w:val="002C4A90"/>
    <w:rsid w:val="002C4DA6"/>
    <w:rsid w:val="002C58EE"/>
    <w:rsid w:val="002D1B0D"/>
    <w:rsid w:val="002D2597"/>
    <w:rsid w:val="002D2DC4"/>
    <w:rsid w:val="002D3232"/>
    <w:rsid w:val="002D41E7"/>
    <w:rsid w:val="002D4331"/>
    <w:rsid w:val="002D45F9"/>
    <w:rsid w:val="002D5C62"/>
    <w:rsid w:val="002D6176"/>
    <w:rsid w:val="002D65B2"/>
    <w:rsid w:val="002D6C19"/>
    <w:rsid w:val="002D6CFB"/>
    <w:rsid w:val="002D7298"/>
    <w:rsid w:val="002E07C9"/>
    <w:rsid w:val="002E0E3B"/>
    <w:rsid w:val="002E20B8"/>
    <w:rsid w:val="002E2753"/>
    <w:rsid w:val="002E2A37"/>
    <w:rsid w:val="002E2B22"/>
    <w:rsid w:val="002E2CF3"/>
    <w:rsid w:val="002E3029"/>
    <w:rsid w:val="002E3A75"/>
    <w:rsid w:val="002E4C94"/>
    <w:rsid w:val="002E783A"/>
    <w:rsid w:val="002E7BFF"/>
    <w:rsid w:val="002E7D0C"/>
    <w:rsid w:val="002F103C"/>
    <w:rsid w:val="002F1A25"/>
    <w:rsid w:val="002F1D9A"/>
    <w:rsid w:val="002F28D2"/>
    <w:rsid w:val="002F494D"/>
    <w:rsid w:val="002F54D1"/>
    <w:rsid w:val="002F6CEA"/>
    <w:rsid w:val="002F725B"/>
    <w:rsid w:val="002F7F30"/>
    <w:rsid w:val="00301136"/>
    <w:rsid w:val="00301279"/>
    <w:rsid w:val="00302723"/>
    <w:rsid w:val="00302757"/>
    <w:rsid w:val="00302FB8"/>
    <w:rsid w:val="003036BC"/>
    <w:rsid w:val="00304183"/>
    <w:rsid w:val="00305C27"/>
    <w:rsid w:val="003062F6"/>
    <w:rsid w:val="0030773D"/>
    <w:rsid w:val="003078C8"/>
    <w:rsid w:val="00311427"/>
    <w:rsid w:val="00312039"/>
    <w:rsid w:val="00315AEB"/>
    <w:rsid w:val="0031677A"/>
    <w:rsid w:val="003171C4"/>
    <w:rsid w:val="00322C80"/>
    <w:rsid w:val="00322E82"/>
    <w:rsid w:val="00325940"/>
    <w:rsid w:val="003267B4"/>
    <w:rsid w:val="00326EBF"/>
    <w:rsid w:val="00326F64"/>
    <w:rsid w:val="003309F3"/>
    <w:rsid w:val="0033163A"/>
    <w:rsid w:val="00331B34"/>
    <w:rsid w:val="00332D4E"/>
    <w:rsid w:val="00333D0D"/>
    <w:rsid w:val="00333E4E"/>
    <w:rsid w:val="00333F09"/>
    <w:rsid w:val="00333F63"/>
    <w:rsid w:val="0033425E"/>
    <w:rsid w:val="00335084"/>
    <w:rsid w:val="00337262"/>
    <w:rsid w:val="0034103D"/>
    <w:rsid w:val="00342319"/>
    <w:rsid w:val="0034299E"/>
    <w:rsid w:val="00342A88"/>
    <w:rsid w:val="00343451"/>
    <w:rsid w:val="003464E6"/>
    <w:rsid w:val="00347CC6"/>
    <w:rsid w:val="00347EE6"/>
    <w:rsid w:val="00350C6E"/>
    <w:rsid w:val="00350E3B"/>
    <w:rsid w:val="003519AA"/>
    <w:rsid w:val="00351ECD"/>
    <w:rsid w:val="00354BC3"/>
    <w:rsid w:val="00355F3D"/>
    <w:rsid w:val="00356F9A"/>
    <w:rsid w:val="003570DC"/>
    <w:rsid w:val="003609E3"/>
    <w:rsid w:val="003619BE"/>
    <w:rsid w:val="00362F4A"/>
    <w:rsid w:val="003633FC"/>
    <w:rsid w:val="00363728"/>
    <w:rsid w:val="00363AEC"/>
    <w:rsid w:val="00364003"/>
    <w:rsid w:val="003642D7"/>
    <w:rsid w:val="0036488B"/>
    <w:rsid w:val="00364F68"/>
    <w:rsid w:val="00365044"/>
    <w:rsid w:val="003656DB"/>
    <w:rsid w:val="00365D3A"/>
    <w:rsid w:val="00365F2D"/>
    <w:rsid w:val="00366078"/>
    <w:rsid w:val="003668BC"/>
    <w:rsid w:val="00366D50"/>
    <w:rsid w:val="00367284"/>
    <w:rsid w:val="0036764A"/>
    <w:rsid w:val="0037113A"/>
    <w:rsid w:val="00371148"/>
    <w:rsid w:val="00371CC6"/>
    <w:rsid w:val="0037229D"/>
    <w:rsid w:val="003729D9"/>
    <w:rsid w:val="00372D22"/>
    <w:rsid w:val="00373123"/>
    <w:rsid w:val="003734CC"/>
    <w:rsid w:val="003735E9"/>
    <w:rsid w:val="00373EB1"/>
    <w:rsid w:val="00375C24"/>
    <w:rsid w:val="003775DF"/>
    <w:rsid w:val="00380288"/>
    <w:rsid w:val="003811E3"/>
    <w:rsid w:val="003813E3"/>
    <w:rsid w:val="003819A9"/>
    <w:rsid w:val="00382337"/>
    <w:rsid w:val="00382679"/>
    <w:rsid w:val="00383442"/>
    <w:rsid w:val="00383F2F"/>
    <w:rsid w:val="00384C68"/>
    <w:rsid w:val="0038607D"/>
    <w:rsid w:val="0038642A"/>
    <w:rsid w:val="0038643C"/>
    <w:rsid w:val="00387A99"/>
    <w:rsid w:val="00390390"/>
    <w:rsid w:val="003903A2"/>
    <w:rsid w:val="003906C2"/>
    <w:rsid w:val="00390831"/>
    <w:rsid w:val="00394BDE"/>
    <w:rsid w:val="003952F0"/>
    <w:rsid w:val="00395667"/>
    <w:rsid w:val="00395821"/>
    <w:rsid w:val="00396ECF"/>
    <w:rsid w:val="00396FAC"/>
    <w:rsid w:val="00397649"/>
    <w:rsid w:val="003A0B8B"/>
    <w:rsid w:val="003A1573"/>
    <w:rsid w:val="003A1EE8"/>
    <w:rsid w:val="003A5891"/>
    <w:rsid w:val="003A63E4"/>
    <w:rsid w:val="003A6E40"/>
    <w:rsid w:val="003A7F26"/>
    <w:rsid w:val="003B01EF"/>
    <w:rsid w:val="003B2E08"/>
    <w:rsid w:val="003B4628"/>
    <w:rsid w:val="003B4C4C"/>
    <w:rsid w:val="003B606F"/>
    <w:rsid w:val="003B6C84"/>
    <w:rsid w:val="003B6EBA"/>
    <w:rsid w:val="003B6FE6"/>
    <w:rsid w:val="003C1CF4"/>
    <w:rsid w:val="003C228D"/>
    <w:rsid w:val="003C291B"/>
    <w:rsid w:val="003C31F8"/>
    <w:rsid w:val="003C37E0"/>
    <w:rsid w:val="003C518E"/>
    <w:rsid w:val="003C6894"/>
    <w:rsid w:val="003C6A34"/>
    <w:rsid w:val="003D03B7"/>
    <w:rsid w:val="003D0AB7"/>
    <w:rsid w:val="003D1061"/>
    <w:rsid w:val="003D10A4"/>
    <w:rsid w:val="003D3AE8"/>
    <w:rsid w:val="003D4415"/>
    <w:rsid w:val="003D4CAD"/>
    <w:rsid w:val="003D532D"/>
    <w:rsid w:val="003D5626"/>
    <w:rsid w:val="003D7BCF"/>
    <w:rsid w:val="003E0855"/>
    <w:rsid w:val="003E1964"/>
    <w:rsid w:val="003E1CB0"/>
    <w:rsid w:val="003E1FCE"/>
    <w:rsid w:val="003E314D"/>
    <w:rsid w:val="003E45A7"/>
    <w:rsid w:val="003E5047"/>
    <w:rsid w:val="003E656B"/>
    <w:rsid w:val="003E7436"/>
    <w:rsid w:val="003F046F"/>
    <w:rsid w:val="003F0A07"/>
    <w:rsid w:val="003F11DE"/>
    <w:rsid w:val="003F14CF"/>
    <w:rsid w:val="003F1767"/>
    <w:rsid w:val="003F30BE"/>
    <w:rsid w:val="003F44C7"/>
    <w:rsid w:val="003F5884"/>
    <w:rsid w:val="003F6EB1"/>
    <w:rsid w:val="003F6FA6"/>
    <w:rsid w:val="00400EFA"/>
    <w:rsid w:val="0040225A"/>
    <w:rsid w:val="004030C4"/>
    <w:rsid w:val="00405B5B"/>
    <w:rsid w:val="00405D81"/>
    <w:rsid w:val="00410769"/>
    <w:rsid w:val="00410E96"/>
    <w:rsid w:val="0041379C"/>
    <w:rsid w:val="00414976"/>
    <w:rsid w:val="00414EDB"/>
    <w:rsid w:val="00414FA3"/>
    <w:rsid w:val="00416081"/>
    <w:rsid w:val="0041688A"/>
    <w:rsid w:val="00416920"/>
    <w:rsid w:val="0041778D"/>
    <w:rsid w:val="004178BE"/>
    <w:rsid w:val="00417986"/>
    <w:rsid w:val="00420EDA"/>
    <w:rsid w:val="00422216"/>
    <w:rsid w:val="0042229A"/>
    <w:rsid w:val="004223A3"/>
    <w:rsid w:val="00424669"/>
    <w:rsid w:val="004319A4"/>
    <w:rsid w:val="00431CDF"/>
    <w:rsid w:val="004335F7"/>
    <w:rsid w:val="00434A18"/>
    <w:rsid w:val="004354E1"/>
    <w:rsid w:val="00435A42"/>
    <w:rsid w:val="00435A46"/>
    <w:rsid w:val="004368CB"/>
    <w:rsid w:val="00436C2A"/>
    <w:rsid w:val="004371A3"/>
    <w:rsid w:val="004377D1"/>
    <w:rsid w:val="004400EE"/>
    <w:rsid w:val="00440894"/>
    <w:rsid w:val="00440CDC"/>
    <w:rsid w:val="00441A9F"/>
    <w:rsid w:val="00444281"/>
    <w:rsid w:val="00444E7C"/>
    <w:rsid w:val="00445451"/>
    <w:rsid w:val="004510FD"/>
    <w:rsid w:val="0045130C"/>
    <w:rsid w:val="00452EF6"/>
    <w:rsid w:val="0045301A"/>
    <w:rsid w:val="00454401"/>
    <w:rsid w:val="00454DFC"/>
    <w:rsid w:val="00454F9A"/>
    <w:rsid w:val="00455581"/>
    <w:rsid w:val="00455F31"/>
    <w:rsid w:val="00456AB5"/>
    <w:rsid w:val="004570E4"/>
    <w:rsid w:val="0045717A"/>
    <w:rsid w:val="00457996"/>
    <w:rsid w:val="0046056C"/>
    <w:rsid w:val="00461C74"/>
    <w:rsid w:val="00463F9E"/>
    <w:rsid w:val="00463FEE"/>
    <w:rsid w:val="0046481A"/>
    <w:rsid w:val="00465930"/>
    <w:rsid w:val="004671BC"/>
    <w:rsid w:val="004679FE"/>
    <w:rsid w:val="0047095D"/>
    <w:rsid w:val="00471749"/>
    <w:rsid w:val="00473140"/>
    <w:rsid w:val="004731CD"/>
    <w:rsid w:val="004731E8"/>
    <w:rsid w:val="00473835"/>
    <w:rsid w:val="00474895"/>
    <w:rsid w:val="00476E3C"/>
    <w:rsid w:val="004770D3"/>
    <w:rsid w:val="0047736F"/>
    <w:rsid w:val="004776FD"/>
    <w:rsid w:val="00480D90"/>
    <w:rsid w:val="00481507"/>
    <w:rsid w:val="004816E2"/>
    <w:rsid w:val="0048279B"/>
    <w:rsid w:val="00483E2F"/>
    <w:rsid w:val="004850BD"/>
    <w:rsid w:val="00490071"/>
    <w:rsid w:val="0049062C"/>
    <w:rsid w:val="004911B1"/>
    <w:rsid w:val="00491990"/>
    <w:rsid w:val="00491F1C"/>
    <w:rsid w:val="004939F1"/>
    <w:rsid w:val="00493FE2"/>
    <w:rsid w:val="00494515"/>
    <w:rsid w:val="00494CA0"/>
    <w:rsid w:val="004956F0"/>
    <w:rsid w:val="00495E38"/>
    <w:rsid w:val="00496FBB"/>
    <w:rsid w:val="004A0D77"/>
    <w:rsid w:val="004A0FE2"/>
    <w:rsid w:val="004A17B1"/>
    <w:rsid w:val="004A478C"/>
    <w:rsid w:val="004A4C77"/>
    <w:rsid w:val="004A4E0C"/>
    <w:rsid w:val="004A5974"/>
    <w:rsid w:val="004A63DA"/>
    <w:rsid w:val="004A6447"/>
    <w:rsid w:val="004A69DD"/>
    <w:rsid w:val="004A6D81"/>
    <w:rsid w:val="004A764B"/>
    <w:rsid w:val="004A7B54"/>
    <w:rsid w:val="004B0FE3"/>
    <w:rsid w:val="004B1ABC"/>
    <w:rsid w:val="004B1E47"/>
    <w:rsid w:val="004B3F7D"/>
    <w:rsid w:val="004B445E"/>
    <w:rsid w:val="004B4935"/>
    <w:rsid w:val="004B59B5"/>
    <w:rsid w:val="004B6489"/>
    <w:rsid w:val="004B70AC"/>
    <w:rsid w:val="004B753E"/>
    <w:rsid w:val="004C019D"/>
    <w:rsid w:val="004C049F"/>
    <w:rsid w:val="004C07D1"/>
    <w:rsid w:val="004C0D9C"/>
    <w:rsid w:val="004C16AC"/>
    <w:rsid w:val="004C1884"/>
    <w:rsid w:val="004C1D66"/>
    <w:rsid w:val="004C21DF"/>
    <w:rsid w:val="004C50FB"/>
    <w:rsid w:val="004C666F"/>
    <w:rsid w:val="004C703F"/>
    <w:rsid w:val="004C76C4"/>
    <w:rsid w:val="004C7BA8"/>
    <w:rsid w:val="004C7CFF"/>
    <w:rsid w:val="004D0F0F"/>
    <w:rsid w:val="004D11D0"/>
    <w:rsid w:val="004D1A6F"/>
    <w:rsid w:val="004D203B"/>
    <w:rsid w:val="004D3D5D"/>
    <w:rsid w:val="004D4920"/>
    <w:rsid w:val="004D6ADA"/>
    <w:rsid w:val="004D719A"/>
    <w:rsid w:val="004D79D1"/>
    <w:rsid w:val="004E13F9"/>
    <w:rsid w:val="004E14AF"/>
    <w:rsid w:val="004E1AAE"/>
    <w:rsid w:val="004E2198"/>
    <w:rsid w:val="004E21B5"/>
    <w:rsid w:val="004E2200"/>
    <w:rsid w:val="004E3B76"/>
    <w:rsid w:val="004E3D42"/>
    <w:rsid w:val="004E4742"/>
    <w:rsid w:val="004E5A7F"/>
    <w:rsid w:val="004E6555"/>
    <w:rsid w:val="004E6787"/>
    <w:rsid w:val="004E6D1C"/>
    <w:rsid w:val="004E6F35"/>
    <w:rsid w:val="004E7BD3"/>
    <w:rsid w:val="004F0DC3"/>
    <w:rsid w:val="004F1E8C"/>
    <w:rsid w:val="004F2264"/>
    <w:rsid w:val="004F3BD0"/>
    <w:rsid w:val="004F3C98"/>
    <w:rsid w:val="004F51D8"/>
    <w:rsid w:val="004F5AB2"/>
    <w:rsid w:val="004F666A"/>
    <w:rsid w:val="005000E2"/>
    <w:rsid w:val="00501A00"/>
    <w:rsid w:val="005033D1"/>
    <w:rsid w:val="00503F70"/>
    <w:rsid w:val="005040CC"/>
    <w:rsid w:val="005055D6"/>
    <w:rsid w:val="005056BD"/>
    <w:rsid w:val="00505A86"/>
    <w:rsid w:val="00506D44"/>
    <w:rsid w:val="005075E3"/>
    <w:rsid w:val="00507C0F"/>
    <w:rsid w:val="00510CC2"/>
    <w:rsid w:val="00511A7C"/>
    <w:rsid w:val="005124EF"/>
    <w:rsid w:val="0051264D"/>
    <w:rsid w:val="00512A18"/>
    <w:rsid w:val="00512E99"/>
    <w:rsid w:val="005137D0"/>
    <w:rsid w:val="00513DCB"/>
    <w:rsid w:val="00513E5E"/>
    <w:rsid w:val="00513F71"/>
    <w:rsid w:val="00515DFB"/>
    <w:rsid w:val="0051626E"/>
    <w:rsid w:val="0051645D"/>
    <w:rsid w:val="0051722A"/>
    <w:rsid w:val="00520C38"/>
    <w:rsid w:val="00522109"/>
    <w:rsid w:val="0052277F"/>
    <w:rsid w:val="00522A78"/>
    <w:rsid w:val="00523326"/>
    <w:rsid w:val="00525124"/>
    <w:rsid w:val="00525476"/>
    <w:rsid w:val="005303E4"/>
    <w:rsid w:val="0053185C"/>
    <w:rsid w:val="00532C1F"/>
    <w:rsid w:val="005331AE"/>
    <w:rsid w:val="005331DF"/>
    <w:rsid w:val="00534E3F"/>
    <w:rsid w:val="005351DC"/>
    <w:rsid w:val="005354C9"/>
    <w:rsid w:val="00536202"/>
    <w:rsid w:val="00537959"/>
    <w:rsid w:val="00537D61"/>
    <w:rsid w:val="00537DA7"/>
    <w:rsid w:val="0054018E"/>
    <w:rsid w:val="0054355C"/>
    <w:rsid w:val="00543DCC"/>
    <w:rsid w:val="00545432"/>
    <w:rsid w:val="0054553E"/>
    <w:rsid w:val="005465FE"/>
    <w:rsid w:val="0054660D"/>
    <w:rsid w:val="00547647"/>
    <w:rsid w:val="005479BD"/>
    <w:rsid w:val="00547EAD"/>
    <w:rsid w:val="00552735"/>
    <w:rsid w:val="00552AB9"/>
    <w:rsid w:val="00553A73"/>
    <w:rsid w:val="00554032"/>
    <w:rsid w:val="00554EFD"/>
    <w:rsid w:val="00555530"/>
    <w:rsid w:val="00555E5D"/>
    <w:rsid w:val="00556779"/>
    <w:rsid w:val="005578FF"/>
    <w:rsid w:val="00560A3A"/>
    <w:rsid w:val="005611CB"/>
    <w:rsid w:val="00561CAC"/>
    <w:rsid w:val="00562C17"/>
    <w:rsid w:val="00564380"/>
    <w:rsid w:val="0056696E"/>
    <w:rsid w:val="00566B64"/>
    <w:rsid w:val="0057035A"/>
    <w:rsid w:val="00571122"/>
    <w:rsid w:val="00572DBF"/>
    <w:rsid w:val="00573AE8"/>
    <w:rsid w:val="00573CC4"/>
    <w:rsid w:val="005757B9"/>
    <w:rsid w:val="005759CD"/>
    <w:rsid w:val="005762CF"/>
    <w:rsid w:val="005774EE"/>
    <w:rsid w:val="00577A21"/>
    <w:rsid w:val="00577D93"/>
    <w:rsid w:val="005822C1"/>
    <w:rsid w:val="00584384"/>
    <w:rsid w:val="005852EA"/>
    <w:rsid w:val="005871EA"/>
    <w:rsid w:val="005875B9"/>
    <w:rsid w:val="005877A7"/>
    <w:rsid w:val="00590078"/>
    <w:rsid w:val="00590282"/>
    <w:rsid w:val="0059089B"/>
    <w:rsid w:val="005941CF"/>
    <w:rsid w:val="00594839"/>
    <w:rsid w:val="00595E75"/>
    <w:rsid w:val="005971B8"/>
    <w:rsid w:val="00597409"/>
    <w:rsid w:val="005978F5"/>
    <w:rsid w:val="005A28BA"/>
    <w:rsid w:val="005A3B5E"/>
    <w:rsid w:val="005A47CC"/>
    <w:rsid w:val="005A4F1C"/>
    <w:rsid w:val="005A5E81"/>
    <w:rsid w:val="005A64B0"/>
    <w:rsid w:val="005A6616"/>
    <w:rsid w:val="005A6C1E"/>
    <w:rsid w:val="005A76BA"/>
    <w:rsid w:val="005A7F91"/>
    <w:rsid w:val="005B1E98"/>
    <w:rsid w:val="005B3473"/>
    <w:rsid w:val="005B3FCF"/>
    <w:rsid w:val="005B57EC"/>
    <w:rsid w:val="005B57FB"/>
    <w:rsid w:val="005B5979"/>
    <w:rsid w:val="005B5D92"/>
    <w:rsid w:val="005C1B25"/>
    <w:rsid w:val="005C1D1D"/>
    <w:rsid w:val="005C1DCF"/>
    <w:rsid w:val="005C2BC5"/>
    <w:rsid w:val="005C3157"/>
    <w:rsid w:val="005C3236"/>
    <w:rsid w:val="005C3562"/>
    <w:rsid w:val="005C4274"/>
    <w:rsid w:val="005C46D1"/>
    <w:rsid w:val="005C582D"/>
    <w:rsid w:val="005C5998"/>
    <w:rsid w:val="005C67CF"/>
    <w:rsid w:val="005C68F0"/>
    <w:rsid w:val="005C78CE"/>
    <w:rsid w:val="005C79B7"/>
    <w:rsid w:val="005D02E6"/>
    <w:rsid w:val="005D06A9"/>
    <w:rsid w:val="005D0815"/>
    <w:rsid w:val="005D0A50"/>
    <w:rsid w:val="005D282F"/>
    <w:rsid w:val="005D2DE9"/>
    <w:rsid w:val="005D3E3F"/>
    <w:rsid w:val="005D3F82"/>
    <w:rsid w:val="005D4DBD"/>
    <w:rsid w:val="005D502A"/>
    <w:rsid w:val="005D56E1"/>
    <w:rsid w:val="005D6540"/>
    <w:rsid w:val="005D7A9F"/>
    <w:rsid w:val="005E02FD"/>
    <w:rsid w:val="005E0372"/>
    <w:rsid w:val="005E099E"/>
    <w:rsid w:val="005E17BB"/>
    <w:rsid w:val="005E1976"/>
    <w:rsid w:val="005E3261"/>
    <w:rsid w:val="005E3C2D"/>
    <w:rsid w:val="005E4184"/>
    <w:rsid w:val="005E4EA3"/>
    <w:rsid w:val="005E7356"/>
    <w:rsid w:val="005F00CC"/>
    <w:rsid w:val="005F09E7"/>
    <w:rsid w:val="005F2671"/>
    <w:rsid w:val="005F2794"/>
    <w:rsid w:val="005F3964"/>
    <w:rsid w:val="005F3DC0"/>
    <w:rsid w:val="005F799A"/>
    <w:rsid w:val="005F7B0C"/>
    <w:rsid w:val="005F7FEA"/>
    <w:rsid w:val="00600D2C"/>
    <w:rsid w:val="00600D9D"/>
    <w:rsid w:val="006012C4"/>
    <w:rsid w:val="00601681"/>
    <w:rsid w:val="00601D52"/>
    <w:rsid w:val="006034BC"/>
    <w:rsid w:val="006056AD"/>
    <w:rsid w:val="006056F9"/>
    <w:rsid w:val="00605C49"/>
    <w:rsid w:val="0061036F"/>
    <w:rsid w:val="0061341A"/>
    <w:rsid w:val="00613C42"/>
    <w:rsid w:val="006147FD"/>
    <w:rsid w:val="00615E97"/>
    <w:rsid w:val="00620115"/>
    <w:rsid w:val="0062019E"/>
    <w:rsid w:val="006206DA"/>
    <w:rsid w:val="00621C36"/>
    <w:rsid w:val="00621D42"/>
    <w:rsid w:val="006232FC"/>
    <w:rsid w:val="00623613"/>
    <w:rsid w:val="00623618"/>
    <w:rsid w:val="00626978"/>
    <w:rsid w:val="00626C16"/>
    <w:rsid w:val="00626C44"/>
    <w:rsid w:val="00627249"/>
    <w:rsid w:val="00627FC9"/>
    <w:rsid w:val="00631A4D"/>
    <w:rsid w:val="006324E0"/>
    <w:rsid w:val="00633196"/>
    <w:rsid w:val="00634519"/>
    <w:rsid w:val="006347B5"/>
    <w:rsid w:val="006352B9"/>
    <w:rsid w:val="00635491"/>
    <w:rsid w:val="00635C52"/>
    <w:rsid w:val="006403A7"/>
    <w:rsid w:val="00640765"/>
    <w:rsid w:val="0064125F"/>
    <w:rsid w:val="006423DE"/>
    <w:rsid w:val="006454A1"/>
    <w:rsid w:val="00646B84"/>
    <w:rsid w:val="00646FCA"/>
    <w:rsid w:val="006473B4"/>
    <w:rsid w:val="00647C27"/>
    <w:rsid w:val="0065060B"/>
    <w:rsid w:val="00651E99"/>
    <w:rsid w:val="00652218"/>
    <w:rsid w:val="00653562"/>
    <w:rsid w:val="0065356A"/>
    <w:rsid w:val="00653D2D"/>
    <w:rsid w:val="00654268"/>
    <w:rsid w:val="00654775"/>
    <w:rsid w:val="00660550"/>
    <w:rsid w:val="006617DC"/>
    <w:rsid w:val="00662CB4"/>
    <w:rsid w:val="006646C1"/>
    <w:rsid w:val="00664A46"/>
    <w:rsid w:val="00665B27"/>
    <w:rsid w:val="00667027"/>
    <w:rsid w:val="00670A76"/>
    <w:rsid w:val="00670EAE"/>
    <w:rsid w:val="0067222A"/>
    <w:rsid w:val="00672A92"/>
    <w:rsid w:val="00673BD5"/>
    <w:rsid w:val="006754CC"/>
    <w:rsid w:val="00675572"/>
    <w:rsid w:val="006755DE"/>
    <w:rsid w:val="00676DDB"/>
    <w:rsid w:val="00677BF7"/>
    <w:rsid w:val="006814C1"/>
    <w:rsid w:val="006815B4"/>
    <w:rsid w:val="00682100"/>
    <w:rsid w:val="00683B84"/>
    <w:rsid w:val="00684767"/>
    <w:rsid w:val="006855A3"/>
    <w:rsid w:val="00686088"/>
    <w:rsid w:val="00686325"/>
    <w:rsid w:val="006868B3"/>
    <w:rsid w:val="00690966"/>
    <w:rsid w:val="006914CA"/>
    <w:rsid w:val="00691BB0"/>
    <w:rsid w:val="0069219B"/>
    <w:rsid w:val="00692EFA"/>
    <w:rsid w:val="0069353B"/>
    <w:rsid w:val="006944DA"/>
    <w:rsid w:val="0069459A"/>
    <w:rsid w:val="00694FE5"/>
    <w:rsid w:val="00695D4D"/>
    <w:rsid w:val="006A07A7"/>
    <w:rsid w:val="006A21C3"/>
    <w:rsid w:val="006A3CE7"/>
    <w:rsid w:val="006A3D14"/>
    <w:rsid w:val="006A7803"/>
    <w:rsid w:val="006B03C6"/>
    <w:rsid w:val="006B07BE"/>
    <w:rsid w:val="006B1ED7"/>
    <w:rsid w:val="006B3878"/>
    <w:rsid w:val="006B46C1"/>
    <w:rsid w:val="006B7897"/>
    <w:rsid w:val="006C0786"/>
    <w:rsid w:val="006C164A"/>
    <w:rsid w:val="006C1B1F"/>
    <w:rsid w:val="006C303E"/>
    <w:rsid w:val="006C31FD"/>
    <w:rsid w:val="006C3A87"/>
    <w:rsid w:val="006C3F55"/>
    <w:rsid w:val="006C464F"/>
    <w:rsid w:val="006D00FD"/>
    <w:rsid w:val="006D0D75"/>
    <w:rsid w:val="006D1209"/>
    <w:rsid w:val="006D12B0"/>
    <w:rsid w:val="006D2B26"/>
    <w:rsid w:val="006D3D88"/>
    <w:rsid w:val="006D79C8"/>
    <w:rsid w:val="006E0ED2"/>
    <w:rsid w:val="006E1C3C"/>
    <w:rsid w:val="006E1FB1"/>
    <w:rsid w:val="006E5686"/>
    <w:rsid w:val="006E5B19"/>
    <w:rsid w:val="006E5C7B"/>
    <w:rsid w:val="006E679C"/>
    <w:rsid w:val="006E6C46"/>
    <w:rsid w:val="006E7191"/>
    <w:rsid w:val="006E7418"/>
    <w:rsid w:val="006E792F"/>
    <w:rsid w:val="006F1F83"/>
    <w:rsid w:val="006F29F3"/>
    <w:rsid w:val="006F2C1C"/>
    <w:rsid w:val="006F2D37"/>
    <w:rsid w:val="006F534C"/>
    <w:rsid w:val="006F5D4E"/>
    <w:rsid w:val="006F67A3"/>
    <w:rsid w:val="006F6CC4"/>
    <w:rsid w:val="006F6EA3"/>
    <w:rsid w:val="006F71FF"/>
    <w:rsid w:val="006F7ABF"/>
    <w:rsid w:val="006F7C60"/>
    <w:rsid w:val="00700695"/>
    <w:rsid w:val="00702145"/>
    <w:rsid w:val="0070231A"/>
    <w:rsid w:val="00702B69"/>
    <w:rsid w:val="00702C9A"/>
    <w:rsid w:val="007051CE"/>
    <w:rsid w:val="0070699D"/>
    <w:rsid w:val="00706E14"/>
    <w:rsid w:val="007074A9"/>
    <w:rsid w:val="0070781F"/>
    <w:rsid w:val="007104D1"/>
    <w:rsid w:val="00710826"/>
    <w:rsid w:val="00710B5A"/>
    <w:rsid w:val="0071423C"/>
    <w:rsid w:val="007152D1"/>
    <w:rsid w:val="00715519"/>
    <w:rsid w:val="00715C28"/>
    <w:rsid w:val="00717CA8"/>
    <w:rsid w:val="00722384"/>
    <w:rsid w:val="007236CB"/>
    <w:rsid w:val="007259D0"/>
    <w:rsid w:val="007267F0"/>
    <w:rsid w:val="00727385"/>
    <w:rsid w:val="0073140F"/>
    <w:rsid w:val="007334BE"/>
    <w:rsid w:val="0073360D"/>
    <w:rsid w:val="0073390B"/>
    <w:rsid w:val="00734D27"/>
    <w:rsid w:val="00735D3E"/>
    <w:rsid w:val="00735E2F"/>
    <w:rsid w:val="00735F21"/>
    <w:rsid w:val="00736E91"/>
    <w:rsid w:val="007371DD"/>
    <w:rsid w:val="007415A5"/>
    <w:rsid w:val="007423B8"/>
    <w:rsid w:val="00742420"/>
    <w:rsid w:val="00742FF2"/>
    <w:rsid w:val="007439C0"/>
    <w:rsid w:val="00743F63"/>
    <w:rsid w:val="007447F4"/>
    <w:rsid w:val="00745264"/>
    <w:rsid w:val="00745A4F"/>
    <w:rsid w:val="00745D5C"/>
    <w:rsid w:val="00745F0B"/>
    <w:rsid w:val="00746D3D"/>
    <w:rsid w:val="0074775E"/>
    <w:rsid w:val="007520A6"/>
    <w:rsid w:val="00752690"/>
    <w:rsid w:val="007529DC"/>
    <w:rsid w:val="00753295"/>
    <w:rsid w:val="00753B36"/>
    <w:rsid w:val="00755654"/>
    <w:rsid w:val="00755E8B"/>
    <w:rsid w:val="00756661"/>
    <w:rsid w:val="007570D3"/>
    <w:rsid w:val="00760757"/>
    <w:rsid w:val="0076152C"/>
    <w:rsid w:val="00763999"/>
    <w:rsid w:val="0076722D"/>
    <w:rsid w:val="00767407"/>
    <w:rsid w:val="00767C9B"/>
    <w:rsid w:val="00767D9A"/>
    <w:rsid w:val="007719FE"/>
    <w:rsid w:val="00771DBC"/>
    <w:rsid w:val="00771EFA"/>
    <w:rsid w:val="00772DBE"/>
    <w:rsid w:val="0077426B"/>
    <w:rsid w:val="007746B7"/>
    <w:rsid w:val="00775023"/>
    <w:rsid w:val="007755B5"/>
    <w:rsid w:val="00775E59"/>
    <w:rsid w:val="00775F1C"/>
    <w:rsid w:val="00776AD1"/>
    <w:rsid w:val="007779E5"/>
    <w:rsid w:val="00777C0D"/>
    <w:rsid w:val="0078019C"/>
    <w:rsid w:val="00780A3F"/>
    <w:rsid w:val="007810E3"/>
    <w:rsid w:val="007817C6"/>
    <w:rsid w:val="00781AAC"/>
    <w:rsid w:val="007826FC"/>
    <w:rsid w:val="00783C0D"/>
    <w:rsid w:val="007847AB"/>
    <w:rsid w:val="00785688"/>
    <w:rsid w:val="00786480"/>
    <w:rsid w:val="00786491"/>
    <w:rsid w:val="0078678F"/>
    <w:rsid w:val="00787D01"/>
    <w:rsid w:val="00790208"/>
    <w:rsid w:val="00790660"/>
    <w:rsid w:val="0079066F"/>
    <w:rsid w:val="00790856"/>
    <w:rsid w:val="00790CEA"/>
    <w:rsid w:val="00791421"/>
    <w:rsid w:val="00791978"/>
    <w:rsid w:val="007928FF"/>
    <w:rsid w:val="00793D6C"/>
    <w:rsid w:val="0079516C"/>
    <w:rsid w:val="00795B80"/>
    <w:rsid w:val="00795F52"/>
    <w:rsid w:val="007A178A"/>
    <w:rsid w:val="007A2CB3"/>
    <w:rsid w:val="007A2FD9"/>
    <w:rsid w:val="007A3671"/>
    <w:rsid w:val="007A3788"/>
    <w:rsid w:val="007A46DD"/>
    <w:rsid w:val="007A6887"/>
    <w:rsid w:val="007A6A20"/>
    <w:rsid w:val="007A7E1D"/>
    <w:rsid w:val="007A7F93"/>
    <w:rsid w:val="007B0311"/>
    <w:rsid w:val="007B11F2"/>
    <w:rsid w:val="007B17B6"/>
    <w:rsid w:val="007B2EDD"/>
    <w:rsid w:val="007B3A91"/>
    <w:rsid w:val="007B3F8B"/>
    <w:rsid w:val="007B49EE"/>
    <w:rsid w:val="007B4BD6"/>
    <w:rsid w:val="007B709E"/>
    <w:rsid w:val="007B72A5"/>
    <w:rsid w:val="007B7888"/>
    <w:rsid w:val="007C0F34"/>
    <w:rsid w:val="007C13B6"/>
    <w:rsid w:val="007C2482"/>
    <w:rsid w:val="007C5922"/>
    <w:rsid w:val="007C7974"/>
    <w:rsid w:val="007D1162"/>
    <w:rsid w:val="007D183E"/>
    <w:rsid w:val="007D21EB"/>
    <w:rsid w:val="007D5439"/>
    <w:rsid w:val="007D6DEA"/>
    <w:rsid w:val="007E0AFE"/>
    <w:rsid w:val="007E147C"/>
    <w:rsid w:val="007E1C16"/>
    <w:rsid w:val="007E2FFC"/>
    <w:rsid w:val="007E3163"/>
    <w:rsid w:val="007E341F"/>
    <w:rsid w:val="007E38BD"/>
    <w:rsid w:val="007E58F4"/>
    <w:rsid w:val="007E5B37"/>
    <w:rsid w:val="007E63FA"/>
    <w:rsid w:val="007E6CE6"/>
    <w:rsid w:val="007E73D5"/>
    <w:rsid w:val="007E7DE5"/>
    <w:rsid w:val="007F0BE1"/>
    <w:rsid w:val="007F0FAE"/>
    <w:rsid w:val="007F264D"/>
    <w:rsid w:val="007F29B6"/>
    <w:rsid w:val="007F2DBC"/>
    <w:rsid w:val="007F5E0A"/>
    <w:rsid w:val="007F61BE"/>
    <w:rsid w:val="007F6DD1"/>
    <w:rsid w:val="007F71F3"/>
    <w:rsid w:val="007F7919"/>
    <w:rsid w:val="00800B3A"/>
    <w:rsid w:val="0080187D"/>
    <w:rsid w:val="008021E8"/>
    <w:rsid w:val="00802574"/>
    <w:rsid w:val="00802937"/>
    <w:rsid w:val="00805F01"/>
    <w:rsid w:val="00810BEA"/>
    <w:rsid w:val="00812E6A"/>
    <w:rsid w:val="0081382E"/>
    <w:rsid w:val="00813D33"/>
    <w:rsid w:val="008143DC"/>
    <w:rsid w:val="008146E3"/>
    <w:rsid w:val="00815186"/>
    <w:rsid w:val="00817705"/>
    <w:rsid w:val="008201BF"/>
    <w:rsid w:val="00822549"/>
    <w:rsid w:val="0082394B"/>
    <w:rsid w:val="008244CA"/>
    <w:rsid w:val="00825360"/>
    <w:rsid w:val="00825B60"/>
    <w:rsid w:val="00826489"/>
    <w:rsid w:val="0082652F"/>
    <w:rsid w:val="00827060"/>
    <w:rsid w:val="00827186"/>
    <w:rsid w:val="00827571"/>
    <w:rsid w:val="00827660"/>
    <w:rsid w:val="00827D28"/>
    <w:rsid w:val="00830E77"/>
    <w:rsid w:val="008313D8"/>
    <w:rsid w:val="00831483"/>
    <w:rsid w:val="0083230D"/>
    <w:rsid w:val="00833042"/>
    <w:rsid w:val="008335E3"/>
    <w:rsid w:val="00833846"/>
    <w:rsid w:val="00835271"/>
    <w:rsid w:val="008353BF"/>
    <w:rsid w:val="008367A5"/>
    <w:rsid w:val="00837962"/>
    <w:rsid w:val="008379B6"/>
    <w:rsid w:val="00840009"/>
    <w:rsid w:val="00840CD5"/>
    <w:rsid w:val="00840FB0"/>
    <w:rsid w:val="008428F4"/>
    <w:rsid w:val="00843B71"/>
    <w:rsid w:val="00844912"/>
    <w:rsid w:val="00844BE2"/>
    <w:rsid w:val="00844F17"/>
    <w:rsid w:val="00847607"/>
    <w:rsid w:val="00847740"/>
    <w:rsid w:val="00847FAF"/>
    <w:rsid w:val="00851E02"/>
    <w:rsid w:val="00852B06"/>
    <w:rsid w:val="008547F3"/>
    <w:rsid w:val="00856A96"/>
    <w:rsid w:val="0085746F"/>
    <w:rsid w:val="00860DA6"/>
    <w:rsid w:val="008618B1"/>
    <w:rsid w:val="00862076"/>
    <w:rsid w:val="0086244D"/>
    <w:rsid w:val="0086368F"/>
    <w:rsid w:val="008638AA"/>
    <w:rsid w:val="0086423A"/>
    <w:rsid w:val="00864B85"/>
    <w:rsid w:val="00865715"/>
    <w:rsid w:val="00866763"/>
    <w:rsid w:val="00866DE6"/>
    <w:rsid w:val="008716C9"/>
    <w:rsid w:val="0087181A"/>
    <w:rsid w:val="00871AB7"/>
    <w:rsid w:val="00871DDE"/>
    <w:rsid w:val="00871E07"/>
    <w:rsid w:val="00872F07"/>
    <w:rsid w:val="008755FC"/>
    <w:rsid w:val="0087561B"/>
    <w:rsid w:val="00875AAE"/>
    <w:rsid w:val="0087727C"/>
    <w:rsid w:val="00877C61"/>
    <w:rsid w:val="00880045"/>
    <w:rsid w:val="00880710"/>
    <w:rsid w:val="00881627"/>
    <w:rsid w:val="0088202D"/>
    <w:rsid w:val="00882606"/>
    <w:rsid w:val="008832D9"/>
    <w:rsid w:val="008832DB"/>
    <w:rsid w:val="00883516"/>
    <w:rsid w:val="008848C9"/>
    <w:rsid w:val="00887C2E"/>
    <w:rsid w:val="00890558"/>
    <w:rsid w:val="00891426"/>
    <w:rsid w:val="008923AB"/>
    <w:rsid w:val="00894019"/>
    <w:rsid w:val="00895864"/>
    <w:rsid w:val="008964C6"/>
    <w:rsid w:val="00896885"/>
    <w:rsid w:val="0089699A"/>
    <w:rsid w:val="0089714F"/>
    <w:rsid w:val="008A0365"/>
    <w:rsid w:val="008A05F5"/>
    <w:rsid w:val="008A0721"/>
    <w:rsid w:val="008A0841"/>
    <w:rsid w:val="008A2695"/>
    <w:rsid w:val="008A3EB0"/>
    <w:rsid w:val="008A4959"/>
    <w:rsid w:val="008A4C54"/>
    <w:rsid w:val="008A4C5E"/>
    <w:rsid w:val="008A61D4"/>
    <w:rsid w:val="008B01D2"/>
    <w:rsid w:val="008B0253"/>
    <w:rsid w:val="008B05B4"/>
    <w:rsid w:val="008B1C85"/>
    <w:rsid w:val="008B20D1"/>
    <w:rsid w:val="008B378E"/>
    <w:rsid w:val="008B4CFB"/>
    <w:rsid w:val="008B4FAA"/>
    <w:rsid w:val="008B5161"/>
    <w:rsid w:val="008B5BA7"/>
    <w:rsid w:val="008B6019"/>
    <w:rsid w:val="008B6207"/>
    <w:rsid w:val="008B783B"/>
    <w:rsid w:val="008C0E02"/>
    <w:rsid w:val="008C2169"/>
    <w:rsid w:val="008C21A5"/>
    <w:rsid w:val="008C2BFD"/>
    <w:rsid w:val="008C2DC7"/>
    <w:rsid w:val="008C48E5"/>
    <w:rsid w:val="008C4DBB"/>
    <w:rsid w:val="008D0F57"/>
    <w:rsid w:val="008D1388"/>
    <w:rsid w:val="008D16E6"/>
    <w:rsid w:val="008D287C"/>
    <w:rsid w:val="008D2B60"/>
    <w:rsid w:val="008D2E16"/>
    <w:rsid w:val="008D42A7"/>
    <w:rsid w:val="008D441E"/>
    <w:rsid w:val="008D4DCA"/>
    <w:rsid w:val="008D5A36"/>
    <w:rsid w:val="008D5BD0"/>
    <w:rsid w:val="008D6700"/>
    <w:rsid w:val="008D6B84"/>
    <w:rsid w:val="008D7166"/>
    <w:rsid w:val="008E0BA6"/>
    <w:rsid w:val="008E1F7A"/>
    <w:rsid w:val="008E432D"/>
    <w:rsid w:val="008E48B4"/>
    <w:rsid w:val="008E4C77"/>
    <w:rsid w:val="008E637E"/>
    <w:rsid w:val="008E6960"/>
    <w:rsid w:val="008E6BC0"/>
    <w:rsid w:val="008E712E"/>
    <w:rsid w:val="008F134C"/>
    <w:rsid w:val="008F1E45"/>
    <w:rsid w:val="008F2A1B"/>
    <w:rsid w:val="008F57BC"/>
    <w:rsid w:val="008F63E6"/>
    <w:rsid w:val="008F6487"/>
    <w:rsid w:val="008F64D1"/>
    <w:rsid w:val="008F6BFC"/>
    <w:rsid w:val="008F7515"/>
    <w:rsid w:val="00900867"/>
    <w:rsid w:val="0090163A"/>
    <w:rsid w:val="00901666"/>
    <w:rsid w:val="00902531"/>
    <w:rsid w:val="00902DF5"/>
    <w:rsid w:val="009031AC"/>
    <w:rsid w:val="009031F0"/>
    <w:rsid w:val="00903C89"/>
    <w:rsid w:val="00903CE4"/>
    <w:rsid w:val="00903DF9"/>
    <w:rsid w:val="00903E90"/>
    <w:rsid w:val="00904223"/>
    <w:rsid w:val="009053EC"/>
    <w:rsid w:val="009060EC"/>
    <w:rsid w:val="00907B18"/>
    <w:rsid w:val="00907E2C"/>
    <w:rsid w:val="00910542"/>
    <w:rsid w:val="00910AFB"/>
    <w:rsid w:val="00913924"/>
    <w:rsid w:val="00920B16"/>
    <w:rsid w:val="00921A8D"/>
    <w:rsid w:val="009220CC"/>
    <w:rsid w:val="00922D68"/>
    <w:rsid w:val="00922FA1"/>
    <w:rsid w:val="00924BB8"/>
    <w:rsid w:val="00925CAD"/>
    <w:rsid w:val="00926964"/>
    <w:rsid w:val="00926A41"/>
    <w:rsid w:val="00927E70"/>
    <w:rsid w:val="0093058B"/>
    <w:rsid w:val="009317F1"/>
    <w:rsid w:val="009326FF"/>
    <w:rsid w:val="009376AC"/>
    <w:rsid w:val="0094155B"/>
    <w:rsid w:val="00942272"/>
    <w:rsid w:val="009423A2"/>
    <w:rsid w:val="0094266A"/>
    <w:rsid w:val="0094378E"/>
    <w:rsid w:val="00943C7E"/>
    <w:rsid w:val="00943E5E"/>
    <w:rsid w:val="00944177"/>
    <w:rsid w:val="009442B3"/>
    <w:rsid w:val="00944CCF"/>
    <w:rsid w:val="00945275"/>
    <w:rsid w:val="00945C8E"/>
    <w:rsid w:val="00947FF1"/>
    <w:rsid w:val="009513CC"/>
    <w:rsid w:val="00951EE9"/>
    <w:rsid w:val="00952C64"/>
    <w:rsid w:val="00952D2F"/>
    <w:rsid w:val="00953215"/>
    <w:rsid w:val="00955A74"/>
    <w:rsid w:val="00955E64"/>
    <w:rsid w:val="00956AC2"/>
    <w:rsid w:val="00956E1E"/>
    <w:rsid w:val="00957466"/>
    <w:rsid w:val="00957547"/>
    <w:rsid w:val="00957B75"/>
    <w:rsid w:val="0096018A"/>
    <w:rsid w:val="009609CB"/>
    <w:rsid w:val="00961AD6"/>
    <w:rsid w:val="00962345"/>
    <w:rsid w:val="00962900"/>
    <w:rsid w:val="00962C78"/>
    <w:rsid w:val="00964AC2"/>
    <w:rsid w:val="00965980"/>
    <w:rsid w:val="009667C3"/>
    <w:rsid w:val="009704F5"/>
    <w:rsid w:val="009709FD"/>
    <w:rsid w:val="00972503"/>
    <w:rsid w:val="00972EC2"/>
    <w:rsid w:val="00973BFD"/>
    <w:rsid w:val="00973F5D"/>
    <w:rsid w:val="00976788"/>
    <w:rsid w:val="00981152"/>
    <w:rsid w:val="009819EC"/>
    <w:rsid w:val="00982831"/>
    <w:rsid w:val="00982976"/>
    <w:rsid w:val="00983985"/>
    <w:rsid w:val="00983D2F"/>
    <w:rsid w:val="00983D30"/>
    <w:rsid w:val="009841A0"/>
    <w:rsid w:val="0098523F"/>
    <w:rsid w:val="00986C06"/>
    <w:rsid w:val="009901E1"/>
    <w:rsid w:val="00991FCA"/>
    <w:rsid w:val="00992560"/>
    <w:rsid w:val="00992CCF"/>
    <w:rsid w:val="009932FE"/>
    <w:rsid w:val="00993C3C"/>
    <w:rsid w:val="00993E97"/>
    <w:rsid w:val="00996F0F"/>
    <w:rsid w:val="00997A82"/>
    <w:rsid w:val="00997DA5"/>
    <w:rsid w:val="009A067B"/>
    <w:rsid w:val="009A254F"/>
    <w:rsid w:val="009A26D3"/>
    <w:rsid w:val="009A27F9"/>
    <w:rsid w:val="009A2897"/>
    <w:rsid w:val="009A4187"/>
    <w:rsid w:val="009A49C4"/>
    <w:rsid w:val="009A5024"/>
    <w:rsid w:val="009A63B3"/>
    <w:rsid w:val="009A79CA"/>
    <w:rsid w:val="009B02FC"/>
    <w:rsid w:val="009B0B0B"/>
    <w:rsid w:val="009B0E52"/>
    <w:rsid w:val="009B1013"/>
    <w:rsid w:val="009B1B2A"/>
    <w:rsid w:val="009B20F8"/>
    <w:rsid w:val="009B21E0"/>
    <w:rsid w:val="009B2F05"/>
    <w:rsid w:val="009B53E4"/>
    <w:rsid w:val="009B5B19"/>
    <w:rsid w:val="009B5F24"/>
    <w:rsid w:val="009B769F"/>
    <w:rsid w:val="009B7BD7"/>
    <w:rsid w:val="009B7FA8"/>
    <w:rsid w:val="009C0035"/>
    <w:rsid w:val="009C0556"/>
    <w:rsid w:val="009C089D"/>
    <w:rsid w:val="009C1C5E"/>
    <w:rsid w:val="009C1D9F"/>
    <w:rsid w:val="009C2561"/>
    <w:rsid w:val="009C415B"/>
    <w:rsid w:val="009C5430"/>
    <w:rsid w:val="009C5AE4"/>
    <w:rsid w:val="009C5D4A"/>
    <w:rsid w:val="009C63C0"/>
    <w:rsid w:val="009C74BF"/>
    <w:rsid w:val="009D149A"/>
    <w:rsid w:val="009D168E"/>
    <w:rsid w:val="009D1D65"/>
    <w:rsid w:val="009D3CF1"/>
    <w:rsid w:val="009D3FAF"/>
    <w:rsid w:val="009D4079"/>
    <w:rsid w:val="009D419D"/>
    <w:rsid w:val="009D4931"/>
    <w:rsid w:val="009D4B52"/>
    <w:rsid w:val="009D788F"/>
    <w:rsid w:val="009E0ECA"/>
    <w:rsid w:val="009E1A9B"/>
    <w:rsid w:val="009E21D5"/>
    <w:rsid w:val="009E4A07"/>
    <w:rsid w:val="009E4F49"/>
    <w:rsid w:val="009E612A"/>
    <w:rsid w:val="009E6973"/>
    <w:rsid w:val="009E6B40"/>
    <w:rsid w:val="009E706A"/>
    <w:rsid w:val="009F0C25"/>
    <w:rsid w:val="009F113F"/>
    <w:rsid w:val="009F1F03"/>
    <w:rsid w:val="009F1FFE"/>
    <w:rsid w:val="009F29DE"/>
    <w:rsid w:val="009F36BB"/>
    <w:rsid w:val="009F398B"/>
    <w:rsid w:val="009F3B5E"/>
    <w:rsid w:val="009F41AA"/>
    <w:rsid w:val="009F454E"/>
    <w:rsid w:val="009F545D"/>
    <w:rsid w:val="009F5507"/>
    <w:rsid w:val="009F7A43"/>
    <w:rsid w:val="009F7E77"/>
    <w:rsid w:val="00A028A7"/>
    <w:rsid w:val="00A0550C"/>
    <w:rsid w:val="00A05755"/>
    <w:rsid w:val="00A07DEA"/>
    <w:rsid w:val="00A100FA"/>
    <w:rsid w:val="00A10BA0"/>
    <w:rsid w:val="00A12144"/>
    <w:rsid w:val="00A1217C"/>
    <w:rsid w:val="00A1346B"/>
    <w:rsid w:val="00A13500"/>
    <w:rsid w:val="00A13A89"/>
    <w:rsid w:val="00A1573C"/>
    <w:rsid w:val="00A16430"/>
    <w:rsid w:val="00A16B9D"/>
    <w:rsid w:val="00A20D63"/>
    <w:rsid w:val="00A212C8"/>
    <w:rsid w:val="00A2147B"/>
    <w:rsid w:val="00A225FC"/>
    <w:rsid w:val="00A22D23"/>
    <w:rsid w:val="00A234BF"/>
    <w:rsid w:val="00A2395D"/>
    <w:rsid w:val="00A25278"/>
    <w:rsid w:val="00A2561A"/>
    <w:rsid w:val="00A25788"/>
    <w:rsid w:val="00A25C3C"/>
    <w:rsid w:val="00A273D6"/>
    <w:rsid w:val="00A3024F"/>
    <w:rsid w:val="00A302B2"/>
    <w:rsid w:val="00A32744"/>
    <w:rsid w:val="00A334D9"/>
    <w:rsid w:val="00A34B33"/>
    <w:rsid w:val="00A351D1"/>
    <w:rsid w:val="00A35BF7"/>
    <w:rsid w:val="00A35CEA"/>
    <w:rsid w:val="00A37A44"/>
    <w:rsid w:val="00A37C17"/>
    <w:rsid w:val="00A4047C"/>
    <w:rsid w:val="00A420D0"/>
    <w:rsid w:val="00A42DD1"/>
    <w:rsid w:val="00A42F9B"/>
    <w:rsid w:val="00A439C1"/>
    <w:rsid w:val="00A4509F"/>
    <w:rsid w:val="00A45EC8"/>
    <w:rsid w:val="00A46A67"/>
    <w:rsid w:val="00A47233"/>
    <w:rsid w:val="00A47B0E"/>
    <w:rsid w:val="00A5057F"/>
    <w:rsid w:val="00A54472"/>
    <w:rsid w:val="00A553E9"/>
    <w:rsid w:val="00A55A4D"/>
    <w:rsid w:val="00A55A57"/>
    <w:rsid w:val="00A56073"/>
    <w:rsid w:val="00A565D0"/>
    <w:rsid w:val="00A61C94"/>
    <w:rsid w:val="00A61E06"/>
    <w:rsid w:val="00A64691"/>
    <w:rsid w:val="00A64AEF"/>
    <w:rsid w:val="00A661BB"/>
    <w:rsid w:val="00A668F5"/>
    <w:rsid w:val="00A67067"/>
    <w:rsid w:val="00A67690"/>
    <w:rsid w:val="00A6778C"/>
    <w:rsid w:val="00A67E53"/>
    <w:rsid w:val="00A707BA"/>
    <w:rsid w:val="00A70813"/>
    <w:rsid w:val="00A70867"/>
    <w:rsid w:val="00A71DB3"/>
    <w:rsid w:val="00A7224E"/>
    <w:rsid w:val="00A74392"/>
    <w:rsid w:val="00A74568"/>
    <w:rsid w:val="00A745F5"/>
    <w:rsid w:val="00A75B57"/>
    <w:rsid w:val="00A75DDB"/>
    <w:rsid w:val="00A75E17"/>
    <w:rsid w:val="00A76195"/>
    <w:rsid w:val="00A76333"/>
    <w:rsid w:val="00A76370"/>
    <w:rsid w:val="00A77FE7"/>
    <w:rsid w:val="00A80A23"/>
    <w:rsid w:val="00A84FA0"/>
    <w:rsid w:val="00A8667E"/>
    <w:rsid w:val="00A86F30"/>
    <w:rsid w:val="00A872B9"/>
    <w:rsid w:val="00A905CC"/>
    <w:rsid w:val="00A90FB9"/>
    <w:rsid w:val="00A9130E"/>
    <w:rsid w:val="00A914A1"/>
    <w:rsid w:val="00A915FE"/>
    <w:rsid w:val="00A92A00"/>
    <w:rsid w:val="00A93C33"/>
    <w:rsid w:val="00A952AE"/>
    <w:rsid w:val="00A964EF"/>
    <w:rsid w:val="00A96645"/>
    <w:rsid w:val="00A96F36"/>
    <w:rsid w:val="00A975E0"/>
    <w:rsid w:val="00A9788A"/>
    <w:rsid w:val="00AA0ADB"/>
    <w:rsid w:val="00AA37A7"/>
    <w:rsid w:val="00AA3FBE"/>
    <w:rsid w:val="00AA53C6"/>
    <w:rsid w:val="00AA5AD6"/>
    <w:rsid w:val="00AA6272"/>
    <w:rsid w:val="00AA6876"/>
    <w:rsid w:val="00AA6DAE"/>
    <w:rsid w:val="00AA7000"/>
    <w:rsid w:val="00AA7321"/>
    <w:rsid w:val="00AB07C6"/>
    <w:rsid w:val="00AB0F7A"/>
    <w:rsid w:val="00AB2F5B"/>
    <w:rsid w:val="00AB3E0C"/>
    <w:rsid w:val="00AB49B2"/>
    <w:rsid w:val="00AB5209"/>
    <w:rsid w:val="00AB55FE"/>
    <w:rsid w:val="00AB5AE5"/>
    <w:rsid w:val="00AB60C3"/>
    <w:rsid w:val="00AB6B3F"/>
    <w:rsid w:val="00AB764A"/>
    <w:rsid w:val="00AB7658"/>
    <w:rsid w:val="00AB7F16"/>
    <w:rsid w:val="00AC082D"/>
    <w:rsid w:val="00AC0983"/>
    <w:rsid w:val="00AC0F38"/>
    <w:rsid w:val="00AC13C1"/>
    <w:rsid w:val="00AC2B26"/>
    <w:rsid w:val="00AC376D"/>
    <w:rsid w:val="00AC48FD"/>
    <w:rsid w:val="00AC582A"/>
    <w:rsid w:val="00AC59BC"/>
    <w:rsid w:val="00AC68D3"/>
    <w:rsid w:val="00AC6CF7"/>
    <w:rsid w:val="00AC70F3"/>
    <w:rsid w:val="00AC7454"/>
    <w:rsid w:val="00AC74C6"/>
    <w:rsid w:val="00AD0FE3"/>
    <w:rsid w:val="00AD1876"/>
    <w:rsid w:val="00AD51C7"/>
    <w:rsid w:val="00AD5884"/>
    <w:rsid w:val="00AD6082"/>
    <w:rsid w:val="00AD6A96"/>
    <w:rsid w:val="00AE0B44"/>
    <w:rsid w:val="00AE0DFA"/>
    <w:rsid w:val="00AE19CB"/>
    <w:rsid w:val="00AE1FFC"/>
    <w:rsid w:val="00AE47E6"/>
    <w:rsid w:val="00AE4C5A"/>
    <w:rsid w:val="00AE5171"/>
    <w:rsid w:val="00AE5227"/>
    <w:rsid w:val="00AE717B"/>
    <w:rsid w:val="00AE79CC"/>
    <w:rsid w:val="00AF0075"/>
    <w:rsid w:val="00AF0D5E"/>
    <w:rsid w:val="00AF0ECE"/>
    <w:rsid w:val="00AF128A"/>
    <w:rsid w:val="00AF143F"/>
    <w:rsid w:val="00AF29D4"/>
    <w:rsid w:val="00AF2CAF"/>
    <w:rsid w:val="00AF2D52"/>
    <w:rsid w:val="00AF301B"/>
    <w:rsid w:val="00AF3B91"/>
    <w:rsid w:val="00AF4B5C"/>
    <w:rsid w:val="00AF59E6"/>
    <w:rsid w:val="00AF6839"/>
    <w:rsid w:val="00AF79EE"/>
    <w:rsid w:val="00B00773"/>
    <w:rsid w:val="00B0129C"/>
    <w:rsid w:val="00B05AD2"/>
    <w:rsid w:val="00B06887"/>
    <w:rsid w:val="00B1009A"/>
    <w:rsid w:val="00B10AC0"/>
    <w:rsid w:val="00B11319"/>
    <w:rsid w:val="00B11806"/>
    <w:rsid w:val="00B11E7A"/>
    <w:rsid w:val="00B130A9"/>
    <w:rsid w:val="00B1352C"/>
    <w:rsid w:val="00B159D3"/>
    <w:rsid w:val="00B15DD6"/>
    <w:rsid w:val="00B17254"/>
    <w:rsid w:val="00B20ECF"/>
    <w:rsid w:val="00B20F24"/>
    <w:rsid w:val="00B22089"/>
    <w:rsid w:val="00B22A57"/>
    <w:rsid w:val="00B22B43"/>
    <w:rsid w:val="00B22F23"/>
    <w:rsid w:val="00B232DC"/>
    <w:rsid w:val="00B2418F"/>
    <w:rsid w:val="00B24511"/>
    <w:rsid w:val="00B254F7"/>
    <w:rsid w:val="00B25683"/>
    <w:rsid w:val="00B25833"/>
    <w:rsid w:val="00B25B01"/>
    <w:rsid w:val="00B277C3"/>
    <w:rsid w:val="00B304E9"/>
    <w:rsid w:val="00B31066"/>
    <w:rsid w:val="00B314ED"/>
    <w:rsid w:val="00B31A09"/>
    <w:rsid w:val="00B320BB"/>
    <w:rsid w:val="00B3258D"/>
    <w:rsid w:val="00B330A5"/>
    <w:rsid w:val="00B33643"/>
    <w:rsid w:val="00B33B18"/>
    <w:rsid w:val="00B340C6"/>
    <w:rsid w:val="00B343F8"/>
    <w:rsid w:val="00B34679"/>
    <w:rsid w:val="00B353AD"/>
    <w:rsid w:val="00B35E18"/>
    <w:rsid w:val="00B3645E"/>
    <w:rsid w:val="00B40E9E"/>
    <w:rsid w:val="00B41B08"/>
    <w:rsid w:val="00B434A1"/>
    <w:rsid w:val="00B43BA6"/>
    <w:rsid w:val="00B43FA1"/>
    <w:rsid w:val="00B44861"/>
    <w:rsid w:val="00B44DB8"/>
    <w:rsid w:val="00B46CF3"/>
    <w:rsid w:val="00B47053"/>
    <w:rsid w:val="00B50C9F"/>
    <w:rsid w:val="00B51295"/>
    <w:rsid w:val="00B51D99"/>
    <w:rsid w:val="00B53853"/>
    <w:rsid w:val="00B54899"/>
    <w:rsid w:val="00B56BBE"/>
    <w:rsid w:val="00B57FB8"/>
    <w:rsid w:val="00B614D9"/>
    <w:rsid w:val="00B62268"/>
    <w:rsid w:val="00B62337"/>
    <w:rsid w:val="00B62D59"/>
    <w:rsid w:val="00B62DE5"/>
    <w:rsid w:val="00B636F6"/>
    <w:rsid w:val="00B63945"/>
    <w:rsid w:val="00B649F4"/>
    <w:rsid w:val="00B666DF"/>
    <w:rsid w:val="00B66A38"/>
    <w:rsid w:val="00B66A9E"/>
    <w:rsid w:val="00B66BAD"/>
    <w:rsid w:val="00B672EC"/>
    <w:rsid w:val="00B677E4"/>
    <w:rsid w:val="00B70272"/>
    <w:rsid w:val="00B70F62"/>
    <w:rsid w:val="00B71B27"/>
    <w:rsid w:val="00B720EB"/>
    <w:rsid w:val="00B72F53"/>
    <w:rsid w:val="00B73917"/>
    <w:rsid w:val="00B73D4C"/>
    <w:rsid w:val="00B73DB1"/>
    <w:rsid w:val="00B7454A"/>
    <w:rsid w:val="00B748E4"/>
    <w:rsid w:val="00B7549D"/>
    <w:rsid w:val="00B75694"/>
    <w:rsid w:val="00B75E18"/>
    <w:rsid w:val="00B76359"/>
    <w:rsid w:val="00B76BA7"/>
    <w:rsid w:val="00B80C15"/>
    <w:rsid w:val="00B81D2B"/>
    <w:rsid w:val="00B82047"/>
    <w:rsid w:val="00B82A19"/>
    <w:rsid w:val="00B82C70"/>
    <w:rsid w:val="00B8365D"/>
    <w:rsid w:val="00B8500F"/>
    <w:rsid w:val="00B851BF"/>
    <w:rsid w:val="00B86BD1"/>
    <w:rsid w:val="00B90514"/>
    <w:rsid w:val="00B91446"/>
    <w:rsid w:val="00B91909"/>
    <w:rsid w:val="00B94D2C"/>
    <w:rsid w:val="00B96364"/>
    <w:rsid w:val="00B966EA"/>
    <w:rsid w:val="00B9742F"/>
    <w:rsid w:val="00B974C1"/>
    <w:rsid w:val="00B97C0D"/>
    <w:rsid w:val="00BA1364"/>
    <w:rsid w:val="00BA13F2"/>
    <w:rsid w:val="00BA1D3B"/>
    <w:rsid w:val="00BA21B3"/>
    <w:rsid w:val="00BA26D7"/>
    <w:rsid w:val="00BA308D"/>
    <w:rsid w:val="00BA39CA"/>
    <w:rsid w:val="00BA4C7C"/>
    <w:rsid w:val="00BA6FFE"/>
    <w:rsid w:val="00BA7817"/>
    <w:rsid w:val="00BAF0F6"/>
    <w:rsid w:val="00BB1D37"/>
    <w:rsid w:val="00BB2019"/>
    <w:rsid w:val="00BB285F"/>
    <w:rsid w:val="00BB2C9B"/>
    <w:rsid w:val="00BB345C"/>
    <w:rsid w:val="00BB37F7"/>
    <w:rsid w:val="00BB5BCC"/>
    <w:rsid w:val="00BC0AC7"/>
    <w:rsid w:val="00BC170B"/>
    <w:rsid w:val="00BC17CD"/>
    <w:rsid w:val="00BC17E0"/>
    <w:rsid w:val="00BC2A4B"/>
    <w:rsid w:val="00BC4F99"/>
    <w:rsid w:val="00BC683F"/>
    <w:rsid w:val="00BC6E79"/>
    <w:rsid w:val="00BC7008"/>
    <w:rsid w:val="00BC7B47"/>
    <w:rsid w:val="00BD01C5"/>
    <w:rsid w:val="00BD01E0"/>
    <w:rsid w:val="00BD15D5"/>
    <w:rsid w:val="00BD1A84"/>
    <w:rsid w:val="00BD3D8E"/>
    <w:rsid w:val="00BD3F16"/>
    <w:rsid w:val="00BD4C11"/>
    <w:rsid w:val="00BD4E29"/>
    <w:rsid w:val="00BD56FB"/>
    <w:rsid w:val="00BD58E5"/>
    <w:rsid w:val="00BD5D89"/>
    <w:rsid w:val="00BD60C2"/>
    <w:rsid w:val="00BD6761"/>
    <w:rsid w:val="00BD6839"/>
    <w:rsid w:val="00BD6BF9"/>
    <w:rsid w:val="00BE23A4"/>
    <w:rsid w:val="00BE313D"/>
    <w:rsid w:val="00BE3847"/>
    <w:rsid w:val="00BE3B24"/>
    <w:rsid w:val="00BE3C90"/>
    <w:rsid w:val="00BE4CC8"/>
    <w:rsid w:val="00BE4D4D"/>
    <w:rsid w:val="00BE5826"/>
    <w:rsid w:val="00BE59F0"/>
    <w:rsid w:val="00BE5B8B"/>
    <w:rsid w:val="00BE6714"/>
    <w:rsid w:val="00BE67E4"/>
    <w:rsid w:val="00BE6D36"/>
    <w:rsid w:val="00BE6DA9"/>
    <w:rsid w:val="00BE7EB7"/>
    <w:rsid w:val="00BF01DF"/>
    <w:rsid w:val="00BF2431"/>
    <w:rsid w:val="00BF2C5A"/>
    <w:rsid w:val="00BF2D67"/>
    <w:rsid w:val="00BF30EF"/>
    <w:rsid w:val="00BF3EB8"/>
    <w:rsid w:val="00BF6F3B"/>
    <w:rsid w:val="00BF7CC4"/>
    <w:rsid w:val="00BF7F55"/>
    <w:rsid w:val="00C0029C"/>
    <w:rsid w:val="00C00B67"/>
    <w:rsid w:val="00C02F46"/>
    <w:rsid w:val="00C0356E"/>
    <w:rsid w:val="00C035B7"/>
    <w:rsid w:val="00C04263"/>
    <w:rsid w:val="00C0478A"/>
    <w:rsid w:val="00C04904"/>
    <w:rsid w:val="00C053F1"/>
    <w:rsid w:val="00C06574"/>
    <w:rsid w:val="00C06E1C"/>
    <w:rsid w:val="00C072A0"/>
    <w:rsid w:val="00C07FA1"/>
    <w:rsid w:val="00C105AB"/>
    <w:rsid w:val="00C10715"/>
    <w:rsid w:val="00C12326"/>
    <w:rsid w:val="00C130BB"/>
    <w:rsid w:val="00C14C2D"/>
    <w:rsid w:val="00C151F2"/>
    <w:rsid w:val="00C1596C"/>
    <w:rsid w:val="00C172C7"/>
    <w:rsid w:val="00C20411"/>
    <w:rsid w:val="00C21448"/>
    <w:rsid w:val="00C21BD8"/>
    <w:rsid w:val="00C21EF7"/>
    <w:rsid w:val="00C221F5"/>
    <w:rsid w:val="00C22F7E"/>
    <w:rsid w:val="00C2473D"/>
    <w:rsid w:val="00C25948"/>
    <w:rsid w:val="00C27082"/>
    <w:rsid w:val="00C308AC"/>
    <w:rsid w:val="00C30C93"/>
    <w:rsid w:val="00C31D0F"/>
    <w:rsid w:val="00C31EC2"/>
    <w:rsid w:val="00C327BD"/>
    <w:rsid w:val="00C3431A"/>
    <w:rsid w:val="00C352C2"/>
    <w:rsid w:val="00C35731"/>
    <w:rsid w:val="00C359F5"/>
    <w:rsid w:val="00C36579"/>
    <w:rsid w:val="00C368B2"/>
    <w:rsid w:val="00C37447"/>
    <w:rsid w:val="00C3782D"/>
    <w:rsid w:val="00C40480"/>
    <w:rsid w:val="00C4064F"/>
    <w:rsid w:val="00C432BC"/>
    <w:rsid w:val="00C4365E"/>
    <w:rsid w:val="00C438F4"/>
    <w:rsid w:val="00C469A6"/>
    <w:rsid w:val="00C46A65"/>
    <w:rsid w:val="00C472D5"/>
    <w:rsid w:val="00C50F52"/>
    <w:rsid w:val="00C51A46"/>
    <w:rsid w:val="00C521F3"/>
    <w:rsid w:val="00C53348"/>
    <w:rsid w:val="00C53723"/>
    <w:rsid w:val="00C548A1"/>
    <w:rsid w:val="00C54E19"/>
    <w:rsid w:val="00C54EFC"/>
    <w:rsid w:val="00C55D2B"/>
    <w:rsid w:val="00C575EF"/>
    <w:rsid w:val="00C57BE4"/>
    <w:rsid w:val="00C57DB5"/>
    <w:rsid w:val="00C6083D"/>
    <w:rsid w:val="00C6167C"/>
    <w:rsid w:val="00C61A48"/>
    <w:rsid w:val="00C63796"/>
    <w:rsid w:val="00C64038"/>
    <w:rsid w:val="00C6506C"/>
    <w:rsid w:val="00C65459"/>
    <w:rsid w:val="00C6554A"/>
    <w:rsid w:val="00C66314"/>
    <w:rsid w:val="00C6729F"/>
    <w:rsid w:val="00C6735B"/>
    <w:rsid w:val="00C67920"/>
    <w:rsid w:val="00C70263"/>
    <w:rsid w:val="00C7271D"/>
    <w:rsid w:val="00C72E08"/>
    <w:rsid w:val="00C73435"/>
    <w:rsid w:val="00C74F28"/>
    <w:rsid w:val="00C76357"/>
    <w:rsid w:val="00C76B58"/>
    <w:rsid w:val="00C76F48"/>
    <w:rsid w:val="00C806E0"/>
    <w:rsid w:val="00C80D20"/>
    <w:rsid w:val="00C81493"/>
    <w:rsid w:val="00C819D8"/>
    <w:rsid w:val="00C81B0E"/>
    <w:rsid w:val="00C82482"/>
    <w:rsid w:val="00C8444A"/>
    <w:rsid w:val="00C85E88"/>
    <w:rsid w:val="00C864FA"/>
    <w:rsid w:val="00C87C9B"/>
    <w:rsid w:val="00C9090A"/>
    <w:rsid w:val="00C913F2"/>
    <w:rsid w:val="00C9332B"/>
    <w:rsid w:val="00C936B4"/>
    <w:rsid w:val="00C942F4"/>
    <w:rsid w:val="00C95311"/>
    <w:rsid w:val="00C97659"/>
    <w:rsid w:val="00CA1ADB"/>
    <w:rsid w:val="00CA29D9"/>
    <w:rsid w:val="00CA2D29"/>
    <w:rsid w:val="00CA333A"/>
    <w:rsid w:val="00CA3AFC"/>
    <w:rsid w:val="00CA4B7A"/>
    <w:rsid w:val="00CA4C78"/>
    <w:rsid w:val="00CA504F"/>
    <w:rsid w:val="00CA52D6"/>
    <w:rsid w:val="00CA5343"/>
    <w:rsid w:val="00CA5EC9"/>
    <w:rsid w:val="00CA695C"/>
    <w:rsid w:val="00CA69F5"/>
    <w:rsid w:val="00CB1111"/>
    <w:rsid w:val="00CB14EA"/>
    <w:rsid w:val="00CB1875"/>
    <w:rsid w:val="00CB35AC"/>
    <w:rsid w:val="00CB379B"/>
    <w:rsid w:val="00CB3B4D"/>
    <w:rsid w:val="00CB3E80"/>
    <w:rsid w:val="00CB4B99"/>
    <w:rsid w:val="00CB72E2"/>
    <w:rsid w:val="00CB7391"/>
    <w:rsid w:val="00CB7F66"/>
    <w:rsid w:val="00CC0495"/>
    <w:rsid w:val="00CC0534"/>
    <w:rsid w:val="00CC0816"/>
    <w:rsid w:val="00CC1EC0"/>
    <w:rsid w:val="00CC2A16"/>
    <w:rsid w:val="00CC3C99"/>
    <w:rsid w:val="00CC4A01"/>
    <w:rsid w:val="00CC5E93"/>
    <w:rsid w:val="00CD0963"/>
    <w:rsid w:val="00CD11DE"/>
    <w:rsid w:val="00CD1C7F"/>
    <w:rsid w:val="00CD250E"/>
    <w:rsid w:val="00CD2955"/>
    <w:rsid w:val="00CD3306"/>
    <w:rsid w:val="00CD3FBB"/>
    <w:rsid w:val="00CD495D"/>
    <w:rsid w:val="00CD5B1F"/>
    <w:rsid w:val="00CD657B"/>
    <w:rsid w:val="00CD666D"/>
    <w:rsid w:val="00CE0223"/>
    <w:rsid w:val="00CE04A5"/>
    <w:rsid w:val="00CE0B10"/>
    <w:rsid w:val="00CE1F46"/>
    <w:rsid w:val="00CE1FCE"/>
    <w:rsid w:val="00CE2F9E"/>
    <w:rsid w:val="00CE35B9"/>
    <w:rsid w:val="00CE3E54"/>
    <w:rsid w:val="00CE508F"/>
    <w:rsid w:val="00CF0035"/>
    <w:rsid w:val="00CF0269"/>
    <w:rsid w:val="00CF0DCE"/>
    <w:rsid w:val="00CF0EAD"/>
    <w:rsid w:val="00CF1BB3"/>
    <w:rsid w:val="00CF223C"/>
    <w:rsid w:val="00CF2FCF"/>
    <w:rsid w:val="00CF4EDF"/>
    <w:rsid w:val="00CF5C85"/>
    <w:rsid w:val="00D00916"/>
    <w:rsid w:val="00D012E3"/>
    <w:rsid w:val="00D01795"/>
    <w:rsid w:val="00D01DE6"/>
    <w:rsid w:val="00D02C60"/>
    <w:rsid w:val="00D03A21"/>
    <w:rsid w:val="00D045A3"/>
    <w:rsid w:val="00D060C6"/>
    <w:rsid w:val="00D0661E"/>
    <w:rsid w:val="00D1038C"/>
    <w:rsid w:val="00D106BA"/>
    <w:rsid w:val="00D10E4E"/>
    <w:rsid w:val="00D10E7C"/>
    <w:rsid w:val="00D1113C"/>
    <w:rsid w:val="00D1294C"/>
    <w:rsid w:val="00D14BEB"/>
    <w:rsid w:val="00D151B5"/>
    <w:rsid w:val="00D16AB9"/>
    <w:rsid w:val="00D17B05"/>
    <w:rsid w:val="00D17BC5"/>
    <w:rsid w:val="00D17CA1"/>
    <w:rsid w:val="00D17F3A"/>
    <w:rsid w:val="00D20009"/>
    <w:rsid w:val="00D21B32"/>
    <w:rsid w:val="00D23FEF"/>
    <w:rsid w:val="00D24ECA"/>
    <w:rsid w:val="00D263FA"/>
    <w:rsid w:val="00D26B82"/>
    <w:rsid w:val="00D301D3"/>
    <w:rsid w:val="00D31C93"/>
    <w:rsid w:val="00D31FF1"/>
    <w:rsid w:val="00D322BC"/>
    <w:rsid w:val="00D32871"/>
    <w:rsid w:val="00D3353E"/>
    <w:rsid w:val="00D33787"/>
    <w:rsid w:val="00D33C65"/>
    <w:rsid w:val="00D33EF0"/>
    <w:rsid w:val="00D34BF7"/>
    <w:rsid w:val="00D3680A"/>
    <w:rsid w:val="00D3747C"/>
    <w:rsid w:val="00D4188D"/>
    <w:rsid w:val="00D455CE"/>
    <w:rsid w:val="00D465B8"/>
    <w:rsid w:val="00D46BCD"/>
    <w:rsid w:val="00D47160"/>
    <w:rsid w:val="00D47546"/>
    <w:rsid w:val="00D514FC"/>
    <w:rsid w:val="00D51A0A"/>
    <w:rsid w:val="00D52581"/>
    <w:rsid w:val="00D53086"/>
    <w:rsid w:val="00D53E29"/>
    <w:rsid w:val="00D5451D"/>
    <w:rsid w:val="00D549C1"/>
    <w:rsid w:val="00D55A13"/>
    <w:rsid w:val="00D55E62"/>
    <w:rsid w:val="00D5739B"/>
    <w:rsid w:val="00D600CC"/>
    <w:rsid w:val="00D603D0"/>
    <w:rsid w:val="00D60BC7"/>
    <w:rsid w:val="00D60C71"/>
    <w:rsid w:val="00D611CA"/>
    <w:rsid w:val="00D622D5"/>
    <w:rsid w:val="00D6287A"/>
    <w:rsid w:val="00D64A2D"/>
    <w:rsid w:val="00D64FAE"/>
    <w:rsid w:val="00D65062"/>
    <w:rsid w:val="00D6651B"/>
    <w:rsid w:val="00D707F4"/>
    <w:rsid w:val="00D70D06"/>
    <w:rsid w:val="00D716E9"/>
    <w:rsid w:val="00D71CA9"/>
    <w:rsid w:val="00D73C82"/>
    <w:rsid w:val="00D73D19"/>
    <w:rsid w:val="00D75861"/>
    <w:rsid w:val="00D76B77"/>
    <w:rsid w:val="00D77B7C"/>
    <w:rsid w:val="00D80550"/>
    <w:rsid w:val="00D816C2"/>
    <w:rsid w:val="00D8320C"/>
    <w:rsid w:val="00D84059"/>
    <w:rsid w:val="00D85576"/>
    <w:rsid w:val="00D8593F"/>
    <w:rsid w:val="00D8676D"/>
    <w:rsid w:val="00D86B4D"/>
    <w:rsid w:val="00D902FF"/>
    <w:rsid w:val="00D92248"/>
    <w:rsid w:val="00D94214"/>
    <w:rsid w:val="00D951DA"/>
    <w:rsid w:val="00D95EC8"/>
    <w:rsid w:val="00D9645F"/>
    <w:rsid w:val="00D97C70"/>
    <w:rsid w:val="00DA07EB"/>
    <w:rsid w:val="00DA1B0D"/>
    <w:rsid w:val="00DA2880"/>
    <w:rsid w:val="00DA2A73"/>
    <w:rsid w:val="00DA4784"/>
    <w:rsid w:val="00DA5855"/>
    <w:rsid w:val="00DA65D8"/>
    <w:rsid w:val="00DA691B"/>
    <w:rsid w:val="00DA6D86"/>
    <w:rsid w:val="00DA70E5"/>
    <w:rsid w:val="00DA75D1"/>
    <w:rsid w:val="00DA7A31"/>
    <w:rsid w:val="00DA7BA5"/>
    <w:rsid w:val="00DB37EC"/>
    <w:rsid w:val="00DB4A1F"/>
    <w:rsid w:val="00DB7FAC"/>
    <w:rsid w:val="00DC0365"/>
    <w:rsid w:val="00DC0A43"/>
    <w:rsid w:val="00DC0B4C"/>
    <w:rsid w:val="00DC21B5"/>
    <w:rsid w:val="00DC2245"/>
    <w:rsid w:val="00DC3314"/>
    <w:rsid w:val="00DC39FD"/>
    <w:rsid w:val="00DC5FAD"/>
    <w:rsid w:val="00DC610C"/>
    <w:rsid w:val="00DD211D"/>
    <w:rsid w:val="00DD3B27"/>
    <w:rsid w:val="00DD631F"/>
    <w:rsid w:val="00DD7469"/>
    <w:rsid w:val="00DD74F8"/>
    <w:rsid w:val="00DD75DE"/>
    <w:rsid w:val="00DE0F3D"/>
    <w:rsid w:val="00DE3325"/>
    <w:rsid w:val="00DE411D"/>
    <w:rsid w:val="00DE42E4"/>
    <w:rsid w:val="00DE48A0"/>
    <w:rsid w:val="00DE4D73"/>
    <w:rsid w:val="00DE5039"/>
    <w:rsid w:val="00DE5555"/>
    <w:rsid w:val="00DE75DC"/>
    <w:rsid w:val="00DF0532"/>
    <w:rsid w:val="00DF23AA"/>
    <w:rsid w:val="00DF37A6"/>
    <w:rsid w:val="00DF4224"/>
    <w:rsid w:val="00DF4D05"/>
    <w:rsid w:val="00DF5306"/>
    <w:rsid w:val="00DF5B6B"/>
    <w:rsid w:val="00DF5F05"/>
    <w:rsid w:val="00DF6E0F"/>
    <w:rsid w:val="00DF7E3B"/>
    <w:rsid w:val="00E006E0"/>
    <w:rsid w:val="00E00A28"/>
    <w:rsid w:val="00E033D7"/>
    <w:rsid w:val="00E03C18"/>
    <w:rsid w:val="00E054C8"/>
    <w:rsid w:val="00E1039D"/>
    <w:rsid w:val="00E12F83"/>
    <w:rsid w:val="00E13752"/>
    <w:rsid w:val="00E13C7E"/>
    <w:rsid w:val="00E161AC"/>
    <w:rsid w:val="00E162A4"/>
    <w:rsid w:val="00E16329"/>
    <w:rsid w:val="00E17374"/>
    <w:rsid w:val="00E17D72"/>
    <w:rsid w:val="00E17EA0"/>
    <w:rsid w:val="00E2078C"/>
    <w:rsid w:val="00E20D04"/>
    <w:rsid w:val="00E20E92"/>
    <w:rsid w:val="00E22760"/>
    <w:rsid w:val="00E236AF"/>
    <w:rsid w:val="00E23D4D"/>
    <w:rsid w:val="00E24155"/>
    <w:rsid w:val="00E24D7E"/>
    <w:rsid w:val="00E250FD"/>
    <w:rsid w:val="00E25387"/>
    <w:rsid w:val="00E25E8E"/>
    <w:rsid w:val="00E263DA"/>
    <w:rsid w:val="00E264BF"/>
    <w:rsid w:val="00E274AD"/>
    <w:rsid w:val="00E300C1"/>
    <w:rsid w:val="00E3038D"/>
    <w:rsid w:val="00E31094"/>
    <w:rsid w:val="00E3113C"/>
    <w:rsid w:val="00E3307D"/>
    <w:rsid w:val="00E33623"/>
    <w:rsid w:val="00E33C46"/>
    <w:rsid w:val="00E34236"/>
    <w:rsid w:val="00E34645"/>
    <w:rsid w:val="00E34788"/>
    <w:rsid w:val="00E34B4A"/>
    <w:rsid w:val="00E34D49"/>
    <w:rsid w:val="00E35856"/>
    <w:rsid w:val="00E35BBD"/>
    <w:rsid w:val="00E37F96"/>
    <w:rsid w:val="00E41276"/>
    <w:rsid w:val="00E41765"/>
    <w:rsid w:val="00E4239F"/>
    <w:rsid w:val="00E4328B"/>
    <w:rsid w:val="00E44609"/>
    <w:rsid w:val="00E4487A"/>
    <w:rsid w:val="00E458F6"/>
    <w:rsid w:val="00E45F07"/>
    <w:rsid w:val="00E46576"/>
    <w:rsid w:val="00E4676C"/>
    <w:rsid w:val="00E514BA"/>
    <w:rsid w:val="00E521DA"/>
    <w:rsid w:val="00E5248D"/>
    <w:rsid w:val="00E526BC"/>
    <w:rsid w:val="00E5280C"/>
    <w:rsid w:val="00E52DFB"/>
    <w:rsid w:val="00E546D7"/>
    <w:rsid w:val="00E547F0"/>
    <w:rsid w:val="00E54E92"/>
    <w:rsid w:val="00E563B7"/>
    <w:rsid w:val="00E56587"/>
    <w:rsid w:val="00E57FAF"/>
    <w:rsid w:val="00E61262"/>
    <w:rsid w:val="00E61D53"/>
    <w:rsid w:val="00E63696"/>
    <w:rsid w:val="00E63CB1"/>
    <w:rsid w:val="00E64646"/>
    <w:rsid w:val="00E647C2"/>
    <w:rsid w:val="00E64BCD"/>
    <w:rsid w:val="00E64E7F"/>
    <w:rsid w:val="00E675D4"/>
    <w:rsid w:val="00E70192"/>
    <w:rsid w:val="00E70466"/>
    <w:rsid w:val="00E70F15"/>
    <w:rsid w:val="00E70F9D"/>
    <w:rsid w:val="00E717E6"/>
    <w:rsid w:val="00E722BE"/>
    <w:rsid w:val="00E724A0"/>
    <w:rsid w:val="00E73705"/>
    <w:rsid w:val="00E75B0D"/>
    <w:rsid w:val="00E7728F"/>
    <w:rsid w:val="00E774DD"/>
    <w:rsid w:val="00E801DD"/>
    <w:rsid w:val="00E8199C"/>
    <w:rsid w:val="00E82090"/>
    <w:rsid w:val="00E82878"/>
    <w:rsid w:val="00E828F5"/>
    <w:rsid w:val="00E830D4"/>
    <w:rsid w:val="00E836F7"/>
    <w:rsid w:val="00E840A4"/>
    <w:rsid w:val="00E84767"/>
    <w:rsid w:val="00E847BC"/>
    <w:rsid w:val="00E849C2"/>
    <w:rsid w:val="00E84AB9"/>
    <w:rsid w:val="00E8568E"/>
    <w:rsid w:val="00E85CDC"/>
    <w:rsid w:val="00E90C82"/>
    <w:rsid w:val="00E928C6"/>
    <w:rsid w:val="00E94449"/>
    <w:rsid w:val="00E9482F"/>
    <w:rsid w:val="00E94BBC"/>
    <w:rsid w:val="00E952F4"/>
    <w:rsid w:val="00E959EB"/>
    <w:rsid w:val="00E95B4B"/>
    <w:rsid w:val="00E97E44"/>
    <w:rsid w:val="00EA12E8"/>
    <w:rsid w:val="00EA2132"/>
    <w:rsid w:val="00EA3355"/>
    <w:rsid w:val="00EA700E"/>
    <w:rsid w:val="00EA722E"/>
    <w:rsid w:val="00EB1722"/>
    <w:rsid w:val="00EB194A"/>
    <w:rsid w:val="00EB342E"/>
    <w:rsid w:val="00EB3B6E"/>
    <w:rsid w:val="00EB3DB3"/>
    <w:rsid w:val="00EB43E8"/>
    <w:rsid w:val="00EB5625"/>
    <w:rsid w:val="00EB586C"/>
    <w:rsid w:val="00EB7C2B"/>
    <w:rsid w:val="00EB7DD6"/>
    <w:rsid w:val="00EC162A"/>
    <w:rsid w:val="00EC1885"/>
    <w:rsid w:val="00EC2214"/>
    <w:rsid w:val="00EC2ED6"/>
    <w:rsid w:val="00EC3BDF"/>
    <w:rsid w:val="00EC3D94"/>
    <w:rsid w:val="00EC46BF"/>
    <w:rsid w:val="00EC5C31"/>
    <w:rsid w:val="00EC7D7A"/>
    <w:rsid w:val="00ED04B2"/>
    <w:rsid w:val="00ED056C"/>
    <w:rsid w:val="00ED0BDF"/>
    <w:rsid w:val="00ED2FEF"/>
    <w:rsid w:val="00ED35C2"/>
    <w:rsid w:val="00ED59DB"/>
    <w:rsid w:val="00ED7273"/>
    <w:rsid w:val="00ED7C44"/>
    <w:rsid w:val="00EE0983"/>
    <w:rsid w:val="00EE370B"/>
    <w:rsid w:val="00EE3D24"/>
    <w:rsid w:val="00EE3E61"/>
    <w:rsid w:val="00EE4098"/>
    <w:rsid w:val="00EE4AE3"/>
    <w:rsid w:val="00EE585A"/>
    <w:rsid w:val="00EE6316"/>
    <w:rsid w:val="00EE6F85"/>
    <w:rsid w:val="00EE703B"/>
    <w:rsid w:val="00EE7531"/>
    <w:rsid w:val="00EE7CD0"/>
    <w:rsid w:val="00EE7D0E"/>
    <w:rsid w:val="00EF0EA2"/>
    <w:rsid w:val="00EF16FD"/>
    <w:rsid w:val="00EF2744"/>
    <w:rsid w:val="00EF3DCD"/>
    <w:rsid w:val="00EF4C68"/>
    <w:rsid w:val="00EF614E"/>
    <w:rsid w:val="00EF6497"/>
    <w:rsid w:val="00F0066D"/>
    <w:rsid w:val="00F013AF"/>
    <w:rsid w:val="00F0177D"/>
    <w:rsid w:val="00F01A37"/>
    <w:rsid w:val="00F034E0"/>
    <w:rsid w:val="00F04295"/>
    <w:rsid w:val="00F057A1"/>
    <w:rsid w:val="00F05FD4"/>
    <w:rsid w:val="00F067BF"/>
    <w:rsid w:val="00F07D1F"/>
    <w:rsid w:val="00F12B35"/>
    <w:rsid w:val="00F148AA"/>
    <w:rsid w:val="00F171CE"/>
    <w:rsid w:val="00F17750"/>
    <w:rsid w:val="00F21158"/>
    <w:rsid w:val="00F2172A"/>
    <w:rsid w:val="00F21DD1"/>
    <w:rsid w:val="00F22BC5"/>
    <w:rsid w:val="00F23E9A"/>
    <w:rsid w:val="00F24A74"/>
    <w:rsid w:val="00F2559E"/>
    <w:rsid w:val="00F255D5"/>
    <w:rsid w:val="00F26A78"/>
    <w:rsid w:val="00F274EB"/>
    <w:rsid w:val="00F30071"/>
    <w:rsid w:val="00F30A38"/>
    <w:rsid w:val="00F30CB9"/>
    <w:rsid w:val="00F314C0"/>
    <w:rsid w:val="00F31751"/>
    <w:rsid w:val="00F318B2"/>
    <w:rsid w:val="00F31EB0"/>
    <w:rsid w:val="00F3267B"/>
    <w:rsid w:val="00F334B7"/>
    <w:rsid w:val="00F33762"/>
    <w:rsid w:val="00F34087"/>
    <w:rsid w:val="00F3429F"/>
    <w:rsid w:val="00F3472A"/>
    <w:rsid w:val="00F348B3"/>
    <w:rsid w:val="00F3558A"/>
    <w:rsid w:val="00F355EC"/>
    <w:rsid w:val="00F35A08"/>
    <w:rsid w:val="00F3763A"/>
    <w:rsid w:val="00F40C49"/>
    <w:rsid w:val="00F40C7A"/>
    <w:rsid w:val="00F415EE"/>
    <w:rsid w:val="00F41F0E"/>
    <w:rsid w:val="00F42B24"/>
    <w:rsid w:val="00F4328C"/>
    <w:rsid w:val="00F435D5"/>
    <w:rsid w:val="00F43682"/>
    <w:rsid w:val="00F440FF"/>
    <w:rsid w:val="00F4549E"/>
    <w:rsid w:val="00F47078"/>
    <w:rsid w:val="00F47B05"/>
    <w:rsid w:val="00F503EE"/>
    <w:rsid w:val="00F508C4"/>
    <w:rsid w:val="00F50D06"/>
    <w:rsid w:val="00F5148A"/>
    <w:rsid w:val="00F537AE"/>
    <w:rsid w:val="00F54953"/>
    <w:rsid w:val="00F54D83"/>
    <w:rsid w:val="00F55201"/>
    <w:rsid w:val="00F55275"/>
    <w:rsid w:val="00F56CD3"/>
    <w:rsid w:val="00F5737F"/>
    <w:rsid w:val="00F621AA"/>
    <w:rsid w:val="00F627FA"/>
    <w:rsid w:val="00F634DA"/>
    <w:rsid w:val="00F65EA8"/>
    <w:rsid w:val="00F671AA"/>
    <w:rsid w:val="00F67AF6"/>
    <w:rsid w:val="00F70B40"/>
    <w:rsid w:val="00F7279E"/>
    <w:rsid w:val="00F73E56"/>
    <w:rsid w:val="00F74C16"/>
    <w:rsid w:val="00F74C3E"/>
    <w:rsid w:val="00F769DF"/>
    <w:rsid w:val="00F76EB9"/>
    <w:rsid w:val="00F804CA"/>
    <w:rsid w:val="00F81555"/>
    <w:rsid w:val="00F81F88"/>
    <w:rsid w:val="00F82A4E"/>
    <w:rsid w:val="00F8343E"/>
    <w:rsid w:val="00F8423F"/>
    <w:rsid w:val="00F84984"/>
    <w:rsid w:val="00F86620"/>
    <w:rsid w:val="00F873DA"/>
    <w:rsid w:val="00F87888"/>
    <w:rsid w:val="00F900BA"/>
    <w:rsid w:val="00F90DA9"/>
    <w:rsid w:val="00F91A62"/>
    <w:rsid w:val="00F936D4"/>
    <w:rsid w:val="00F93FF5"/>
    <w:rsid w:val="00F94813"/>
    <w:rsid w:val="00F961D9"/>
    <w:rsid w:val="00F9714E"/>
    <w:rsid w:val="00F97EEB"/>
    <w:rsid w:val="00FA05C6"/>
    <w:rsid w:val="00FA0A24"/>
    <w:rsid w:val="00FA23A7"/>
    <w:rsid w:val="00FA2D89"/>
    <w:rsid w:val="00FA3C92"/>
    <w:rsid w:val="00FA3E21"/>
    <w:rsid w:val="00FA4A72"/>
    <w:rsid w:val="00FA57B9"/>
    <w:rsid w:val="00FA5D17"/>
    <w:rsid w:val="00FA5F8D"/>
    <w:rsid w:val="00FA5FFF"/>
    <w:rsid w:val="00FA6AA4"/>
    <w:rsid w:val="00FA7465"/>
    <w:rsid w:val="00FA77E5"/>
    <w:rsid w:val="00FA7A47"/>
    <w:rsid w:val="00FB1508"/>
    <w:rsid w:val="00FB30C3"/>
    <w:rsid w:val="00FB4D75"/>
    <w:rsid w:val="00FB5847"/>
    <w:rsid w:val="00FB5B23"/>
    <w:rsid w:val="00FB5D63"/>
    <w:rsid w:val="00FB635A"/>
    <w:rsid w:val="00FB6428"/>
    <w:rsid w:val="00FB6C7E"/>
    <w:rsid w:val="00FC03B1"/>
    <w:rsid w:val="00FC063D"/>
    <w:rsid w:val="00FC08BB"/>
    <w:rsid w:val="00FC17C6"/>
    <w:rsid w:val="00FC238D"/>
    <w:rsid w:val="00FC2D98"/>
    <w:rsid w:val="00FC37D1"/>
    <w:rsid w:val="00FC5194"/>
    <w:rsid w:val="00FC5759"/>
    <w:rsid w:val="00FD04A9"/>
    <w:rsid w:val="00FD1E94"/>
    <w:rsid w:val="00FD2CDE"/>
    <w:rsid w:val="00FD4546"/>
    <w:rsid w:val="00FD5152"/>
    <w:rsid w:val="00FD5D16"/>
    <w:rsid w:val="00FD5E44"/>
    <w:rsid w:val="00FD5EAA"/>
    <w:rsid w:val="00FE0261"/>
    <w:rsid w:val="00FE0DE1"/>
    <w:rsid w:val="00FE1A47"/>
    <w:rsid w:val="00FE1E14"/>
    <w:rsid w:val="00FE293C"/>
    <w:rsid w:val="00FE2A43"/>
    <w:rsid w:val="00FE31F5"/>
    <w:rsid w:val="00FE6BDC"/>
    <w:rsid w:val="00FE6D09"/>
    <w:rsid w:val="00FE6DE6"/>
    <w:rsid w:val="00FF0026"/>
    <w:rsid w:val="00FF212A"/>
    <w:rsid w:val="00FF21E7"/>
    <w:rsid w:val="00FF23F3"/>
    <w:rsid w:val="00FF23F7"/>
    <w:rsid w:val="00FF27E9"/>
    <w:rsid w:val="00FF311A"/>
    <w:rsid w:val="00FF44C5"/>
    <w:rsid w:val="00FF5C84"/>
    <w:rsid w:val="00FF5CB1"/>
    <w:rsid w:val="00FF5CC4"/>
    <w:rsid w:val="00FF68C5"/>
    <w:rsid w:val="00FF6CF0"/>
    <w:rsid w:val="00FF7277"/>
    <w:rsid w:val="00FF7D4A"/>
    <w:rsid w:val="012AAFC0"/>
    <w:rsid w:val="0166D296"/>
    <w:rsid w:val="01E264DE"/>
    <w:rsid w:val="01FA1D8E"/>
    <w:rsid w:val="02065C01"/>
    <w:rsid w:val="0207059B"/>
    <w:rsid w:val="022CCDBE"/>
    <w:rsid w:val="024A70BD"/>
    <w:rsid w:val="024D2B7A"/>
    <w:rsid w:val="025BDE65"/>
    <w:rsid w:val="0290C96D"/>
    <w:rsid w:val="02DDECAE"/>
    <w:rsid w:val="02E754BC"/>
    <w:rsid w:val="033C1702"/>
    <w:rsid w:val="039988AB"/>
    <w:rsid w:val="0399C24B"/>
    <w:rsid w:val="03AA8619"/>
    <w:rsid w:val="03F977FC"/>
    <w:rsid w:val="04117169"/>
    <w:rsid w:val="043A400B"/>
    <w:rsid w:val="04A1DC25"/>
    <w:rsid w:val="04CE7500"/>
    <w:rsid w:val="050B1D16"/>
    <w:rsid w:val="051A02D2"/>
    <w:rsid w:val="05227BB7"/>
    <w:rsid w:val="053EE0F8"/>
    <w:rsid w:val="05827721"/>
    <w:rsid w:val="05E30048"/>
    <w:rsid w:val="05E5212F"/>
    <w:rsid w:val="05E8440E"/>
    <w:rsid w:val="05EA195D"/>
    <w:rsid w:val="0679313F"/>
    <w:rsid w:val="069E3F68"/>
    <w:rsid w:val="06A84F38"/>
    <w:rsid w:val="06CB6EC0"/>
    <w:rsid w:val="06E5B9F4"/>
    <w:rsid w:val="06EC51D2"/>
    <w:rsid w:val="06FE4E2D"/>
    <w:rsid w:val="07100B5D"/>
    <w:rsid w:val="0720421E"/>
    <w:rsid w:val="07486BCC"/>
    <w:rsid w:val="07853491"/>
    <w:rsid w:val="079F9594"/>
    <w:rsid w:val="07F17654"/>
    <w:rsid w:val="08140511"/>
    <w:rsid w:val="081EF18C"/>
    <w:rsid w:val="08686647"/>
    <w:rsid w:val="0877A8E0"/>
    <w:rsid w:val="0914399F"/>
    <w:rsid w:val="095C3104"/>
    <w:rsid w:val="0981D2C6"/>
    <w:rsid w:val="09D89698"/>
    <w:rsid w:val="0A10BE84"/>
    <w:rsid w:val="0A12DE75"/>
    <w:rsid w:val="0A2F77EA"/>
    <w:rsid w:val="0A3F826E"/>
    <w:rsid w:val="0A823AF1"/>
    <w:rsid w:val="0A94B815"/>
    <w:rsid w:val="0AB302AC"/>
    <w:rsid w:val="0AD7B5CB"/>
    <w:rsid w:val="0B1D7961"/>
    <w:rsid w:val="0B3835C5"/>
    <w:rsid w:val="0B6B6392"/>
    <w:rsid w:val="0B6D1FD2"/>
    <w:rsid w:val="0B9069F1"/>
    <w:rsid w:val="0BB70C21"/>
    <w:rsid w:val="0BC816F5"/>
    <w:rsid w:val="0BF8FB56"/>
    <w:rsid w:val="0C1DBC66"/>
    <w:rsid w:val="0C252B3B"/>
    <w:rsid w:val="0C3C9C17"/>
    <w:rsid w:val="0C914210"/>
    <w:rsid w:val="0CAE2AE6"/>
    <w:rsid w:val="0D199B5C"/>
    <w:rsid w:val="0D2BD5AB"/>
    <w:rsid w:val="0DB3634B"/>
    <w:rsid w:val="0DE6DA30"/>
    <w:rsid w:val="0E0FB016"/>
    <w:rsid w:val="0E205F8E"/>
    <w:rsid w:val="0EA889D2"/>
    <w:rsid w:val="0EA9AE2A"/>
    <w:rsid w:val="0ECCCDB2"/>
    <w:rsid w:val="0F24FB7F"/>
    <w:rsid w:val="0F721BF2"/>
    <w:rsid w:val="0F7BB92A"/>
    <w:rsid w:val="101CB916"/>
    <w:rsid w:val="10513C1E"/>
    <w:rsid w:val="105B21E2"/>
    <w:rsid w:val="10786D06"/>
    <w:rsid w:val="1087758A"/>
    <w:rsid w:val="1091DF4D"/>
    <w:rsid w:val="11270639"/>
    <w:rsid w:val="1153322E"/>
    <w:rsid w:val="116B5E6C"/>
    <w:rsid w:val="117D6E24"/>
    <w:rsid w:val="11CF0C63"/>
    <w:rsid w:val="1247328A"/>
    <w:rsid w:val="12728E89"/>
    <w:rsid w:val="1285B274"/>
    <w:rsid w:val="12AF661C"/>
    <w:rsid w:val="12BA55EB"/>
    <w:rsid w:val="12BAF52D"/>
    <w:rsid w:val="12BF2570"/>
    <w:rsid w:val="12CDEEA2"/>
    <w:rsid w:val="12FA5ED4"/>
    <w:rsid w:val="1301979D"/>
    <w:rsid w:val="134BD5D5"/>
    <w:rsid w:val="136990BE"/>
    <w:rsid w:val="13710E7A"/>
    <w:rsid w:val="139871BE"/>
    <w:rsid w:val="13994E69"/>
    <w:rsid w:val="13B6383A"/>
    <w:rsid w:val="13D9F198"/>
    <w:rsid w:val="144FF496"/>
    <w:rsid w:val="148614D7"/>
    <w:rsid w:val="14A46738"/>
    <w:rsid w:val="14A50584"/>
    <w:rsid w:val="14E2C394"/>
    <w:rsid w:val="155F84CC"/>
    <w:rsid w:val="155FDB87"/>
    <w:rsid w:val="1560A09F"/>
    <w:rsid w:val="15715EE5"/>
    <w:rsid w:val="15AE88BD"/>
    <w:rsid w:val="15D76ABC"/>
    <w:rsid w:val="16057153"/>
    <w:rsid w:val="160E97C2"/>
    <w:rsid w:val="1685DF0F"/>
    <w:rsid w:val="16A193C9"/>
    <w:rsid w:val="16A399F8"/>
    <w:rsid w:val="16C0E344"/>
    <w:rsid w:val="1719FE49"/>
    <w:rsid w:val="17237A35"/>
    <w:rsid w:val="174F5BE4"/>
    <w:rsid w:val="1759043F"/>
    <w:rsid w:val="176ADDD2"/>
    <w:rsid w:val="178D9C07"/>
    <w:rsid w:val="1795B045"/>
    <w:rsid w:val="17BC2556"/>
    <w:rsid w:val="17F7CEF4"/>
    <w:rsid w:val="1833DC3E"/>
    <w:rsid w:val="187A021D"/>
    <w:rsid w:val="18A268C4"/>
    <w:rsid w:val="18A60DA8"/>
    <w:rsid w:val="18A9E964"/>
    <w:rsid w:val="190454A2"/>
    <w:rsid w:val="19420A43"/>
    <w:rsid w:val="19550B82"/>
    <w:rsid w:val="19743320"/>
    <w:rsid w:val="198CB816"/>
    <w:rsid w:val="19B6B445"/>
    <w:rsid w:val="19BAE22A"/>
    <w:rsid w:val="1A3A0A45"/>
    <w:rsid w:val="1A602642"/>
    <w:rsid w:val="1ABC1984"/>
    <w:rsid w:val="1B66B354"/>
    <w:rsid w:val="1B75DC2B"/>
    <w:rsid w:val="1B78F931"/>
    <w:rsid w:val="1BA1F00C"/>
    <w:rsid w:val="1BB7FBD3"/>
    <w:rsid w:val="1C2C7562"/>
    <w:rsid w:val="1C2E4662"/>
    <w:rsid w:val="1D018AEA"/>
    <w:rsid w:val="1D119F96"/>
    <w:rsid w:val="1D845D55"/>
    <w:rsid w:val="1D9F80BE"/>
    <w:rsid w:val="1DBCA52A"/>
    <w:rsid w:val="1DC66E48"/>
    <w:rsid w:val="1DDF74E7"/>
    <w:rsid w:val="1E101E91"/>
    <w:rsid w:val="1E7822A6"/>
    <w:rsid w:val="1EEC4296"/>
    <w:rsid w:val="1EFAE31F"/>
    <w:rsid w:val="1F20F7FF"/>
    <w:rsid w:val="1F7533E5"/>
    <w:rsid w:val="1FAC6D5B"/>
    <w:rsid w:val="1FF392AD"/>
    <w:rsid w:val="20494058"/>
    <w:rsid w:val="20A3FDDB"/>
    <w:rsid w:val="20C35425"/>
    <w:rsid w:val="21279994"/>
    <w:rsid w:val="21351823"/>
    <w:rsid w:val="21EA9895"/>
    <w:rsid w:val="21F48528"/>
    <w:rsid w:val="21F51182"/>
    <w:rsid w:val="21F7EC1D"/>
    <w:rsid w:val="221363E3"/>
    <w:rsid w:val="224DD652"/>
    <w:rsid w:val="23076723"/>
    <w:rsid w:val="23208FF0"/>
    <w:rsid w:val="234E7AAA"/>
    <w:rsid w:val="235DCC2A"/>
    <w:rsid w:val="2361F741"/>
    <w:rsid w:val="23632631"/>
    <w:rsid w:val="2367738A"/>
    <w:rsid w:val="2386A296"/>
    <w:rsid w:val="23AC6A79"/>
    <w:rsid w:val="23ACC796"/>
    <w:rsid w:val="23C58B4C"/>
    <w:rsid w:val="24603943"/>
    <w:rsid w:val="24617E5E"/>
    <w:rsid w:val="2532126D"/>
    <w:rsid w:val="259F7452"/>
    <w:rsid w:val="25A832F0"/>
    <w:rsid w:val="25ABB6FB"/>
    <w:rsid w:val="25C58168"/>
    <w:rsid w:val="26217156"/>
    <w:rsid w:val="2720D1BB"/>
    <w:rsid w:val="2760515B"/>
    <w:rsid w:val="276F6123"/>
    <w:rsid w:val="27CF1406"/>
    <w:rsid w:val="27FF434E"/>
    <w:rsid w:val="28254920"/>
    <w:rsid w:val="28661CC2"/>
    <w:rsid w:val="287AAA0E"/>
    <w:rsid w:val="287B53A8"/>
    <w:rsid w:val="28E8F1FB"/>
    <w:rsid w:val="29213607"/>
    <w:rsid w:val="292B2663"/>
    <w:rsid w:val="2954F21F"/>
    <w:rsid w:val="296DFC6B"/>
    <w:rsid w:val="297AA4B6"/>
    <w:rsid w:val="2998180E"/>
    <w:rsid w:val="29DB532D"/>
    <w:rsid w:val="2A1926DF"/>
    <w:rsid w:val="2A52FB2E"/>
    <w:rsid w:val="2AC433CD"/>
    <w:rsid w:val="2ADF78C2"/>
    <w:rsid w:val="2AE47D09"/>
    <w:rsid w:val="2AF380B8"/>
    <w:rsid w:val="2AF56B37"/>
    <w:rsid w:val="2B60E29D"/>
    <w:rsid w:val="2BAE39A5"/>
    <w:rsid w:val="2BB0968A"/>
    <w:rsid w:val="2BE5EE03"/>
    <w:rsid w:val="2C2F3346"/>
    <w:rsid w:val="2C8717FB"/>
    <w:rsid w:val="2C9213A0"/>
    <w:rsid w:val="2CECB503"/>
    <w:rsid w:val="2CF0608C"/>
    <w:rsid w:val="2D2EA16A"/>
    <w:rsid w:val="2D6383ED"/>
    <w:rsid w:val="2D71A664"/>
    <w:rsid w:val="2D74DC09"/>
    <w:rsid w:val="2D82437A"/>
    <w:rsid w:val="2D984AF2"/>
    <w:rsid w:val="2D9A7601"/>
    <w:rsid w:val="2DA216F4"/>
    <w:rsid w:val="2DA7CB7A"/>
    <w:rsid w:val="2DBECB26"/>
    <w:rsid w:val="2DE3CDA6"/>
    <w:rsid w:val="2DEB6E99"/>
    <w:rsid w:val="2E2BBD41"/>
    <w:rsid w:val="2E3C3962"/>
    <w:rsid w:val="2E53BE46"/>
    <w:rsid w:val="2E6BBB07"/>
    <w:rsid w:val="2EBA97BA"/>
    <w:rsid w:val="2EBCA5B3"/>
    <w:rsid w:val="2EC2345E"/>
    <w:rsid w:val="2EDEF1C5"/>
    <w:rsid w:val="2F084CC1"/>
    <w:rsid w:val="2F4356A8"/>
    <w:rsid w:val="2F64A8F9"/>
    <w:rsid w:val="2F9673A2"/>
    <w:rsid w:val="2FFF0411"/>
    <w:rsid w:val="303E6724"/>
    <w:rsid w:val="304A300A"/>
    <w:rsid w:val="309A301A"/>
    <w:rsid w:val="30B0DD81"/>
    <w:rsid w:val="30C85C8C"/>
    <w:rsid w:val="30CE6599"/>
    <w:rsid w:val="30FCE936"/>
    <w:rsid w:val="311CCF2E"/>
    <w:rsid w:val="315160AD"/>
    <w:rsid w:val="31B96790"/>
    <w:rsid w:val="31DB7897"/>
    <w:rsid w:val="321330BE"/>
    <w:rsid w:val="323D440B"/>
    <w:rsid w:val="323E6768"/>
    <w:rsid w:val="32B34ED3"/>
    <w:rsid w:val="32DA1A19"/>
    <w:rsid w:val="32F4A690"/>
    <w:rsid w:val="330928E8"/>
    <w:rsid w:val="33147A0A"/>
    <w:rsid w:val="33200D27"/>
    <w:rsid w:val="33585F1F"/>
    <w:rsid w:val="33835677"/>
    <w:rsid w:val="33CA7BC9"/>
    <w:rsid w:val="33F2964D"/>
    <w:rsid w:val="341A9C9C"/>
    <w:rsid w:val="34453970"/>
    <w:rsid w:val="34EC0CD0"/>
    <w:rsid w:val="3509CC08"/>
    <w:rsid w:val="3528AA4E"/>
    <w:rsid w:val="3564C32B"/>
    <w:rsid w:val="35E7FC9B"/>
    <w:rsid w:val="36195875"/>
    <w:rsid w:val="363A6FBB"/>
    <w:rsid w:val="3683ED3B"/>
    <w:rsid w:val="368565EB"/>
    <w:rsid w:val="36E4DB09"/>
    <w:rsid w:val="37A86AD5"/>
    <w:rsid w:val="37C1A0AE"/>
    <w:rsid w:val="383387A3"/>
    <w:rsid w:val="38697C46"/>
    <w:rsid w:val="387FA1CF"/>
    <w:rsid w:val="38A32F5D"/>
    <w:rsid w:val="39256A6C"/>
    <w:rsid w:val="39317A44"/>
    <w:rsid w:val="396453FF"/>
    <w:rsid w:val="39F19F30"/>
    <w:rsid w:val="39F4FF78"/>
    <w:rsid w:val="3A78CA87"/>
    <w:rsid w:val="3A9FCF6D"/>
    <w:rsid w:val="3ADCFDE8"/>
    <w:rsid w:val="3B207DE6"/>
    <w:rsid w:val="3B2D4D6F"/>
    <w:rsid w:val="3B582A7A"/>
    <w:rsid w:val="3B5EDA29"/>
    <w:rsid w:val="3BA339A0"/>
    <w:rsid w:val="3BD7F1D7"/>
    <w:rsid w:val="3BDD72AF"/>
    <w:rsid w:val="3C010231"/>
    <w:rsid w:val="3C272463"/>
    <w:rsid w:val="3C653D08"/>
    <w:rsid w:val="3CEFECAA"/>
    <w:rsid w:val="3D38A34E"/>
    <w:rsid w:val="3DAB3CF6"/>
    <w:rsid w:val="3E27D14F"/>
    <w:rsid w:val="3E6D6AAA"/>
    <w:rsid w:val="3E77C3E3"/>
    <w:rsid w:val="3EA3609F"/>
    <w:rsid w:val="3EBAD080"/>
    <w:rsid w:val="3EDD3B96"/>
    <w:rsid w:val="3EE9EE79"/>
    <w:rsid w:val="3F3A7125"/>
    <w:rsid w:val="3F91AC00"/>
    <w:rsid w:val="3F9666C5"/>
    <w:rsid w:val="3FB6BCF7"/>
    <w:rsid w:val="400D9FF7"/>
    <w:rsid w:val="40426DE4"/>
    <w:rsid w:val="408A3450"/>
    <w:rsid w:val="40C32996"/>
    <w:rsid w:val="40E4578D"/>
    <w:rsid w:val="410AF9BD"/>
    <w:rsid w:val="41173F34"/>
    <w:rsid w:val="41893DCD"/>
    <w:rsid w:val="41A6ADD1"/>
    <w:rsid w:val="41AECD2D"/>
    <w:rsid w:val="42D77E7C"/>
    <w:rsid w:val="42FB4272"/>
    <w:rsid w:val="434C63F6"/>
    <w:rsid w:val="435C7EC4"/>
    <w:rsid w:val="43A585E3"/>
    <w:rsid w:val="43BA0FC5"/>
    <w:rsid w:val="43BC06A0"/>
    <w:rsid w:val="43CDFFA7"/>
    <w:rsid w:val="44AB9D81"/>
    <w:rsid w:val="44B086C8"/>
    <w:rsid w:val="44D1BFB3"/>
    <w:rsid w:val="44F3BB9E"/>
    <w:rsid w:val="44F78CA6"/>
    <w:rsid w:val="450F7E49"/>
    <w:rsid w:val="4517DA9E"/>
    <w:rsid w:val="46058BFF"/>
    <w:rsid w:val="460D60A0"/>
    <w:rsid w:val="4660BD7D"/>
    <w:rsid w:val="46870FC6"/>
    <w:rsid w:val="4689330B"/>
    <w:rsid w:val="46A2CAA7"/>
    <w:rsid w:val="470E61D5"/>
    <w:rsid w:val="471302D8"/>
    <w:rsid w:val="477374E1"/>
    <w:rsid w:val="47891A96"/>
    <w:rsid w:val="47ABE76F"/>
    <w:rsid w:val="47B41FDA"/>
    <w:rsid w:val="47BCF3C4"/>
    <w:rsid w:val="484A0146"/>
    <w:rsid w:val="486B5B21"/>
    <w:rsid w:val="4885945D"/>
    <w:rsid w:val="4917DF00"/>
    <w:rsid w:val="4962BC4B"/>
    <w:rsid w:val="4992E4C4"/>
    <w:rsid w:val="49FA6621"/>
    <w:rsid w:val="49FB881B"/>
    <w:rsid w:val="4A3FE792"/>
    <w:rsid w:val="4A979208"/>
    <w:rsid w:val="4ABE5E73"/>
    <w:rsid w:val="4B043BC6"/>
    <w:rsid w:val="4B72AEFA"/>
    <w:rsid w:val="4B818C7C"/>
    <w:rsid w:val="4BB098D7"/>
    <w:rsid w:val="4BC5142E"/>
    <w:rsid w:val="4BC54A53"/>
    <w:rsid w:val="4C41EA82"/>
    <w:rsid w:val="4C8D7B22"/>
    <w:rsid w:val="4D1ACD27"/>
    <w:rsid w:val="4D2043BE"/>
    <w:rsid w:val="4D251534"/>
    <w:rsid w:val="4D4A1D66"/>
    <w:rsid w:val="4D8E84A7"/>
    <w:rsid w:val="4DBCE3EA"/>
    <w:rsid w:val="4DE64DCD"/>
    <w:rsid w:val="4E6499A7"/>
    <w:rsid w:val="4E7C861E"/>
    <w:rsid w:val="4F00DB91"/>
    <w:rsid w:val="4F55029B"/>
    <w:rsid w:val="4FDB5911"/>
    <w:rsid w:val="4FFEFB51"/>
    <w:rsid w:val="5000E871"/>
    <w:rsid w:val="5002EF96"/>
    <w:rsid w:val="503FD151"/>
    <w:rsid w:val="504D356E"/>
    <w:rsid w:val="509F5BFB"/>
    <w:rsid w:val="50ACEAAA"/>
    <w:rsid w:val="50B1393E"/>
    <w:rsid w:val="50C6BFAF"/>
    <w:rsid w:val="50CDC632"/>
    <w:rsid w:val="50DD5588"/>
    <w:rsid w:val="515FED58"/>
    <w:rsid w:val="51C9BAA3"/>
    <w:rsid w:val="51FA0DD5"/>
    <w:rsid w:val="522C7445"/>
    <w:rsid w:val="52413A6B"/>
    <w:rsid w:val="524F764D"/>
    <w:rsid w:val="52A02305"/>
    <w:rsid w:val="52D6B9B8"/>
    <w:rsid w:val="52FB0161"/>
    <w:rsid w:val="534DD928"/>
    <w:rsid w:val="535D40A1"/>
    <w:rsid w:val="53655FFD"/>
    <w:rsid w:val="53BC91AB"/>
    <w:rsid w:val="53C4B107"/>
    <w:rsid w:val="541F4DAB"/>
    <w:rsid w:val="54BBA1F7"/>
    <w:rsid w:val="5508ED71"/>
    <w:rsid w:val="551D3DC4"/>
    <w:rsid w:val="557C9D27"/>
    <w:rsid w:val="559AC84A"/>
    <w:rsid w:val="55C2196C"/>
    <w:rsid w:val="55FDACF3"/>
    <w:rsid w:val="561AA8B6"/>
    <w:rsid w:val="56AA7526"/>
    <w:rsid w:val="56DC062F"/>
    <w:rsid w:val="572B0A20"/>
    <w:rsid w:val="57346304"/>
    <w:rsid w:val="57F2A377"/>
    <w:rsid w:val="583E22D7"/>
    <w:rsid w:val="58413043"/>
    <w:rsid w:val="5849B1E8"/>
    <w:rsid w:val="584B9470"/>
    <w:rsid w:val="588A02EE"/>
    <w:rsid w:val="589DA63D"/>
    <w:rsid w:val="58C2F1CF"/>
    <w:rsid w:val="58C4925C"/>
    <w:rsid w:val="594B590C"/>
    <w:rsid w:val="599EEFF9"/>
    <w:rsid w:val="59DC0485"/>
    <w:rsid w:val="5A0FAAE2"/>
    <w:rsid w:val="5A127801"/>
    <w:rsid w:val="5A24E992"/>
    <w:rsid w:val="5A34D099"/>
    <w:rsid w:val="5A727D69"/>
    <w:rsid w:val="5A9BC07B"/>
    <w:rsid w:val="5AB4EB31"/>
    <w:rsid w:val="5ACE58C1"/>
    <w:rsid w:val="5B6E3BB5"/>
    <w:rsid w:val="5C2AE14D"/>
    <w:rsid w:val="5C2E1BD8"/>
    <w:rsid w:val="5CBFF90F"/>
    <w:rsid w:val="5CD6C31C"/>
    <w:rsid w:val="5D344B60"/>
    <w:rsid w:val="5D64071A"/>
    <w:rsid w:val="5E01CE6C"/>
    <w:rsid w:val="5E213208"/>
    <w:rsid w:val="5E64B315"/>
    <w:rsid w:val="5E719500"/>
    <w:rsid w:val="5EB44D83"/>
    <w:rsid w:val="5F2A07DE"/>
    <w:rsid w:val="5F3829FE"/>
    <w:rsid w:val="5F416D27"/>
    <w:rsid w:val="5F4CF11A"/>
    <w:rsid w:val="5F793A6A"/>
    <w:rsid w:val="5F953EB4"/>
    <w:rsid w:val="5FE52572"/>
    <w:rsid w:val="5FE54CB0"/>
    <w:rsid w:val="5FF0A965"/>
    <w:rsid w:val="603669A2"/>
    <w:rsid w:val="604772A3"/>
    <w:rsid w:val="6047AC43"/>
    <w:rsid w:val="604B2CFA"/>
    <w:rsid w:val="60FA6C1C"/>
    <w:rsid w:val="610FA0A4"/>
    <w:rsid w:val="61799C71"/>
    <w:rsid w:val="61C4265A"/>
    <w:rsid w:val="621C8DC7"/>
    <w:rsid w:val="623EF8DD"/>
    <w:rsid w:val="62675C49"/>
    <w:rsid w:val="62D11AD7"/>
    <w:rsid w:val="6330B075"/>
    <w:rsid w:val="635026D2"/>
    <w:rsid w:val="6360B571"/>
    <w:rsid w:val="6369E449"/>
    <w:rsid w:val="639FB089"/>
    <w:rsid w:val="63F559A5"/>
    <w:rsid w:val="64029C5D"/>
    <w:rsid w:val="641B4CF9"/>
    <w:rsid w:val="641CB9C2"/>
    <w:rsid w:val="64551720"/>
    <w:rsid w:val="65152919"/>
    <w:rsid w:val="652B7C8D"/>
    <w:rsid w:val="65527E38"/>
    <w:rsid w:val="657AAA6E"/>
    <w:rsid w:val="65D0DC34"/>
    <w:rsid w:val="6614725D"/>
    <w:rsid w:val="6622AEAF"/>
    <w:rsid w:val="667553A5"/>
    <w:rsid w:val="66B22B38"/>
    <w:rsid w:val="66EC687D"/>
    <w:rsid w:val="6728E238"/>
    <w:rsid w:val="673648B3"/>
    <w:rsid w:val="6763C3EB"/>
    <w:rsid w:val="67FCF462"/>
    <w:rsid w:val="68D05EC5"/>
    <w:rsid w:val="68D51904"/>
    <w:rsid w:val="68D5FB61"/>
    <w:rsid w:val="690E0274"/>
    <w:rsid w:val="692F862B"/>
    <w:rsid w:val="694B7BA7"/>
    <w:rsid w:val="695CE6F1"/>
    <w:rsid w:val="696E5499"/>
    <w:rsid w:val="699DC6EA"/>
    <w:rsid w:val="69CF57F3"/>
    <w:rsid w:val="69D8B861"/>
    <w:rsid w:val="69EBB64C"/>
    <w:rsid w:val="69F9EDF8"/>
    <w:rsid w:val="69FFFEFF"/>
    <w:rsid w:val="6A555CDF"/>
    <w:rsid w:val="6A55C186"/>
    <w:rsid w:val="6A8E25E5"/>
    <w:rsid w:val="6AA25519"/>
    <w:rsid w:val="6B3A3D91"/>
    <w:rsid w:val="6B6DFCFD"/>
    <w:rsid w:val="6B897AB5"/>
    <w:rsid w:val="6BF5508D"/>
    <w:rsid w:val="6C1B0DBC"/>
    <w:rsid w:val="6C46C78E"/>
    <w:rsid w:val="6C52C4E8"/>
    <w:rsid w:val="6C55A131"/>
    <w:rsid w:val="6C58A7C6"/>
    <w:rsid w:val="6C8E4E33"/>
    <w:rsid w:val="6CA17ACD"/>
    <w:rsid w:val="6CDACD06"/>
    <w:rsid w:val="6CDD176D"/>
    <w:rsid w:val="6D1675A9"/>
    <w:rsid w:val="6D1A0C16"/>
    <w:rsid w:val="6D50FAEF"/>
    <w:rsid w:val="6D807C94"/>
    <w:rsid w:val="6D96BB2C"/>
    <w:rsid w:val="6EA11FF3"/>
    <w:rsid w:val="6F0A9061"/>
    <w:rsid w:val="6F23E836"/>
    <w:rsid w:val="6F2DC1E1"/>
    <w:rsid w:val="6F71C7CF"/>
    <w:rsid w:val="6F826010"/>
    <w:rsid w:val="6F929EC8"/>
    <w:rsid w:val="6FD9E4C9"/>
    <w:rsid w:val="6FDE923C"/>
    <w:rsid w:val="70011282"/>
    <w:rsid w:val="700EC3E2"/>
    <w:rsid w:val="712A11C7"/>
    <w:rsid w:val="71547F93"/>
    <w:rsid w:val="71B5392D"/>
    <w:rsid w:val="71B6AFAE"/>
    <w:rsid w:val="71E8909E"/>
    <w:rsid w:val="7241521A"/>
    <w:rsid w:val="7255FBB0"/>
    <w:rsid w:val="728668BD"/>
    <w:rsid w:val="72E8F78D"/>
    <w:rsid w:val="72EEB909"/>
    <w:rsid w:val="730C1CC7"/>
    <w:rsid w:val="731D236A"/>
    <w:rsid w:val="738ACF0F"/>
    <w:rsid w:val="738D913A"/>
    <w:rsid w:val="73A866F0"/>
    <w:rsid w:val="73C69567"/>
    <w:rsid w:val="740785AF"/>
    <w:rsid w:val="746FA6BE"/>
    <w:rsid w:val="7470693D"/>
    <w:rsid w:val="7477F121"/>
    <w:rsid w:val="7481B8D4"/>
    <w:rsid w:val="7490242E"/>
    <w:rsid w:val="74940DDB"/>
    <w:rsid w:val="74BFBF57"/>
    <w:rsid w:val="754B9B4B"/>
    <w:rsid w:val="75685747"/>
    <w:rsid w:val="758A925A"/>
    <w:rsid w:val="75968617"/>
    <w:rsid w:val="75ADE5AE"/>
    <w:rsid w:val="75AFF6E5"/>
    <w:rsid w:val="7621F915"/>
    <w:rsid w:val="76421532"/>
    <w:rsid w:val="76606793"/>
    <w:rsid w:val="7661A11B"/>
    <w:rsid w:val="769E8078"/>
    <w:rsid w:val="76CFD6E6"/>
    <w:rsid w:val="76F9ACCA"/>
    <w:rsid w:val="770FDD71"/>
    <w:rsid w:val="772F93F1"/>
    <w:rsid w:val="773EB945"/>
    <w:rsid w:val="77462B9D"/>
    <w:rsid w:val="77E8CEBA"/>
    <w:rsid w:val="77F599B1"/>
    <w:rsid w:val="78212BD5"/>
    <w:rsid w:val="783B4CF8"/>
    <w:rsid w:val="783CAEB9"/>
    <w:rsid w:val="7878E2BB"/>
    <w:rsid w:val="78849CD3"/>
    <w:rsid w:val="788677FB"/>
    <w:rsid w:val="79291080"/>
    <w:rsid w:val="79753898"/>
    <w:rsid w:val="7988D14F"/>
    <w:rsid w:val="7A1355AA"/>
    <w:rsid w:val="7A1E660F"/>
    <w:rsid w:val="7AAC1D2B"/>
    <w:rsid w:val="7AB28238"/>
    <w:rsid w:val="7B1BEADC"/>
    <w:rsid w:val="7B2EA728"/>
    <w:rsid w:val="7B5FB2DB"/>
    <w:rsid w:val="7B8FE1B3"/>
    <w:rsid w:val="7BA0E856"/>
    <w:rsid w:val="7C1A9681"/>
    <w:rsid w:val="7C99A4DA"/>
    <w:rsid w:val="7CAAFDC2"/>
    <w:rsid w:val="7CD9FE1A"/>
    <w:rsid w:val="7D44D049"/>
    <w:rsid w:val="7D61C0E9"/>
    <w:rsid w:val="7DAF5C8A"/>
    <w:rsid w:val="7DB130C5"/>
    <w:rsid w:val="7DC82E13"/>
    <w:rsid w:val="7E24303C"/>
    <w:rsid w:val="7E38606B"/>
    <w:rsid w:val="7E8FA310"/>
    <w:rsid w:val="7F070E18"/>
    <w:rsid w:val="7F8982F9"/>
    <w:rsid w:val="7F8AEDE7"/>
    <w:rsid w:val="7FCC95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70E8F"/>
  <w15:chartTrackingRefBased/>
  <w15:docId w15:val="{39EEEF3A-0DBC-42D6-A0D1-6DAC829CC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de-DE"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DD6"/>
    <w:pPr>
      <w:jc w:val="both"/>
      <w:pPrChange w:id="0" w:author="Jonathan Leipold - BDAE Gruppe" w:date="2023-10-31T11:36:00Z">
        <w:pPr>
          <w:spacing w:before="120" w:after="200" w:line="264" w:lineRule="auto"/>
        </w:pPr>
      </w:pPrChange>
    </w:pPr>
    <w:rPr>
      <w:sz w:val="20"/>
      <w:rPrChange w:id="0" w:author="Jonathan Leipold - BDAE Gruppe" w:date="2023-10-31T11:36:00Z">
        <w:rPr>
          <w:rFonts w:asciiTheme="minorHAnsi" w:eastAsiaTheme="minorHAnsi" w:hAnsiTheme="minorHAnsi" w:cstheme="minorBidi"/>
          <w:color w:val="595959" w:themeColor="text1" w:themeTint="A6"/>
          <w:szCs w:val="22"/>
          <w:lang w:val="de-DE" w:eastAsia="en-US" w:bidi="ar-SA"/>
        </w:rPr>
      </w:rPrChange>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Kontaktinfos">
    <w:name w:val="Kontaktinfos"/>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1"/>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unhideWhenUsed/>
    <w:rsid w:val="00C6554A"/>
    <w:pPr>
      <w:spacing w:line="240" w:lineRule="auto"/>
    </w:pPr>
    <w:rPr>
      <w:szCs w:val="20"/>
    </w:rPr>
  </w:style>
  <w:style w:type="character" w:customStyle="1" w:styleId="CommentTextChar">
    <w:name w:val="Comment Text Char"/>
    <w:basedOn w:val="DefaultParagraphFont"/>
    <w:link w:val="CommentText"/>
    <w:uiPriority w:val="99"/>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customStyle="1" w:styleId="p-memberprofilehovercard">
    <w:name w:val="p-member_profile_hover_card"/>
    <w:basedOn w:val="DefaultParagraphFont"/>
    <w:rsid w:val="0038642A"/>
  </w:style>
  <w:style w:type="paragraph" w:styleId="NormalWeb">
    <w:name w:val="Normal (Web)"/>
    <w:basedOn w:val="Normal"/>
    <w:uiPriority w:val="99"/>
    <w:unhideWhenUsed/>
    <w:rsid w:val="00034E84"/>
    <w:pPr>
      <w:spacing w:before="100" w:beforeAutospacing="1" w:after="100" w:afterAutospacing="1" w:line="240" w:lineRule="auto"/>
    </w:pPr>
    <w:rPr>
      <w:rFonts w:ascii="Times New Roman" w:eastAsia="Times New Roman" w:hAnsi="Times New Roman" w:cs="Times New Roman"/>
      <w:color w:val="auto"/>
      <w:sz w:val="24"/>
      <w:szCs w:val="24"/>
      <w:lang w:eastAsia="de-DE"/>
    </w:rPr>
  </w:style>
  <w:style w:type="character" w:styleId="UnresolvedMention">
    <w:name w:val="Unresolved Mention"/>
    <w:basedOn w:val="DefaultParagraphFont"/>
    <w:uiPriority w:val="99"/>
    <w:semiHidden/>
    <w:unhideWhenUsed/>
    <w:rsid w:val="006324E0"/>
    <w:rPr>
      <w:color w:val="605E5C"/>
      <w:shd w:val="clear" w:color="auto" w:fill="E1DFDD"/>
    </w:rPr>
  </w:style>
  <w:style w:type="paragraph" w:styleId="Revision">
    <w:name w:val="Revision"/>
    <w:hidden/>
    <w:uiPriority w:val="99"/>
    <w:semiHidden/>
    <w:rsid w:val="009031AC"/>
    <w:pPr>
      <w:spacing w:before="0" w:after="0" w:line="240" w:lineRule="auto"/>
    </w:pPr>
  </w:style>
  <w:style w:type="paragraph" w:styleId="ListParagraph">
    <w:name w:val="List Paragraph"/>
    <w:basedOn w:val="Normal"/>
    <w:uiPriority w:val="34"/>
    <w:unhideWhenUsed/>
    <w:qFormat/>
    <w:rsid w:val="00756661"/>
    <w:pPr>
      <w:ind w:left="720"/>
      <w:contextualSpacing/>
    </w:pPr>
  </w:style>
  <w:style w:type="table" w:styleId="TableGrid">
    <w:name w:val="Table Grid"/>
    <w:basedOn w:val="TableNormal"/>
    <w:uiPriority w:val="59"/>
    <w:rsid w:val="003519A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7236CB"/>
    <w:pPr>
      <w:tabs>
        <w:tab w:val="left" w:pos="440"/>
        <w:tab w:val="left" w:pos="880"/>
        <w:tab w:val="right" w:leader="dot" w:pos="8295"/>
      </w:tabs>
      <w:spacing w:after="100"/>
      <w:jc w:val="center"/>
      <w:pPrChange w:id="1" w:author="Jonathan Leipold - BDAE Gruppe" w:date="2023-11-01T09:58:00Z">
        <w:pPr>
          <w:spacing w:before="120" w:after="100" w:line="264" w:lineRule="auto"/>
        </w:pPr>
      </w:pPrChange>
    </w:pPr>
    <w:rPr>
      <w:rPrChange w:id="1" w:author="Jonathan Leipold - BDAE Gruppe" w:date="2023-11-01T09:58:00Z">
        <w:rPr>
          <w:rFonts w:asciiTheme="minorHAnsi" w:eastAsiaTheme="minorHAnsi" w:hAnsiTheme="minorHAnsi" w:cstheme="minorBidi"/>
          <w:color w:val="595959" w:themeColor="text1" w:themeTint="A6"/>
          <w:sz w:val="22"/>
          <w:szCs w:val="22"/>
          <w:lang w:val="de-DE" w:eastAsia="en-US" w:bidi="ar-SA"/>
        </w:rPr>
      </w:rPrChange>
    </w:rPr>
  </w:style>
  <w:style w:type="paragraph" w:styleId="TOC2">
    <w:name w:val="toc 2"/>
    <w:basedOn w:val="Normal"/>
    <w:next w:val="Normal"/>
    <w:autoRedefine/>
    <w:uiPriority w:val="39"/>
    <w:unhideWhenUsed/>
    <w:rsid w:val="00473140"/>
    <w:pPr>
      <w:spacing w:after="100"/>
      <w:ind w:left="220"/>
    </w:pPr>
  </w:style>
  <w:style w:type="paragraph" w:styleId="TOC3">
    <w:name w:val="toc 3"/>
    <w:basedOn w:val="Normal"/>
    <w:next w:val="Normal"/>
    <w:autoRedefine/>
    <w:uiPriority w:val="39"/>
    <w:unhideWhenUsed/>
    <w:rsid w:val="0088202D"/>
    <w:pPr>
      <w:tabs>
        <w:tab w:val="right" w:leader="dot" w:pos="8296"/>
      </w:tabs>
      <w:spacing w:after="100"/>
      <w:ind w:left="440"/>
      <w:pPrChange w:id="2" w:author="Jonathan Leipold - BDAE Gruppe" w:date="2023-11-01T09:58:00Z">
        <w:pPr>
          <w:spacing w:before="120" w:after="100" w:line="264" w:lineRule="auto"/>
          <w:ind w:left="440"/>
          <w:jc w:val="both"/>
        </w:pPr>
      </w:pPrChange>
    </w:pPr>
    <w:rPr>
      <w:rPrChange w:id="2" w:author="Jonathan Leipold - BDAE Gruppe" w:date="2023-11-01T09:58:00Z">
        <w:rPr>
          <w:rFonts w:asciiTheme="minorHAnsi" w:eastAsiaTheme="minorHAnsi" w:hAnsiTheme="minorHAnsi" w:cstheme="minorBidi"/>
          <w:color w:val="595959" w:themeColor="text1" w:themeTint="A6"/>
          <w:szCs w:val="22"/>
          <w:lang w:val="de-DE" w:eastAsia="en-US" w:bidi="ar-SA"/>
        </w:rPr>
      </w:rPrChange>
    </w:rPr>
  </w:style>
  <w:style w:type="paragraph" w:styleId="TOCHeading">
    <w:name w:val="TOC Heading"/>
    <w:basedOn w:val="Heading1"/>
    <w:next w:val="Normal"/>
    <w:uiPriority w:val="39"/>
    <w:unhideWhenUsed/>
    <w:qFormat/>
    <w:rsid w:val="005C67CF"/>
    <w:pPr>
      <w:spacing w:before="240" w:after="0" w:line="259" w:lineRule="auto"/>
      <w:contextualSpacing w:val="0"/>
      <w:outlineLvl w:val="9"/>
    </w:pPr>
    <w:rPr>
      <w:szCs w:val="32"/>
      <w:lang w:val="en-GB" w:eastAsia="en-GB"/>
    </w:rPr>
  </w:style>
  <w:style w:type="character" w:styleId="FootnoteReference">
    <w:name w:val="footnote reference"/>
    <w:basedOn w:val="DefaultParagraphFont"/>
    <w:uiPriority w:val="99"/>
    <w:semiHidden/>
    <w:unhideWhenUsed/>
    <w:rsid w:val="00B51D99"/>
    <w:rPr>
      <w:vertAlign w:val="superscript"/>
    </w:rPr>
  </w:style>
  <w:style w:type="paragraph" w:styleId="Bibliography">
    <w:name w:val="Bibliography"/>
    <w:basedOn w:val="Normal"/>
    <w:next w:val="Normal"/>
    <w:uiPriority w:val="37"/>
    <w:unhideWhenUsed/>
    <w:rsid w:val="009008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3100">
      <w:bodyDiv w:val="1"/>
      <w:marLeft w:val="0"/>
      <w:marRight w:val="0"/>
      <w:marTop w:val="0"/>
      <w:marBottom w:val="0"/>
      <w:divBdr>
        <w:top w:val="none" w:sz="0" w:space="0" w:color="auto"/>
        <w:left w:val="none" w:sz="0" w:space="0" w:color="auto"/>
        <w:bottom w:val="none" w:sz="0" w:space="0" w:color="auto"/>
        <w:right w:val="none" w:sz="0" w:space="0" w:color="auto"/>
      </w:divBdr>
    </w:div>
    <w:div w:id="137694545">
      <w:bodyDiv w:val="1"/>
      <w:marLeft w:val="0"/>
      <w:marRight w:val="0"/>
      <w:marTop w:val="0"/>
      <w:marBottom w:val="0"/>
      <w:divBdr>
        <w:top w:val="none" w:sz="0" w:space="0" w:color="auto"/>
        <w:left w:val="none" w:sz="0" w:space="0" w:color="auto"/>
        <w:bottom w:val="none" w:sz="0" w:space="0" w:color="auto"/>
        <w:right w:val="none" w:sz="0" w:space="0" w:color="auto"/>
      </w:divBdr>
    </w:div>
    <w:div w:id="168956427">
      <w:bodyDiv w:val="1"/>
      <w:marLeft w:val="0"/>
      <w:marRight w:val="0"/>
      <w:marTop w:val="0"/>
      <w:marBottom w:val="0"/>
      <w:divBdr>
        <w:top w:val="none" w:sz="0" w:space="0" w:color="auto"/>
        <w:left w:val="none" w:sz="0" w:space="0" w:color="auto"/>
        <w:bottom w:val="none" w:sz="0" w:space="0" w:color="auto"/>
        <w:right w:val="none" w:sz="0" w:space="0" w:color="auto"/>
      </w:divBdr>
    </w:div>
    <w:div w:id="441733345">
      <w:bodyDiv w:val="1"/>
      <w:marLeft w:val="0"/>
      <w:marRight w:val="0"/>
      <w:marTop w:val="0"/>
      <w:marBottom w:val="0"/>
      <w:divBdr>
        <w:top w:val="none" w:sz="0" w:space="0" w:color="auto"/>
        <w:left w:val="none" w:sz="0" w:space="0" w:color="auto"/>
        <w:bottom w:val="none" w:sz="0" w:space="0" w:color="auto"/>
        <w:right w:val="none" w:sz="0" w:space="0" w:color="auto"/>
      </w:divBdr>
    </w:div>
    <w:div w:id="443036726">
      <w:bodyDiv w:val="1"/>
      <w:marLeft w:val="0"/>
      <w:marRight w:val="0"/>
      <w:marTop w:val="0"/>
      <w:marBottom w:val="0"/>
      <w:divBdr>
        <w:top w:val="none" w:sz="0" w:space="0" w:color="auto"/>
        <w:left w:val="none" w:sz="0" w:space="0" w:color="auto"/>
        <w:bottom w:val="none" w:sz="0" w:space="0" w:color="auto"/>
        <w:right w:val="none" w:sz="0" w:space="0" w:color="auto"/>
      </w:divBdr>
      <w:divsChild>
        <w:div w:id="617835643">
          <w:marLeft w:val="605"/>
          <w:marRight w:val="0"/>
          <w:marTop w:val="200"/>
          <w:marBottom w:val="40"/>
          <w:divBdr>
            <w:top w:val="none" w:sz="0" w:space="0" w:color="auto"/>
            <w:left w:val="none" w:sz="0" w:space="0" w:color="auto"/>
            <w:bottom w:val="none" w:sz="0" w:space="0" w:color="auto"/>
            <w:right w:val="none" w:sz="0" w:space="0" w:color="auto"/>
          </w:divBdr>
        </w:div>
        <w:div w:id="680855900">
          <w:marLeft w:val="605"/>
          <w:marRight w:val="0"/>
          <w:marTop w:val="200"/>
          <w:marBottom w:val="40"/>
          <w:divBdr>
            <w:top w:val="none" w:sz="0" w:space="0" w:color="auto"/>
            <w:left w:val="none" w:sz="0" w:space="0" w:color="auto"/>
            <w:bottom w:val="none" w:sz="0" w:space="0" w:color="auto"/>
            <w:right w:val="none" w:sz="0" w:space="0" w:color="auto"/>
          </w:divBdr>
        </w:div>
        <w:div w:id="697973549">
          <w:marLeft w:val="605"/>
          <w:marRight w:val="0"/>
          <w:marTop w:val="200"/>
          <w:marBottom w:val="40"/>
          <w:divBdr>
            <w:top w:val="none" w:sz="0" w:space="0" w:color="auto"/>
            <w:left w:val="none" w:sz="0" w:space="0" w:color="auto"/>
            <w:bottom w:val="none" w:sz="0" w:space="0" w:color="auto"/>
            <w:right w:val="none" w:sz="0" w:space="0" w:color="auto"/>
          </w:divBdr>
        </w:div>
        <w:div w:id="990720905">
          <w:marLeft w:val="605"/>
          <w:marRight w:val="0"/>
          <w:marTop w:val="200"/>
          <w:marBottom w:val="40"/>
          <w:divBdr>
            <w:top w:val="none" w:sz="0" w:space="0" w:color="auto"/>
            <w:left w:val="none" w:sz="0" w:space="0" w:color="auto"/>
            <w:bottom w:val="none" w:sz="0" w:space="0" w:color="auto"/>
            <w:right w:val="none" w:sz="0" w:space="0" w:color="auto"/>
          </w:divBdr>
        </w:div>
        <w:div w:id="1482388810">
          <w:marLeft w:val="605"/>
          <w:marRight w:val="0"/>
          <w:marTop w:val="200"/>
          <w:marBottom w:val="40"/>
          <w:divBdr>
            <w:top w:val="none" w:sz="0" w:space="0" w:color="auto"/>
            <w:left w:val="none" w:sz="0" w:space="0" w:color="auto"/>
            <w:bottom w:val="none" w:sz="0" w:space="0" w:color="auto"/>
            <w:right w:val="none" w:sz="0" w:space="0" w:color="auto"/>
          </w:divBdr>
        </w:div>
      </w:divsChild>
    </w:div>
    <w:div w:id="723916828">
      <w:bodyDiv w:val="1"/>
      <w:marLeft w:val="0"/>
      <w:marRight w:val="0"/>
      <w:marTop w:val="0"/>
      <w:marBottom w:val="0"/>
      <w:divBdr>
        <w:top w:val="none" w:sz="0" w:space="0" w:color="auto"/>
        <w:left w:val="none" w:sz="0" w:space="0" w:color="auto"/>
        <w:bottom w:val="none" w:sz="0" w:space="0" w:color="auto"/>
        <w:right w:val="none" w:sz="0" w:space="0" w:color="auto"/>
      </w:divBdr>
      <w:divsChild>
        <w:div w:id="1531458735">
          <w:marLeft w:val="605"/>
          <w:marRight w:val="0"/>
          <w:marTop w:val="200"/>
          <w:marBottom w:val="40"/>
          <w:divBdr>
            <w:top w:val="none" w:sz="0" w:space="0" w:color="auto"/>
            <w:left w:val="none" w:sz="0" w:space="0" w:color="auto"/>
            <w:bottom w:val="none" w:sz="0" w:space="0" w:color="auto"/>
            <w:right w:val="none" w:sz="0" w:space="0" w:color="auto"/>
          </w:divBdr>
        </w:div>
        <w:div w:id="1998920470">
          <w:marLeft w:val="605"/>
          <w:marRight w:val="0"/>
          <w:marTop w:val="200"/>
          <w:marBottom w:val="40"/>
          <w:divBdr>
            <w:top w:val="none" w:sz="0" w:space="0" w:color="auto"/>
            <w:left w:val="none" w:sz="0" w:space="0" w:color="auto"/>
            <w:bottom w:val="none" w:sz="0" w:space="0" w:color="auto"/>
            <w:right w:val="none" w:sz="0" w:space="0" w:color="auto"/>
          </w:divBdr>
        </w:div>
        <w:div w:id="2020958489">
          <w:marLeft w:val="605"/>
          <w:marRight w:val="0"/>
          <w:marTop w:val="200"/>
          <w:marBottom w:val="40"/>
          <w:divBdr>
            <w:top w:val="none" w:sz="0" w:space="0" w:color="auto"/>
            <w:left w:val="none" w:sz="0" w:space="0" w:color="auto"/>
            <w:bottom w:val="none" w:sz="0" w:space="0" w:color="auto"/>
            <w:right w:val="none" w:sz="0" w:space="0" w:color="auto"/>
          </w:divBdr>
        </w:div>
      </w:divsChild>
    </w:div>
    <w:div w:id="1115904376">
      <w:bodyDiv w:val="1"/>
      <w:marLeft w:val="0"/>
      <w:marRight w:val="0"/>
      <w:marTop w:val="0"/>
      <w:marBottom w:val="0"/>
      <w:divBdr>
        <w:top w:val="none" w:sz="0" w:space="0" w:color="auto"/>
        <w:left w:val="none" w:sz="0" w:space="0" w:color="auto"/>
        <w:bottom w:val="none" w:sz="0" w:space="0" w:color="auto"/>
        <w:right w:val="none" w:sz="0" w:space="0" w:color="auto"/>
      </w:divBdr>
    </w:div>
    <w:div w:id="1218782327">
      <w:bodyDiv w:val="1"/>
      <w:marLeft w:val="0"/>
      <w:marRight w:val="0"/>
      <w:marTop w:val="0"/>
      <w:marBottom w:val="0"/>
      <w:divBdr>
        <w:top w:val="none" w:sz="0" w:space="0" w:color="auto"/>
        <w:left w:val="none" w:sz="0" w:space="0" w:color="auto"/>
        <w:bottom w:val="none" w:sz="0" w:space="0" w:color="auto"/>
        <w:right w:val="none" w:sz="0" w:space="0" w:color="auto"/>
      </w:divBdr>
    </w:div>
    <w:div w:id="1268121881">
      <w:bodyDiv w:val="1"/>
      <w:marLeft w:val="0"/>
      <w:marRight w:val="0"/>
      <w:marTop w:val="0"/>
      <w:marBottom w:val="0"/>
      <w:divBdr>
        <w:top w:val="none" w:sz="0" w:space="0" w:color="auto"/>
        <w:left w:val="none" w:sz="0" w:space="0" w:color="auto"/>
        <w:bottom w:val="none" w:sz="0" w:space="0" w:color="auto"/>
        <w:right w:val="none" w:sz="0" w:space="0" w:color="auto"/>
      </w:divBdr>
    </w:div>
    <w:div w:id="1339194128">
      <w:bodyDiv w:val="1"/>
      <w:marLeft w:val="0"/>
      <w:marRight w:val="0"/>
      <w:marTop w:val="0"/>
      <w:marBottom w:val="0"/>
      <w:divBdr>
        <w:top w:val="none" w:sz="0" w:space="0" w:color="auto"/>
        <w:left w:val="none" w:sz="0" w:space="0" w:color="auto"/>
        <w:bottom w:val="none" w:sz="0" w:space="0" w:color="auto"/>
        <w:right w:val="none" w:sz="0" w:space="0" w:color="auto"/>
      </w:divBdr>
    </w:div>
    <w:div w:id="1375697556">
      <w:bodyDiv w:val="1"/>
      <w:marLeft w:val="0"/>
      <w:marRight w:val="0"/>
      <w:marTop w:val="0"/>
      <w:marBottom w:val="0"/>
      <w:divBdr>
        <w:top w:val="none" w:sz="0" w:space="0" w:color="auto"/>
        <w:left w:val="none" w:sz="0" w:space="0" w:color="auto"/>
        <w:bottom w:val="none" w:sz="0" w:space="0" w:color="auto"/>
        <w:right w:val="none" w:sz="0" w:space="0" w:color="auto"/>
      </w:divBdr>
    </w:div>
    <w:div w:id="1405448831">
      <w:bodyDiv w:val="1"/>
      <w:marLeft w:val="0"/>
      <w:marRight w:val="0"/>
      <w:marTop w:val="0"/>
      <w:marBottom w:val="0"/>
      <w:divBdr>
        <w:top w:val="none" w:sz="0" w:space="0" w:color="auto"/>
        <w:left w:val="none" w:sz="0" w:space="0" w:color="auto"/>
        <w:bottom w:val="none" w:sz="0" w:space="0" w:color="auto"/>
        <w:right w:val="none" w:sz="0" w:space="0" w:color="auto"/>
      </w:divBdr>
    </w:div>
    <w:div w:id="1488742176">
      <w:bodyDiv w:val="1"/>
      <w:marLeft w:val="0"/>
      <w:marRight w:val="0"/>
      <w:marTop w:val="0"/>
      <w:marBottom w:val="0"/>
      <w:divBdr>
        <w:top w:val="none" w:sz="0" w:space="0" w:color="auto"/>
        <w:left w:val="none" w:sz="0" w:space="0" w:color="auto"/>
        <w:bottom w:val="none" w:sz="0" w:space="0" w:color="auto"/>
        <w:right w:val="none" w:sz="0" w:space="0" w:color="auto"/>
      </w:divBdr>
    </w:div>
    <w:div w:id="1550721727">
      <w:bodyDiv w:val="1"/>
      <w:marLeft w:val="0"/>
      <w:marRight w:val="0"/>
      <w:marTop w:val="0"/>
      <w:marBottom w:val="0"/>
      <w:divBdr>
        <w:top w:val="none" w:sz="0" w:space="0" w:color="auto"/>
        <w:left w:val="none" w:sz="0" w:space="0" w:color="auto"/>
        <w:bottom w:val="none" w:sz="0" w:space="0" w:color="auto"/>
        <w:right w:val="none" w:sz="0" w:space="0" w:color="auto"/>
      </w:divBdr>
    </w:div>
    <w:div w:id="1723287323">
      <w:bodyDiv w:val="1"/>
      <w:marLeft w:val="0"/>
      <w:marRight w:val="0"/>
      <w:marTop w:val="0"/>
      <w:marBottom w:val="0"/>
      <w:divBdr>
        <w:top w:val="none" w:sz="0" w:space="0" w:color="auto"/>
        <w:left w:val="none" w:sz="0" w:space="0" w:color="auto"/>
        <w:bottom w:val="none" w:sz="0" w:space="0" w:color="auto"/>
        <w:right w:val="none" w:sz="0" w:space="0" w:color="auto"/>
      </w:divBdr>
    </w:div>
    <w:div w:id="1733190781">
      <w:bodyDiv w:val="1"/>
      <w:marLeft w:val="0"/>
      <w:marRight w:val="0"/>
      <w:marTop w:val="0"/>
      <w:marBottom w:val="0"/>
      <w:divBdr>
        <w:top w:val="none" w:sz="0" w:space="0" w:color="auto"/>
        <w:left w:val="none" w:sz="0" w:space="0" w:color="auto"/>
        <w:bottom w:val="none" w:sz="0" w:space="0" w:color="auto"/>
        <w:right w:val="none" w:sz="0" w:space="0" w:color="auto"/>
      </w:divBdr>
    </w:div>
    <w:div w:id="1847397339">
      <w:bodyDiv w:val="1"/>
      <w:marLeft w:val="0"/>
      <w:marRight w:val="0"/>
      <w:marTop w:val="0"/>
      <w:marBottom w:val="0"/>
      <w:divBdr>
        <w:top w:val="none" w:sz="0" w:space="0" w:color="auto"/>
        <w:left w:val="none" w:sz="0" w:space="0" w:color="auto"/>
        <w:bottom w:val="none" w:sz="0" w:space="0" w:color="auto"/>
        <w:right w:val="none" w:sz="0" w:space="0" w:color="auto"/>
      </w:divBdr>
    </w:div>
    <w:div w:id="1885868843">
      <w:bodyDiv w:val="1"/>
      <w:marLeft w:val="0"/>
      <w:marRight w:val="0"/>
      <w:marTop w:val="0"/>
      <w:marBottom w:val="0"/>
      <w:divBdr>
        <w:top w:val="none" w:sz="0" w:space="0" w:color="auto"/>
        <w:left w:val="none" w:sz="0" w:space="0" w:color="auto"/>
        <w:bottom w:val="none" w:sz="0" w:space="0" w:color="auto"/>
        <w:right w:val="none" w:sz="0" w:space="0" w:color="auto"/>
      </w:divBdr>
    </w:div>
    <w:div w:id="2028557933">
      <w:bodyDiv w:val="1"/>
      <w:marLeft w:val="0"/>
      <w:marRight w:val="0"/>
      <w:marTop w:val="0"/>
      <w:marBottom w:val="0"/>
      <w:divBdr>
        <w:top w:val="none" w:sz="0" w:space="0" w:color="auto"/>
        <w:left w:val="none" w:sz="0" w:space="0" w:color="auto"/>
        <w:bottom w:val="none" w:sz="0" w:space="0" w:color="auto"/>
        <w:right w:val="none" w:sz="0" w:space="0" w:color="auto"/>
      </w:divBdr>
    </w:div>
    <w:div w:id="2030180770">
      <w:bodyDiv w:val="1"/>
      <w:marLeft w:val="0"/>
      <w:marRight w:val="0"/>
      <w:marTop w:val="0"/>
      <w:marBottom w:val="0"/>
      <w:divBdr>
        <w:top w:val="none" w:sz="0" w:space="0" w:color="auto"/>
        <w:left w:val="none" w:sz="0" w:space="0" w:color="auto"/>
        <w:bottom w:val="none" w:sz="0" w:space="0" w:color="auto"/>
        <w:right w:val="none" w:sz="0" w:space="0" w:color="auto"/>
      </w:divBdr>
    </w:div>
    <w:div w:id="208911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miy\AppData\Roaming\Microsoft\Templates\ReferatHausarbeit%20mit%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norm</b:Tag>
    <b:SourceType>InternetSite</b:SourceType>
    <b:Guid>{DD12FC74-B921-49AB-9C07-AE90F21C413D}</b:Guid>
    <b:Title>https://www.simplilearn.com/normalization-vs-standardization-article </b:Title>
    <b:Year>2023</b:Year>
    <b:Month>10</b:Month>
    <b:Day>21</b:Day>
    <b:RefOrder>2</b:RefOrder>
  </b:Source>
  <b:Source>
    <b:Tag>cv</b:Tag>
    <b:SourceType>InternetSite</b:SourceType>
    <b:Guid>{A729A210-3CA8-47F5-B776-3E4D9B27AEC8}</b:Guid>
    <b:Title>https://dev.to/balapriya/cross-validation-and-hyperparameter-search-in-scikit-learn-a-complete-guide-5ed8</b:Title>
    <b:Year>2023</b:Year>
    <b:Month>10</b:Month>
    <b:Day>21</b:Day>
    <b:RefOrder>3</b:RefOrder>
  </b:Source>
  <b:Source>
    <b:Tag>arima</b:Tag>
    <b:SourceType>InternetSite</b:SourceType>
    <b:Guid>{44389597-8861-4773-9E0E-A7677F8B9656}</b:Guid>
    <b:Title>https://towardsdatascience.com/time-series-forecasting-with-arima-sarima-and-sarimax-ee61099e78f6</b:Title>
    <b:Year>2023</b:Year>
    <b:Month>10</b:Month>
    <b:Day>21</b:Day>
    <b:RefOrder>4</b:RefOrder>
  </b:Source>
  <b:Source>
    <b:Tag>encode</b:Tag>
    <b:SourceType>InternetSite</b:SourceType>
    <b:Guid>{C7D1FB4D-384E-45B0-A9FB-B3ECBABEC75D}</b:Guid>
    <b:Title>https://medium.com/aiskunks/categorical-data-encoding-techniques-d6296697a40f#:~:text=It%20refers%20to%20the%20process,with%20text%20or%20categorical%20variables.</b:Title>
    <b:Year>2023</b:Year>
    <b:Month>10</b:Month>
    <b:Day>21</b:Day>
    <b:RefOrder>1</b:RefOrder>
  </b:Source>
  <b:Source>
    <b:Tag>MLsales</b:Tag>
    <b:SourceType>InternetSite</b:SourceType>
    <b:Guid>{DCBCC723-C1C8-40CE-BB1A-A1DAC9E147A3}</b:Guid>
    <b:Title>https://towardsdatascience.com/5-machine-learning-techniques-for-sales-forecasting-598e4984b109 </b:Title>
    <b:Year>2023</b:Year>
    <b:Month>10</b:Month>
    <b:Day>21</b:Day>
    <b:RefOrder>5</b:RefOrder>
  </b:Source>
</b:Sources>
</file>

<file path=customXml/itemProps1.xml><?xml version="1.0" encoding="utf-8"?>
<ds:datastoreItem xmlns:ds="http://schemas.openxmlformats.org/officeDocument/2006/customXml" ds:itemID="{20B0B436-DC7E-4D32-91D5-79CD19574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ReferatHausarbeit mit Foto.dotx</Template>
  <TotalTime>0</TotalTime>
  <Pages>40</Pages>
  <Words>9102</Words>
  <Characters>51887</Characters>
  <Application>Microsoft Office Word</Application>
  <DocSecurity>0</DocSecurity>
  <Lines>432</Lines>
  <Paragraphs>121</Paragraphs>
  <ScaleCrop>false</ScaleCrop>
  <Company/>
  <LinksUpToDate>false</LinksUpToDate>
  <CharactersWithSpaces>60868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Rumiya Al-Meri</dc:creator>
  <cp:keywords/>
  <dc:description/>
  <cp:lastModifiedBy>Jonathan Leipold - BDAE Gruppe</cp:lastModifiedBy>
  <cp:revision>1755</cp:revision>
  <dcterms:created xsi:type="dcterms:W3CDTF">2023-10-18T11:15:00Z</dcterms:created>
  <dcterms:modified xsi:type="dcterms:W3CDTF">2023-11-01T09:07:00Z</dcterms:modified>
</cp:coreProperties>
</file>
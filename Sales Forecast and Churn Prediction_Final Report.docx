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38047" w14:textId="77777777" w:rsidR="00C6554A" w:rsidRPr="00FE1A47" w:rsidRDefault="0038642A" w:rsidP="00C6554A">
      <w:pPr>
        <w:pStyle w:val="Foto"/>
        <w:rPr>
          <w:szCs w:val="20"/>
        </w:rPr>
      </w:pPr>
      <w:r w:rsidRPr="00FE1A47">
        <w:rPr>
          <w:noProof/>
          <w:szCs w:val="20"/>
        </w:rPr>
        <w:drawing>
          <wp:inline distT="0" distB="0" distL="0" distR="0" wp14:anchorId="42B23041" wp14:editId="48F2080D">
            <wp:extent cx="3667125" cy="4775258"/>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31012_BDAE_Sales Project_Final report_v.1.JPG"/>
                    <pic:cNvPicPr/>
                  </pic:nvPicPr>
                  <pic:blipFill>
                    <a:blip r:embed="rId8">
                      <a:extLst>
                        <a:ext uri="{28A0092B-C50C-407E-A947-70E740481C1C}">
                          <a14:useLocalDpi xmlns:a14="http://schemas.microsoft.com/office/drawing/2010/main" val="0"/>
                        </a:ext>
                      </a:extLst>
                    </a:blip>
                    <a:stretch>
                      <a:fillRect/>
                    </a:stretch>
                  </pic:blipFill>
                  <pic:spPr>
                    <a:xfrm>
                      <a:off x="0" y="0"/>
                      <a:ext cx="3686556" cy="4800561"/>
                    </a:xfrm>
                    <a:prstGeom prst="rect">
                      <a:avLst/>
                    </a:prstGeom>
                  </pic:spPr>
                </pic:pic>
              </a:graphicData>
            </a:graphic>
          </wp:inline>
        </w:drawing>
      </w:r>
    </w:p>
    <w:p w14:paraId="59DCDAF0" w14:textId="77777777" w:rsidR="00F97EEB" w:rsidRPr="00992CCF" w:rsidRDefault="0038642A" w:rsidP="00F97EEB">
      <w:pPr>
        <w:pStyle w:val="Title"/>
        <w:rPr>
          <w:sz w:val="56"/>
          <w:szCs w:val="56"/>
          <w:lang w:val="en-GB"/>
        </w:rPr>
      </w:pPr>
      <w:r w:rsidRPr="079F9594">
        <w:rPr>
          <w:sz w:val="56"/>
          <w:szCs w:val="56"/>
          <w:lang w:val="en-GB"/>
        </w:rPr>
        <w:t xml:space="preserve">Sales </w:t>
      </w:r>
      <w:r w:rsidR="00034E84" w:rsidRPr="079F9594">
        <w:rPr>
          <w:sz w:val="56"/>
          <w:szCs w:val="56"/>
          <w:lang w:val="en-GB"/>
        </w:rPr>
        <w:t>F</w:t>
      </w:r>
      <w:r w:rsidRPr="079F9594">
        <w:rPr>
          <w:sz w:val="56"/>
          <w:szCs w:val="56"/>
          <w:lang w:val="en-GB"/>
        </w:rPr>
        <w:t xml:space="preserve">orecast and </w:t>
      </w:r>
      <w:r w:rsidR="00034E84" w:rsidRPr="079F9594">
        <w:rPr>
          <w:sz w:val="56"/>
          <w:szCs w:val="56"/>
          <w:lang w:val="en-GB"/>
        </w:rPr>
        <w:t>C</w:t>
      </w:r>
      <w:r w:rsidRPr="079F9594">
        <w:rPr>
          <w:sz w:val="56"/>
          <w:szCs w:val="56"/>
          <w:lang w:val="en-GB"/>
        </w:rPr>
        <w:t xml:space="preserve">hurn </w:t>
      </w:r>
      <w:r w:rsidR="00034E84" w:rsidRPr="079F9594">
        <w:rPr>
          <w:sz w:val="56"/>
          <w:szCs w:val="56"/>
          <w:lang w:val="en-GB"/>
        </w:rPr>
        <w:t>P</w:t>
      </w:r>
      <w:r w:rsidRPr="079F9594">
        <w:rPr>
          <w:sz w:val="56"/>
          <w:szCs w:val="56"/>
          <w:lang w:val="en-GB"/>
        </w:rPr>
        <w:t xml:space="preserve">rediction for </w:t>
      </w:r>
      <w:r w:rsidR="00302723" w:rsidRPr="079F9594">
        <w:rPr>
          <w:sz w:val="56"/>
          <w:szCs w:val="56"/>
          <w:lang w:val="en-GB"/>
        </w:rPr>
        <w:t>the</w:t>
      </w:r>
      <w:r w:rsidRPr="079F9594">
        <w:rPr>
          <w:sz w:val="56"/>
          <w:szCs w:val="56"/>
          <w:lang w:val="en-GB"/>
        </w:rPr>
        <w:t xml:space="preserve"> </w:t>
      </w:r>
      <w:r w:rsidR="00265F2A" w:rsidRPr="079F9594">
        <w:rPr>
          <w:sz w:val="56"/>
          <w:szCs w:val="56"/>
          <w:lang w:val="en-GB"/>
        </w:rPr>
        <w:t>International Health</w:t>
      </w:r>
      <w:r w:rsidRPr="079F9594">
        <w:rPr>
          <w:sz w:val="56"/>
          <w:szCs w:val="56"/>
          <w:lang w:val="en-GB"/>
        </w:rPr>
        <w:t xml:space="preserve"> </w:t>
      </w:r>
      <w:r w:rsidR="00034E84" w:rsidRPr="079F9594">
        <w:rPr>
          <w:sz w:val="56"/>
          <w:szCs w:val="56"/>
          <w:lang w:val="en-GB"/>
        </w:rPr>
        <w:t>I</w:t>
      </w:r>
      <w:r w:rsidRPr="079F9594">
        <w:rPr>
          <w:sz w:val="56"/>
          <w:szCs w:val="56"/>
          <w:lang w:val="en-GB"/>
        </w:rPr>
        <w:t xml:space="preserve">nsurance </w:t>
      </w:r>
      <w:r w:rsidR="00034E84" w:rsidRPr="079F9594">
        <w:rPr>
          <w:sz w:val="56"/>
          <w:szCs w:val="56"/>
          <w:lang w:val="en-GB"/>
        </w:rPr>
        <w:t>C</w:t>
      </w:r>
      <w:r w:rsidRPr="079F9594">
        <w:rPr>
          <w:sz w:val="56"/>
          <w:szCs w:val="56"/>
          <w:lang w:val="en-GB"/>
        </w:rPr>
        <w:t>ompany</w:t>
      </w:r>
    </w:p>
    <w:p w14:paraId="08C81D68" w14:textId="77777777" w:rsidR="00C6554A" w:rsidRPr="00992CCF" w:rsidRDefault="0038642A" w:rsidP="00C6554A">
      <w:pPr>
        <w:pStyle w:val="Subtitle"/>
        <w:rPr>
          <w:sz w:val="24"/>
          <w:szCs w:val="24"/>
          <w:lang w:val="en-GB"/>
        </w:rPr>
      </w:pPr>
      <w:r w:rsidRPr="079F9594">
        <w:rPr>
          <w:sz w:val="24"/>
          <w:szCs w:val="24"/>
          <w:lang w:val="en-GB"/>
        </w:rPr>
        <w:t>FINAL REPORT</w:t>
      </w:r>
    </w:p>
    <w:p w14:paraId="001CC7B2" w14:textId="77777777" w:rsidR="00034E84" w:rsidRPr="00992CCF" w:rsidRDefault="00034E84" w:rsidP="00034E84">
      <w:pPr>
        <w:pStyle w:val="Kontaktinfos"/>
        <w:rPr>
          <w:szCs w:val="20"/>
          <w:lang w:val="en-GB" w:bidi="de-DE"/>
        </w:rPr>
      </w:pPr>
      <w:r w:rsidRPr="079F9594">
        <w:rPr>
          <w:szCs w:val="20"/>
          <w:lang w:val="en-GB"/>
        </w:rPr>
        <w:t>Course: Data Science Continuous Mar23</w:t>
      </w:r>
    </w:p>
    <w:p w14:paraId="6B25B1E2" w14:textId="77777777" w:rsidR="00034E84" w:rsidRPr="00992CCF" w:rsidRDefault="00034E84" w:rsidP="00C6554A">
      <w:pPr>
        <w:pStyle w:val="Kontaktinfos"/>
        <w:rPr>
          <w:szCs w:val="20"/>
          <w:lang w:val="en-GB"/>
        </w:rPr>
      </w:pPr>
    </w:p>
    <w:p w14:paraId="20260A1D" w14:textId="77777777" w:rsidR="00034E84" w:rsidRPr="00992CCF" w:rsidRDefault="0038642A" w:rsidP="00C6554A">
      <w:pPr>
        <w:pStyle w:val="Kontaktinfos"/>
        <w:rPr>
          <w:rFonts w:ascii="Arial" w:hAnsi="Arial" w:cs="Arial"/>
          <w:color w:val="1D1C1D"/>
          <w:shd w:val="clear" w:color="auto" w:fill="F8F8F8"/>
          <w:lang w:val="en-GB"/>
        </w:rPr>
      </w:pPr>
      <w:r w:rsidRPr="079F9594">
        <w:rPr>
          <w:szCs w:val="20"/>
          <w:lang w:val="en-GB"/>
        </w:rPr>
        <w:t xml:space="preserve">Jonathan </w:t>
      </w:r>
      <w:proofErr w:type="gramStart"/>
      <w:r w:rsidRPr="079F9594">
        <w:rPr>
          <w:szCs w:val="20"/>
          <w:lang w:val="en-GB"/>
        </w:rPr>
        <w:t>Leipold</w:t>
      </w:r>
      <w:r w:rsidR="00034E84" w:rsidRPr="079F9594">
        <w:rPr>
          <w:szCs w:val="20"/>
          <w:lang w:val="en-GB" w:bidi="de-DE"/>
        </w:rPr>
        <w:t xml:space="preserve">  |</w:t>
      </w:r>
      <w:proofErr w:type="gramEnd"/>
      <w:r w:rsidR="00034E84" w:rsidRPr="079F9594">
        <w:rPr>
          <w:szCs w:val="20"/>
          <w:lang w:val="en-GB" w:bidi="de-DE"/>
        </w:rPr>
        <w:t xml:space="preserve">  </w:t>
      </w:r>
      <w:r w:rsidRPr="079F9594">
        <w:rPr>
          <w:szCs w:val="20"/>
          <w:lang w:val="en-GB" w:bidi="de-DE"/>
        </w:rPr>
        <w:t>Christian Hirning</w:t>
      </w:r>
      <w:r w:rsidR="00034E84" w:rsidRPr="079F9594">
        <w:rPr>
          <w:szCs w:val="20"/>
          <w:lang w:val="en-GB" w:bidi="de-DE"/>
        </w:rPr>
        <w:t xml:space="preserve">  |  </w:t>
      </w:r>
      <w:proofErr w:type="spellStart"/>
      <w:r w:rsidRPr="079F9594">
        <w:rPr>
          <w:szCs w:val="20"/>
          <w:lang w:val="en-GB"/>
        </w:rPr>
        <w:t>Rumiya</w:t>
      </w:r>
      <w:proofErr w:type="spellEnd"/>
      <w:r w:rsidRPr="079F9594">
        <w:rPr>
          <w:szCs w:val="20"/>
          <w:lang w:val="en-GB"/>
        </w:rPr>
        <w:t xml:space="preserve"> Al-Meri</w:t>
      </w:r>
    </w:p>
    <w:p w14:paraId="4B43F730" w14:textId="498D65F7" w:rsidR="5A727D69" w:rsidRDefault="5A727D69" w:rsidP="5A727D69">
      <w:pPr>
        <w:pStyle w:val="Kontaktinfos"/>
        <w:rPr>
          <w:szCs w:val="20"/>
          <w:lang w:val="en-GB"/>
        </w:rPr>
      </w:pPr>
    </w:p>
    <w:p w14:paraId="4545CCB9" w14:textId="77777777" w:rsidR="00034E84" w:rsidRPr="000D53C0" w:rsidRDefault="00034E84" w:rsidP="00C6554A">
      <w:pPr>
        <w:pStyle w:val="Kontaktinfos"/>
        <w:rPr>
          <w:szCs w:val="20"/>
          <w:lang w:val="en-GB"/>
        </w:rPr>
      </w:pPr>
    </w:p>
    <w:p w14:paraId="21CBA575" w14:textId="3A61073C" w:rsidR="00034E84" w:rsidRPr="000D53C0" w:rsidRDefault="00034E84" w:rsidP="00C6554A">
      <w:pPr>
        <w:pStyle w:val="Kontaktinfos"/>
        <w:rPr>
          <w:szCs w:val="20"/>
          <w:lang w:val="en-GB"/>
        </w:rPr>
      </w:pPr>
    </w:p>
    <w:p w14:paraId="1C974196" w14:textId="3A61073C" w:rsidR="00C6554A" w:rsidRPr="005C67CF" w:rsidDel="0080187D" w:rsidRDefault="00034E84" w:rsidP="00F73778">
      <w:pPr>
        <w:pStyle w:val="TOC1"/>
        <w:rPr>
          <w:lang w:val="en-GB" w:bidi="de-DE"/>
        </w:rPr>
      </w:pPr>
      <w:r w:rsidRPr="005C67CF" w:rsidDel="0080187D">
        <w:rPr>
          <w:rPrChange w:id="4" w:author="Jonathan Leipold - BDAE Gruppe" w:date="2023-10-21T17:55:00Z">
            <w:rPr>
              <w:lang w:val="en-GB"/>
            </w:rPr>
          </w:rPrChange>
        </w:rPr>
        <w:t>09.11.2023</w:t>
      </w:r>
      <w:r w:rsidR="00C6554A" w:rsidRPr="509F5BFB" w:rsidDel="0080187D">
        <w:rPr>
          <w:lang w:bidi="de-DE"/>
        </w:rPr>
        <w:br w:type="page"/>
      </w:r>
    </w:p>
    <w:sdt>
      <w:sdtPr>
        <w:id w:val="1673060117"/>
        <w:docPartObj>
          <w:docPartGallery w:val="Table of Contents"/>
          <w:docPartUnique/>
        </w:docPartObj>
      </w:sdtPr>
      <w:sdtEndPr>
        <w:rPr>
          <w:b/>
          <w:bCs/>
        </w:rPr>
      </w:sdtEndPr>
      <w:sdtContent>
        <w:p w14:paraId="34CB9B49" w14:textId="764E7CB0" w:rsidR="00B130A9" w:rsidRPr="00087A69" w:rsidRDefault="00840FB0">
          <w:pPr>
            <w:rPr>
              <w:ins w:id="5" w:author="Jonathan Leipold - BDAE Gruppe" w:date="2023-10-29T09:07:00Z"/>
            </w:rPr>
            <w:pPrChange w:id="6" w:author="Jonathan Leipold - BDAE Gruppe" w:date="2023-10-31T19:39:00Z">
              <w:pPr>
                <w:pStyle w:val="TOCHeading"/>
              </w:pPr>
            </w:pPrChange>
          </w:pPr>
          <w:ins w:id="7" w:author="Jonathan Leipold - BDAE Gruppe" w:date="2023-10-31T19:39:00Z">
            <w:r w:rsidRPr="00840FB0">
              <w:rPr>
                <w:rFonts w:asciiTheme="majorHAnsi" w:eastAsiaTheme="majorEastAsia" w:hAnsiTheme="majorHAnsi" w:cstheme="majorBidi"/>
                <w:color w:val="007789" w:themeColor="accent1" w:themeShade="BF"/>
                <w:sz w:val="32"/>
                <w:szCs w:val="32"/>
                <w:lang w:eastAsia="en-GB"/>
              </w:rPr>
              <w:t xml:space="preserve">Table </w:t>
            </w:r>
            <w:proofErr w:type="spellStart"/>
            <w:r w:rsidRPr="00840FB0">
              <w:rPr>
                <w:rFonts w:asciiTheme="majorHAnsi" w:eastAsiaTheme="majorEastAsia" w:hAnsiTheme="majorHAnsi" w:cstheme="majorBidi"/>
                <w:color w:val="007789" w:themeColor="accent1" w:themeShade="BF"/>
                <w:sz w:val="32"/>
                <w:szCs w:val="32"/>
                <w:lang w:eastAsia="en-GB"/>
              </w:rPr>
              <w:t>of</w:t>
            </w:r>
            <w:proofErr w:type="spellEnd"/>
            <w:r w:rsidRPr="00840FB0">
              <w:rPr>
                <w:rFonts w:asciiTheme="majorHAnsi" w:eastAsiaTheme="majorEastAsia" w:hAnsiTheme="majorHAnsi" w:cstheme="majorBidi"/>
                <w:color w:val="007789" w:themeColor="accent1" w:themeShade="BF"/>
                <w:sz w:val="32"/>
                <w:szCs w:val="32"/>
                <w:lang w:eastAsia="en-GB"/>
              </w:rPr>
              <w:t xml:space="preserve"> </w:t>
            </w:r>
            <w:proofErr w:type="spellStart"/>
            <w:r w:rsidRPr="00840FB0">
              <w:rPr>
                <w:rFonts w:asciiTheme="majorHAnsi" w:eastAsiaTheme="majorEastAsia" w:hAnsiTheme="majorHAnsi" w:cstheme="majorBidi"/>
                <w:color w:val="007789" w:themeColor="accent1" w:themeShade="BF"/>
                <w:sz w:val="32"/>
                <w:szCs w:val="32"/>
                <w:lang w:eastAsia="en-GB"/>
              </w:rPr>
              <w:t>contents</w:t>
            </w:r>
          </w:ins>
          <w:proofErr w:type="spellEnd"/>
        </w:p>
        <w:p w14:paraId="0B4819BF" w14:textId="5FD9829E" w:rsidR="00F73778" w:rsidRDefault="00B130A9" w:rsidP="00F73778">
          <w:pPr>
            <w:pStyle w:val="TOC1"/>
            <w:rPr>
              <w:ins w:id="8" w:author="Jonathan Leipold - BDAE Gruppe" w:date="2023-11-02T23:37:00Z"/>
              <w:rFonts w:eastAsiaTheme="minorEastAsia"/>
              <w:noProof/>
              <w:color w:val="auto"/>
              <w:kern w:val="2"/>
              <w:sz w:val="22"/>
              <w:lang w:val="en-GB" w:eastAsia="en-GB"/>
              <w14:ligatures w14:val="standardContextual"/>
            </w:rPr>
          </w:pPr>
          <w:ins w:id="9" w:author="Jonathan Leipold - BDAE Gruppe" w:date="2023-10-29T09:07:00Z">
            <w:r>
              <w:fldChar w:fldCharType="begin"/>
            </w:r>
            <w:r>
              <w:instrText xml:space="preserve"> TOC \o "1-3" \h \z \u </w:instrText>
            </w:r>
            <w:r>
              <w:fldChar w:fldCharType="separate"/>
            </w:r>
          </w:ins>
          <w:ins w:id="10" w:author="Jonathan Leipold - BDAE Gruppe" w:date="2023-11-02T23:37:00Z">
            <w:r w:rsidR="00F73778" w:rsidRPr="00C97A54">
              <w:rPr>
                <w:rStyle w:val="Hyperlink"/>
                <w:noProof/>
              </w:rPr>
              <w:fldChar w:fldCharType="begin"/>
            </w:r>
            <w:r w:rsidR="00F73778" w:rsidRPr="00C97A54">
              <w:rPr>
                <w:rStyle w:val="Hyperlink"/>
                <w:noProof/>
              </w:rPr>
              <w:instrText xml:space="preserve"> </w:instrText>
            </w:r>
            <w:r w:rsidR="00F73778">
              <w:rPr>
                <w:noProof/>
              </w:rPr>
              <w:instrText>HYPERLINK \l "_Toc149860673"</w:instrText>
            </w:r>
            <w:r w:rsidR="00F73778" w:rsidRPr="00C97A54">
              <w:rPr>
                <w:rStyle w:val="Hyperlink"/>
                <w:noProof/>
              </w:rPr>
              <w:instrText xml:space="preserve"> </w:instrText>
            </w:r>
            <w:r w:rsidR="00F73778" w:rsidRPr="00C97A54">
              <w:rPr>
                <w:rStyle w:val="Hyperlink"/>
                <w:noProof/>
              </w:rPr>
            </w:r>
            <w:r w:rsidR="00F73778" w:rsidRPr="00C97A54">
              <w:rPr>
                <w:rStyle w:val="Hyperlink"/>
                <w:noProof/>
              </w:rPr>
              <w:fldChar w:fldCharType="separate"/>
            </w:r>
            <w:r w:rsidR="00F73778" w:rsidRPr="00C97A54">
              <w:rPr>
                <w:rStyle w:val="Hyperlink"/>
                <w:noProof/>
              </w:rPr>
              <w:t>I.</w:t>
            </w:r>
            <w:r w:rsidR="00F73778">
              <w:rPr>
                <w:rFonts w:eastAsiaTheme="minorEastAsia"/>
                <w:noProof/>
                <w:color w:val="auto"/>
                <w:kern w:val="2"/>
                <w:sz w:val="22"/>
                <w:lang w:val="en-GB" w:eastAsia="en-GB"/>
                <w14:ligatures w14:val="standardContextual"/>
              </w:rPr>
              <w:tab/>
            </w:r>
            <w:r w:rsidR="00F73778" w:rsidRPr="00C97A54">
              <w:rPr>
                <w:rStyle w:val="Hyperlink"/>
                <w:noProof/>
              </w:rPr>
              <w:t>Introduction</w:t>
            </w:r>
            <w:r w:rsidR="00F73778">
              <w:rPr>
                <w:noProof/>
                <w:webHidden/>
              </w:rPr>
              <w:tab/>
            </w:r>
            <w:r w:rsidR="00F73778">
              <w:rPr>
                <w:noProof/>
                <w:webHidden/>
              </w:rPr>
              <w:fldChar w:fldCharType="begin"/>
            </w:r>
            <w:r w:rsidR="00F73778">
              <w:rPr>
                <w:noProof/>
                <w:webHidden/>
              </w:rPr>
              <w:instrText xml:space="preserve"> PAGEREF _Toc149860673 \h </w:instrText>
            </w:r>
          </w:ins>
          <w:r w:rsidR="00F73778">
            <w:rPr>
              <w:noProof/>
              <w:webHidden/>
            </w:rPr>
          </w:r>
          <w:r w:rsidR="00F73778">
            <w:rPr>
              <w:noProof/>
              <w:webHidden/>
            </w:rPr>
            <w:fldChar w:fldCharType="separate"/>
          </w:r>
          <w:ins w:id="11" w:author="Jonathan Leipold - BDAE Gruppe" w:date="2023-11-02T23:37:00Z">
            <w:r w:rsidR="00F73778">
              <w:rPr>
                <w:noProof/>
                <w:webHidden/>
              </w:rPr>
              <w:t>2</w:t>
            </w:r>
            <w:r w:rsidR="00F73778">
              <w:rPr>
                <w:noProof/>
                <w:webHidden/>
              </w:rPr>
              <w:fldChar w:fldCharType="end"/>
            </w:r>
            <w:r w:rsidR="00F73778" w:rsidRPr="00C97A54">
              <w:rPr>
                <w:rStyle w:val="Hyperlink"/>
                <w:noProof/>
              </w:rPr>
              <w:fldChar w:fldCharType="end"/>
            </w:r>
          </w:ins>
        </w:p>
        <w:p w14:paraId="68106038" w14:textId="0A2D08F5" w:rsidR="00F73778" w:rsidRDefault="00F73778">
          <w:pPr>
            <w:pStyle w:val="TOC2"/>
            <w:tabs>
              <w:tab w:val="right" w:leader="dot" w:pos="8296"/>
            </w:tabs>
            <w:rPr>
              <w:ins w:id="12" w:author="Jonathan Leipold - BDAE Gruppe" w:date="2023-11-02T23:37:00Z"/>
              <w:rFonts w:eastAsiaTheme="minorEastAsia"/>
              <w:noProof/>
              <w:color w:val="auto"/>
              <w:kern w:val="2"/>
              <w:sz w:val="22"/>
              <w:lang w:val="en-GB" w:eastAsia="en-GB"/>
              <w14:ligatures w14:val="standardContextual"/>
            </w:rPr>
          </w:pPr>
          <w:ins w:id="13"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"_Toc149860674"</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About the company and the product</w:t>
            </w:r>
            <w:r>
              <w:rPr>
                <w:noProof/>
                <w:webHidden/>
              </w:rPr>
              <w:tab/>
            </w:r>
            <w:r>
              <w:rPr>
                <w:noProof/>
                <w:webHidden/>
              </w:rPr>
              <w:fldChar w:fldCharType="begin"/>
            </w:r>
            <w:r>
              <w:rPr>
                <w:noProof/>
                <w:webHidden/>
              </w:rPr>
              <w:instrText xml:space="preserve"> PAGEREF _Toc149860674 \h </w:instrText>
            </w:r>
          </w:ins>
          <w:r>
            <w:rPr>
              <w:noProof/>
              <w:webHidden/>
            </w:rPr>
          </w:r>
          <w:r>
            <w:rPr>
              <w:noProof/>
              <w:webHidden/>
            </w:rPr>
            <w:fldChar w:fldCharType="separate"/>
          </w:r>
          <w:ins w:id="14" w:author="Jonathan Leipold - BDAE Gruppe" w:date="2023-11-02T23:37:00Z">
            <w:r>
              <w:rPr>
                <w:noProof/>
                <w:webHidden/>
              </w:rPr>
              <w:t>2</w:t>
            </w:r>
            <w:r>
              <w:rPr>
                <w:noProof/>
                <w:webHidden/>
              </w:rPr>
              <w:fldChar w:fldCharType="end"/>
            </w:r>
            <w:r w:rsidRPr="00C97A54">
              <w:rPr>
                <w:rStyle w:val="Hyperlink"/>
                <w:noProof/>
              </w:rPr>
              <w:fldChar w:fldCharType="end"/>
            </w:r>
          </w:ins>
        </w:p>
        <w:p w14:paraId="57482826" w14:textId="31D46C6D" w:rsidR="00F73778" w:rsidRDefault="00F73778">
          <w:pPr>
            <w:pStyle w:val="TOC2"/>
            <w:tabs>
              <w:tab w:val="right" w:leader="dot" w:pos="8296"/>
            </w:tabs>
            <w:rPr>
              <w:ins w:id="15" w:author="Jonathan Leipold - BDAE Gruppe" w:date="2023-11-02T23:37:00Z"/>
              <w:rFonts w:eastAsiaTheme="minorEastAsia"/>
              <w:noProof/>
              <w:color w:val="auto"/>
              <w:kern w:val="2"/>
              <w:sz w:val="22"/>
              <w:lang w:val="en-GB" w:eastAsia="en-GB"/>
              <w14:ligatures w14:val="standardContextual"/>
            </w:rPr>
          </w:pPr>
          <w:ins w:id="16"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"_Toc149860675"</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Background</w:t>
            </w:r>
            <w:r>
              <w:rPr>
                <w:noProof/>
                <w:webHidden/>
              </w:rPr>
              <w:tab/>
            </w:r>
            <w:r>
              <w:rPr>
                <w:noProof/>
                <w:webHidden/>
              </w:rPr>
              <w:fldChar w:fldCharType="begin"/>
            </w:r>
            <w:r>
              <w:rPr>
                <w:noProof/>
                <w:webHidden/>
              </w:rPr>
              <w:instrText xml:space="preserve"> PAGEREF _Toc149860675 \h </w:instrText>
            </w:r>
          </w:ins>
          <w:r>
            <w:rPr>
              <w:noProof/>
              <w:webHidden/>
            </w:rPr>
          </w:r>
          <w:r>
            <w:rPr>
              <w:noProof/>
              <w:webHidden/>
            </w:rPr>
            <w:fldChar w:fldCharType="separate"/>
          </w:r>
          <w:ins w:id="17" w:author="Jonathan Leipold - BDAE Gruppe" w:date="2023-11-02T23:37:00Z">
            <w:r>
              <w:rPr>
                <w:noProof/>
                <w:webHidden/>
              </w:rPr>
              <w:t>2</w:t>
            </w:r>
            <w:r>
              <w:rPr>
                <w:noProof/>
                <w:webHidden/>
              </w:rPr>
              <w:fldChar w:fldCharType="end"/>
            </w:r>
            <w:r w:rsidRPr="00C97A54">
              <w:rPr>
                <w:rStyle w:val="Hyperlink"/>
                <w:noProof/>
              </w:rPr>
              <w:fldChar w:fldCharType="end"/>
            </w:r>
          </w:ins>
        </w:p>
        <w:p w14:paraId="0639118D" w14:textId="5DC32008" w:rsidR="00F73778" w:rsidRDefault="00F73778">
          <w:pPr>
            <w:pStyle w:val="TOC2"/>
            <w:tabs>
              <w:tab w:val="right" w:leader="dot" w:pos="8296"/>
            </w:tabs>
            <w:rPr>
              <w:ins w:id="18" w:author="Jonathan Leipold - BDAE Gruppe" w:date="2023-11-02T23:37:00Z"/>
              <w:rFonts w:eastAsiaTheme="minorEastAsia"/>
              <w:noProof/>
              <w:color w:val="auto"/>
              <w:kern w:val="2"/>
              <w:sz w:val="22"/>
              <w:lang w:val="en-GB" w:eastAsia="en-GB"/>
              <w14:ligatures w14:val="standardContextual"/>
            </w:rPr>
          </w:pPr>
          <w:ins w:id="19"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"_Toc149860676"</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Contribution</w:t>
            </w:r>
            <w:r>
              <w:rPr>
                <w:noProof/>
                <w:webHidden/>
              </w:rPr>
              <w:tab/>
            </w:r>
            <w:r>
              <w:rPr>
                <w:noProof/>
                <w:webHidden/>
              </w:rPr>
              <w:fldChar w:fldCharType="begin"/>
            </w:r>
            <w:r>
              <w:rPr>
                <w:noProof/>
                <w:webHidden/>
              </w:rPr>
              <w:instrText xml:space="preserve"> PAGEREF _Toc149860676 \h </w:instrText>
            </w:r>
          </w:ins>
          <w:r>
            <w:rPr>
              <w:noProof/>
              <w:webHidden/>
            </w:rPr>
          </w:r>
          <w:r>
            <w:rPr>
              <w:noProof/>
              <w:webHidden/>
            </w:rPr>
            <w:fldChar w:fldCharType="separate"/>
          </w:r>
          <w:ins w:id="20" w:author="Jonathan Leipold - BDAE Gruppe" w:date="2023-11-02T23:37:00Z">
            <w:r>
              <w:rPr>
                <w:noProof/>
                <w:webHidden/>
              </w:rPr>
              <w:t>3</w:t>
            </w:r>
            <w:r>
              <w:rPr>
                <w:noProof/>
                <w:webHidden/>
              </w:rPr>
              <w:fldChar w:fldCharType="end"/>
            </w:r>
            <w:r w:rsidRPr="00C97A54">
              <w:rPr>
                <w:rStyle w:val="Hyperlink"/>
                <w:noProof/>
              </w:rPr>
              <w:fldChar w:fldCharType="end"/>
            </w:r>
          </w:ins>
        </w:p>
        <w:p w14:paraId="5662F63C" w14:textId="20CDDDFA" w:rsidR="00F73778" w:rsidRDefault="00F73778">
          <w:pPr>
            <w:pStyle w:val="TOC2"/>
            <w:tabs>
              <w:tab w:val="right" w:leader="dot" w:pos="8296"/>
            </w:tabs>
            <w:rPr>
              <w:ins w:id="21" w:author="Jonathan Leipold - BDAE Gruppe" w:date="2023-11-02T23:37:00Z"/>
              <w:rFonts w:eastAsiaTheme="minorEastAsia"/>
              <w:noProof/>
              <w:color w:val="auto"/>
              <w:kern w:val="2"/>
              <w:sz w:val="22"/>
              <w:lang w:val="en-GB" w:eastAsia="en-GB"/>
              <w14:ligatures w14:val="standardContextual"/>
            </w:rPr>
          </w:pPr>
          <w:ins w:id="22"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"_Toc149860677"</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Objectives</w:t>
            </w:r>
            <w:r>
              <w:rPr>
                <w:noProof/>
                <w:webHidden/>
              </w:rPr>
              <w:tab/>
            </w:r>
            <w:r>
              <w:rPr>
                <w:noProof/>
                <w:webHidden/>
              </w:rPr>
              <w:fldChar w:fldCharType="begin"/>
            </w:r>
            <w:r>
              <w:rPr>
                <w:noProof/>
                <w:webHidden/>
              </w:rPr>
              <w:instrText xml:space="preserve"> PAGEREF _Toc149860677 \h </w:instrText>
            </w:r>
          </w:ins>
          <w:r>
            <w:rPr>
              <w:noProof/>
              <w:webHidden/>
            </w:rPr>
          </w:r>
          <w:r>
            <w:rPr>
              <w:noProof/>
              <w:webHidden/>
            </w:rPr>
            <w:fldChar w:fldCharType="separate"/>
          </w:r>
          <w:ins w:id="23" w:author="Jonathan Leipold - BDAE Gruppe" w:date="2023-11-02T23:37:00Z">
            <w:r>
              <w:rPr>
                <w:noProof/>
                <w:webHidden/>
              </w:rPr>
              <w:t>3</w:t>
            </w:r>
            <w:r>
              <w:rPr>
                <w:noProof/>
                <w:webHidden/>
              </w:rPr>
              <w:fldChar w:fldCharType="end"/>
            </w:r>
            <w:r w:rsidRPr="00C97A54">
              <w:rPr>
                <w:rStyle w:val="Hyperlink"/>
                <w:noProof/>
              </w:rPr>
              <w:fldChar w:fldCharType="end"/>
            </w:r>
          </w:ins>
        </w:p>
        <w:p w14:paraId="2D8D357D" w14:textId="789FDF23" w:rsidR="00F73778" w:rsidRDefault="00F73778">
          <w:pPr>
            <w:pStyle w:val="TOC2"/>
            <w:tabs>
              <w:tab w:val="right" w:leader="dot" w:pos="8296"/>
            </w:tabs>
            <w:rPr>
              <w:ins w:id="24" w:author="Jonathan Leipold - BDAE Gruppe" w:date="2023-11-02T23:37:00Z"/>
              <w:rFonts w:eastAsiaTheme="minorEastAsia"/>
              <w:noProof/>
              <w:color w:val="auto"/>
              <w:kern w:val="2"/>
              <w:sz w:val="22"/>
              <w:lang w:val="en-GB" w:eastAsia="en-GB"/>
              <w14:ligatures w14:val="standardContextual"/>
            </w:rPr>
          </w:pPr>
          <w:ins w:id="25"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"_Toc149860678"</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Data</w:t>
            </w:r>
            <w:r>
              <w:rPr>
                <w:noProof/>
                <w:webHidden/>
              </w:rPr>
              <w:tab/>
            </w:r>
            <w:r>
              <w:rPr>
                <w:noProof/>
                <w:webHidden/>
              </w:rPr>
              <w:fldChar w:fldCharType="begin"/>
            </w:r>
            <w:r>
              <w:rPr>
                <w:noProof/>
                <w:webHidden/>
              </w:rPr>
              <w:instrText xml:space="preserve"> PAGEREF _Toc149860678 \h </w:instrText>
            </w:r>
          </w:ins>
          <w:r>
            <w:rPr>
              <w:noProof/>
              <w:webHidden/>
            </w:rPr>
          </w:r>
          <w:r>
            <w:rPr>
              <w:noProof/>
              <w:webHidden/>
            </w:rPr>
            <w:fldChar w:fldCharType="separate"/>
          </w:r>
          <w:ins w:id="26" w:author="Jonathan Leipold - BDAE Gruppe" w:date="2023-11-02T23:37:00Z">
            <w:r>
              <w:rPr>
                <w:noProof/>
                <w:webHidden/>
              </w:rPr>
              <w:t>3</w:t>
            </w:r>
            <w:r>
              <w:rPr>
                <w:noProof/>
                <w:webHidden/>
              </w:rPr>
              <w:fldChar w:fldCharType="end"/>
            </w:r>
            <w:r w:rsidRPr="00C97A54">
              <w:rPr>
                <w:rStyle w:val="Hyperlink"/>
                <w:noProof/>
              </w:rPr>
              <w:fldChar w:fldCharType="end"/>
            </w:r>
          </w:ins>
        </w:p>
        <w:p w14:paraId="1D49C026" w14:textId="1658DE1B" w:rsidR="00F73778" w:rsidRDefault="00F73778">
          <w:pPr>
            <w:pStyle w:val="TOC2"/>
            <w:tabs>
              <w:tab w:val="right" w:leader="dot" w:pos="8296"/>
            </w:tabs>
            <w:rPr>
              <w:ins w:id="27" w:author="Jonathan Leipold - BDAE Gruppe" w:date="2023-11-02T23:37:00Z"/>
              <w:rFonts w:eastAsiaTheme="minorEastAsia"/>
              <w:noProof/>
              <w:color w:val="auto"/>
              <w:kern w:val="2"/>
              <w:sz w:val="22"/>
              <w:lang w:val="en-GB" w:eastAsia="en-GB"/>
              <w14:ligatures w14:val="standardContextual"/>
            </w:rPr>
          </w:pPr>
          <w:ins w:id="28"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"_Toc149860679"</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Framework</w:t>
            </w:r>
            <w:r>
              <w:rPr>
                <w:noProof/>
                <w:webHidden/>
              </w:rPr>
              <w:tab/>
            </w:r>
            <w:r>
              <w:rPr>
                <w:noProof/>
                <w:webHidden/>
              </w:rPr>
              <w:fldChar w:fldCharType="begin"/>
            </w:r>
            <w:r>
              <w:rPr>
                <w:noProof/>
                <w:webHidden/>
              </w:rPr>
              <w:instrText xml:space="preserve"> PAGEREF _Toc149860679 \h </w:instrText>
            </w:r>
          </w:ins>
          <w:r>
            <w:rPr>
              <w:noProof/>
              <w:webHidden/>
            </w:rPr>
          </w:r>
          <w:r>
            <w:rPr>
              <w:noProof/>
              <w:webHidden/>
            </w:rPr>
            <w:fldChar w:fldCharType="separate"/>
          </w:r>
          <w:ins w:id="29" w:author="Jonathan Leipold - BDAE Gruppe" w:date="2023-11-02T23:37:00Z">
            <w:r>
              <w:rPr>
                <w:noProof/>
                <w:webHidden/>
              </w:rPr>
              <w:t>3</w:t>
            </w:r>
            <w:r>
              <w:rPr>
                <w:noProof/>
                <w:webHidden/>
              </w:rPr>
              <w:fldChar w:fldCharType="end"/>
            </w:r>
            <w:r w:rsidRPr="00C97A54">
              <w:rPr>
                <w:rStyle w:val="Hyperlink"/>
                <w:noProof/>
              </w:rPr>
              <w:fldChar w:fldCharType="end"/>
            </w:r>
          </w:ins>
        </w:p>
        <w:p w14:paraId="315D2D13" w14:textId="295B0F64" w:rsidR="00F73778" w:rsidRDefault="00F73778" w:rsidP="00F73778">
          <w:pPr>
            <w:pStyle w:val="TOC1"/>
            <w:rPr>
              <w:ins w:id="30" w:author="Jonathan Leipold - BDAE Gruppe" w:date="2023-11-02T23:37:00Z"/>
              <w:rFonts w:eastAsiaTheme="minorEastAsia"/>
              <w:noProof/>
              <w:color w:val="auto"/>
              <w:kern w:val="2"/>
              <w:sz w:val="22"/>
              <w:lang w:val="en-GB" w:eastAsia="en-GB"/>
              <w14:ligatures w14:val="standardContextual"/>
            </w:rPr>
          </w:pPr>
          <w:ins w:id="31"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"_Toc149860680"</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w:t>
            </w:r>
            <w:r>
              <w:rPr>
                <w:rFonts w:eastAsiaTheme="minorEastAsia"/>
                <w:noProof/>
                <w:color w:val="auto"/>
                <w:kern w:val="2"/>
                <w:sz w:val="22"/>
                <w:lang w:val="en-GB" w:eastAsia="en-GB"/>
                <w14:ligatures w14:val="standardContextual"/>
              </w:rPr>
              <w:tab/>
            </w:r>
            <w:r w:rsidRPr="00C97A54">
              <w:rPr>
                <w:rStyle w:val="Hyperlink"/>
                <w:noProof/>
                <w:lang w:val="en-GB"/>
              </w:rPr>
              <w:t>Sales prediction</w:t>
            </w:r>
            <w:r>
              <w:rPr>
                <w:noProof/>
                <w:webHidden/>
              </w:rPr>
              <w:tab/>
            </w:r>
            <w:r>
              <w:rPr>
                <w:noProof/>
                <w:webHidden/>
              </w:rPr>
              <w:fldChar w:fldCharType="begin"/>
            </w:r>
            <w:r>
              <w:rPr>
                <w:noProof/>
                <w:webHidden/>
              </w:rPr>
              <w:instrText xml:space="preserve"> PAGEREF _Toc149860680 \h </w:instrText>
            </w:r>
          </w:ins>
          <w:r>
            <w:rPr>
              <w:noProof/>
              <w:webHidden/>
            </w:rPr>
          </w:r>
          <w:r>
            <w:rPr>
              <w:noProof/>
              <w:webHidden/>
            </w:rPr>
            <w:fldChar w:fldCharType="separate"/>
          </w:r>
          <w:ins w:id="32" w:author="Jonathan Leipold - BDAE Gruppe" w:date="2023-11-02T23:37:00Z">
            <w:r>
              <w:rPr>
                <w:noProof/>
                <w:webHidden/>
              </w:rPr>
              <w:t>5</w:t>
            </w:r>
            <w:r>
              <w:rPr>
                <w:noProof/>
                <w:webHidden/>
              </w:rPr>
              <w:fldChar w:fldCharType="end"/>
            </w:r>
            <w:r w:rsidRPr="00C97A54">
              <w:rPr>
                <w:rStyle w:val="Hyperlink"/>
                <w:noProof/>
              </w:rPr>
              <w:fldChar w:fldCharType="end"/>
            </w:r>
          </w:ins>
        </w:p>
        <w:p w14:paraId="5E96FF60" w14:textId="55D8BD85" w:rsidR="00F73778" w:rsidRDefault="00F73778">
          <w:pPr>
            <w:pStyle w:val="TOC2"/>
            <w:tabs>
              <w:tab w:val="left" w:pos="880"/>
              <w:tab w:val="right" w:leader="dot" w:pos="8296"/>
            </w:tabs>
            <w:rPr>
              <w:ins w:id="33" w:author="Jonathan Leipold - BDAE Gruppe" w:date="2023-11-02T23:37:00Z"/>
              <w:rFonts w:eastAsiaTheme="minorEastAsia"/>
              <w:noProof/>
              <w:color w:val="auto"/>
              <w:kern w:val="2"/>
              <w:sz w:val="22"/>
              <w:lang w:val="en-GB" w:eastAsia="en-GB"/>
              <w14:ligatures w14:val="standardContextual"/>
            </w:rPr>
          </w:pPr>
          <w:ins w:id="34"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"_Toc149860681"</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1</w:t>
            </w:r>
            <w:r>
              <w:rPr>
                <w:rFonts w:eastAsiaTheme="minorEastAsia"/>
                <w:noProof/>
                <w:color w:val="auto"/>
                <w:kern w:val="2"/>
                <w:sz w:val="22"/>
                <w:lang w:val="en-GB" w:eastAsia="en-GB"/>
                <w14:ligatures w14:val="standardContextual"/>
              </w:rPr>
              <w:tab/>
            </w:r>
            <w:r w:rsidRPr="00C97A54">
              <w:rPr>
                <w:rStyle w:val="Hyperlink"/>
                <w:noProof/>
                <w:lang w:val="en-GB"/>
              </w:rPr>
              <w:t>Relevance</w:t>
            </w:r>
            <w:r>
              <w:rPr>
                <w:noProof/>
                <w:webHidden/>
              </w:rPr>
              <w:tab/>
            </w:r>
            <w:r>
              <w:rPr>
                <w:noProof/>
                <w:webHidden/>
              </w:rPr>
              <w:fldChar w:fldCharType="begin"/>
            </w:r>
            <w:r>
              <w:rPr>
                <w:noProof/>
                <w:webHidden/>
              </w:rPr>
              <w:instrText xml:space="preserve"> PAGEREF _Toc149860681 \h </w:instrText>
            </w:r>
          </w:ins>
          <w:r>
            <w:rPr>
              <w:noProof/>
              <w:webHidden/>
            </w:rPr>
          </w:r>
          <w:r>
            <w:rPr>
              <w:noProof/>
              <w:webHidden/>
            </w:rPr>
            <w:fldChar w:fldCharType="separate"/>
          </w:r>
          <w:ins w:id="35" w:author="Jonathan Leipold - BDAE Gruppe" w:date="2023-11-02T23:37:00Z">
            <w:r>
              <w:rPr>
                <w:noProof/>
                <w:webHidden/>
              </w:rPr>
              <w:t>5</w:t>
            </w:r>
            <w:r>
              <w:rPr>
                <w:noProof/>
                <w:webHidden/>
              </w:rPr>
              <w:fldChar w:fldCharType="end"/>
            </w:r>
            <w:r w:rsidRPr="00C97A54">
              <w:rPr>
                <w:rStyle w:val="Hyperlink"/>
                <w:noProof/>
              </w:rPr>
              <w:fldChar w:fldCharType="end"/>
            </w:r>
          </w:ins>
        </w:p>
        <w:p w14:paraId="61CFFF08" w14:textId="0CF82E9E" w:rsidR="00F73778" w:rsidRDefault="00F73778">
          <w:pPr>
            <w:pStyle w:val="TOC2"/>
            <w:tabs>
              <w:tab w:val="left" w:pos="880"/>
              <w:tab w:val="right" w:leader="dot" w:pos="8296"/>
            </w:tabs>
            <w:rPr>
              <w:ins w:id="36" w:author="Jonathan Leipold - BDAE Gruppe" w:date="2023-11-02T23:37:00Z"/>
              <w:rFonts w:eastAsiaTheme="minorEastAsia"/>
              <w:noProof/>
              <w:color w:val="auto"/>
              <w:kern w:val="2"/>
              <w:sz w:val="22"/>
              <w:lang w:val="en-GB" w:eastAsia="en-GB"/>
              <w14:ligatures w14:val="standardContextual"/>
            </w:rPr>
          </w:pPr>
          <w:ins w:id="37"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"_Toc149860683"</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2</w:t>
            </w:r>
            <w:r>
              <w:rPr>
                <w:rFonts w:eastAsiaTheme="minorEastAsia"/>
                <w:noProof/>
                <w:color w:val="auto"/>
                <w:kern w:val="2"/>
                <w:sz w:val="22"/>
                <w:lang w:val="en-GB" w:eastAsia="en-GB"/>
                <w14:ligatures w14:val="standardContextual"/>
              </w:rPr>
              <w:tab/>
            </w:r>
            <w:r w:rsidRPr="00C97A54">
              <w:rPr>
                <w:rStyle w:val="Hyperlink"/>
                <w:noProof/>
                <w:lang w:val="en-GB"/>
              </w:rPr>
              <w:t>Pre-processing and feature engineering</w:t>
            </w:r>
            <w:r>
              <w:rPr>
                <w:noProof/>
                <w:webHidden/>
              </w:rPr>
              <w:tab/>
            </w:r>
            <w:r>
              <w:rPr>
                <w:noProof/>
                <w:webHidden/>
              </w:rPr>
              <w:fldChar w:fldCharType="begin"/>
            </w:r>
            <w:r>
              <w:rPr>
                <w:noProof/>
                <w:webHidden/>
              </w:rPr>
              <w:instrText xml:space="preserve"> PAGEREF _Toc149860683 \h </w:instrText>
            </w:r>
          </w:ins>
          <w:r>
            <w:rPr>
              <w:noProof/>
              <w:webHidden/>
            </w:rPr>
          </w:r>
          <w:r>
            <w:rPr>
              <w:noProof/>
              <w:webHidden/>
            </w:rPr>
            <w:fldChar w:fldCharType="separate"/>
          </w:r>
          <w:ins w:id="38" w:author="Jonathan Leipold - BDAE Gruppe" w:date="2023-11-02T23:37:00Z">
            <w:r>
              <w:rPr>
                <w:noProof/>
                <w:webHidden/>
              </w:rPr>
              <w:t>5</w:t>
            </w:r>
            <w:r>
              <w:rPr>
                <w:noProof/>
                <w:webHidden/>
              </w:rPr>
              <w:fldChar w:fldCharType="end"/>
            </w:r>
            <w:r w:rsidRPr="00C97A54">
              <w:rPr>
                <w:rStyle w:val="Hyperlink"/>
                <w:noProof/>
              </w:rPr>
              <w:fldChar w:fldCharType="end"/>
            </w:r>
          </w:ins>
        </w:p>
        <w:p w14:paraId="0377CB19" w14:textId="32A7C34D" w:rsidR="00F73778" w:rsidRDefault="00F73778">
          <w:pPr>
            <w:pStyle w:val="TOC3"/>
            <w:rPr>
              <w:ins w:id="39" w:author="Jonathan Leipold - BDAE Gruppe" w:date="2023-11-02T23:37:00Z"/>
              <w:rFonts w:eastAsiaTheme="minorEastAsia"/>
              <w:noProof/>
              <w:color w:val="auto"/>
              <w:kern w:val="2"/>
              <w:sz w:val="22"/>
              <w:lang w:val="en-GB" w:eastAsia="en-GB"/>
              <w14:ligatures w14:val="standardContextual"/>
            </w:rPr>
          </w:pPr>
          <w:ins w:id="40"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"_Toc149860684"</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Correlations between features</w:t>
            </w:r>
            <w:r>
              <w:rPr>
                <w:noProof/>
                <w:webHidden/>
              </w:rPr>
              <w:tab/>
            </w:r>
            <w:r>
              <w:rPr>
                <w:noProof/>
                <w:webHidden/>
              </w:rPr>
              <w:fldChar w:fldCharType="begin"/>
            </w:r>
            <w:r>
              <w:rPr>
                <w:noProof/>
                <w:webHidden/>
              </w:rPr>
              <w:instrText xml:space="preserve"> PAGEREF _Toc149860684 \h </w:instrText>
            </w:r>
          </w:ins>
          <w:r>
            <w:rPr>
              <w:noProof/>
              <w:webHidden/>
            </w:rPr>
          </w:r>
          <w:r>
            <w:rPr>
              <w:noProof/>
              <w:webHidden/>
            </w:rPr>
            <w:fldChar w:fldCharType="separate"/>
          </w:r>
          <w:ins w:id="41" w:author="Jonathan Leipold - BDAE Gruppe" w:date="2023-11-02T23:37:00Z">
            <w:r>
              <w:rPr>
                <w:noProof/>
                <w:webHidden/>
              </w:rPr>
              <w:t>7</w:t>
            </w:r>
            <w:r>
              <w:rPr>
                <w:noProof/>
                <w:webHidden/>
              </w:rPr>
              <w:fldChar w:fldCharType="end"/>
            </w:r>
            <w:r w:rsidRPr="00C97A54">
              <w:rPr>
                <w:rStyle w:val="Hyperlink"/>
                <w:noProof/>
              </w:rPr>
              <w:fldChar w:fldCharType="end"/>
            </w:r>
          </w:ins>
        </w:p>
        <w:p w14:paraId="25B734DB" w14:textId="062CC7E0" w:rsidR="00F73778" w:rsidRDefault="00F73778">
          <w:pPr>
            <w:pStyle w:val="TOC2"/>
            <w:tabs>
              <w:tab w:val="left" w:pos="880"/>
              <w:tab w:val="right" w:leader="dot" w:pos="8296"/>
            </w:tabs>
            <w:rPr>
              <w:ins w:id="42" w:author="Jonathan Leipold - BDAE Gruppe" w:date="2023-11-02T23:37:00Z"/>
              <w:rFonts w:eastAsiaTheme="minorEastAsia"/>
              <w:noProof/>
              <w:color w:val="auto"/>
              <w:kern w:val="2"/>
              <w:sz w:val="22"/>
              <w:lang w:val="en-GB" w:eastAsia="en-GB"/>
              <w14:ligatures w14:val="standardContextual"/>
            </w:rPr>
          </w:pPr>
          <w:ins w:id="43"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"_Toc149860685"</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3</w:t>
            </w:r>
            <w:r>
              <w:rPr>
                <w:rFonts w:eastAsiaTheme="minorEastAsia"/>
                <w:noProof/>
                <w:color w:val="auto"/>
                <w:kern w:val="2"/>
                <w:sz w:val="22"/>
                <w:lang w:val="en-GB" w:eastAsia="en-GB"/>
                <w14:ligatures w14:val="standardContextual"/>
              </w:rPr>
              <w:tab/>
            </w:r>
            <w:r w:rsidRPr="00C97A54">
              <w:rPr>
                <w:rStyle w:val="Hyperlink"/>
                <w:noProof/>
                <w:lang w:val="en-GB"/>
              </w:rPr>
              <w:t>Sales prediction with Time Series modelling</w:t>
            </w:r>
            <w:r>
              <w:rPr>
                <w:noProof/>
                <w:webHidden/>
              </w:rPr>
              <w:tab/>
            </w:r>
            <w:r>
              <w:rPr>
                <w:noProof/>
                <w:webHidden/>
              </w:rPr>
              <w:fldChar w:fldCharType="begin"/>
            </w:r>
            <w:r>
              <w:rPr>
                <w:noProof/>
                <w:webHidden/>
              </w:rPr>
              <w:instrText xml:space="preserve"> PAGEREF _Toc149860685 \h </w:instrText>
            </w:r>
          </w:ins>
          <w:r>
            <w:rPr>
              <w:noProof/>
              <w:webHidden/>
            </w:rPr>
          </w:r>
          <w:r>
            <w:rPr>
              <w:noProof/>
              <w:webHidden/>
            </w:rPr>
            <w:fldChar w:fldCharType="separate"/>
          </w:r>
          <w:ins w:id="44" w:author="Jonathan Leipold - BDAE Gruppe" w:date="2023-11-02T23:37:00Z">
            <w:r>
              <w:rPr>
                <w:noProof/>
                <w:webHidden/>
              </w:rPr>
              <w:t>11</w:t>
            </w:r>
            <w:r>
              <w:rPr>
                <w:noProof/>
                <w:webHidden/>
              </w:rPr>
              <w:fldChar w:fldCharType="end"/>
            </w:r>
            <w:r w:rsidRPr="00C97A54">
              <w:rPr>
                <w:rStyle w:val="Hyperlink"/>
                <w:noProof/>
              </w:rPr>
              <w:fldChar w:fldCharType="end"/>
            </w:r>
          </w:ins>
        </w:p>
        <w:p w14:paraId="007386EF" w14:textId="5EA99081" w:rsidR="00F73778" w:rsidRDefault="00F73778">
          <w:pPr>
            <w:pStyle w:val="TOC3"/>
            <w:rPr>
              <w:ins w:id="45" w:author="Jonathan Leipold - BDAE Gruppe" w:date="2023-11-02T23:37:00Z"/>
              <w:rFonts w:eastAsiaTheme="minorEastAsia"/>
              <w:noProof/>
              <w:color w:val="auto"/>
              <w:kern w:val="2"/>
              <w:sz w:val="22"/>
              <w:lang w:val="en-GB" w:eastAsia="en-GB"/>
              <w14:ligatures w14:val="standardContextual"/>
            </w:rPr>
          </w:pPr>
          <w:ins w:id="46"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"_Toc149860686"</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SARIMA</w:t>
            </w:r>
            <w:r>
              <w:rPr>
                <w:noProof/>
                <w:webHidden/>
              </w:rPr>
              <w:tab/>
            </w:r>
            <w:r>
              <w:rPr>
                <w:noProof/>
                <w:webHidden/>
              </w:rPr>
              <w:fldChar w:fldCharType="begin"/>
            </w:r>
            <w:r>
              <w:rPr>
                <w:noProof/>
                <w:webHidden/>
              </w:rPr>
              <w:instrText xml:space="preserve"> PAGEREF _Toc149860686 \h </w:instrText>
            </w:r>
          </w:ins>
          <w:r>
            <w:rPr>
              <w:noProof/>
              <w:webHidden/>
            </w:rPr>
          </w:r>
          <w:r>
            <w:rPr>
              <w:noProof/>
              <w:webHidden/>
            </w:rPr>
            <w:fldChar w:fldCharType="separate"/>
          </w:r>
          <w:ins w:id="47" w:author="Jonathan Leipold - BDAE Gruppe" w:date="2023-11-02T23:37:00Z">
            <w:r>
              <w:rPr>
                <w:noProof/>
                <w:webHidden/>
              </w:rPr>
              <w:t>13</w:t>
            </w:r>
            <w:r>
              <w:rPr>
                <w:noProof/>
                <w:webHidden/>
              </w:rPr>
              <w:fldChar w:fldCharType="end"/>
            </w:r>
            <w:r w:rsidRPr="00C97A54">
              <w:rPr>
                <w:rStyle w:val="Hyperlink"/>
                <w:noProof/>
              </w:rPr>
              <w:fldChar w:fldCharType="end"/>
            </w:r>
          </w:ins>
        </w:p>
        <w:p w14:paraId="6B0C3C57" w14:textId="7908E3F3" w:rsidR="00F73778" w:rsidRDefault="00F73778">
          <w:pPr>
            <w:pStyle w:val="TOC3"/>
            <w:rPr>
              <w:ins w:id="48" w:author="Jonathan Leipold - BDAE Gruppe" w:date="2023-11-02T23:37:00Z"/>
              <w:rFonts w:eastAsiaTheme="minorEastAsia"/>
              <w:noProof/>
              <w:color w:val="auto"/>
              <w:kern w:val="2"/>
              <w:sz w:val="22"/>
              <w:lang w:val="en-GB" w:eastAsia="en-GB"/>
              <w14:ligatures w14:val="standardContextual"/>
            </w:rPr>
          </w:pPr>
          <w:ins w:id="49"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"_Toc149860687"</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Conclusion</w:t>
            </w:r>
            <w:r>
              <w:rPr>
                <w:noProof/>
                <w:webHidden/>
              </w:rPr>
              <w:tab/>
            </w:r>
            <w:r>
              <w:rPr>
                <w:noProof/>
                <w:webHidden/>
              </w:rPr>
              <w:fldChar w:fldCharType="begin"/>
            </w:r>
            <w:r>
              <w:rPr>
                <w:noProof/>
                <w:webHidden/>
              </w:rPr>
              <w:instrText xml:space="preserve"> PAGEREF _Toc149860687 \h </w:instrText>
            </w:r>
          </w:ins>
          <w:r>
            <w:rPr>
              <w:noProof/>
              <w:webHidden/>
            </w:rPr>
          </w:r>
          <w:r>
            <w:rPr>
              <w:noProof/>
              <w:webHidden/>
            </w:rPr>
            <w:fldChar w:fldCharType="separate"/>
          </w:r>
          <w:ins w:id="50" w:author="Jonathan Leipold - BDAE Gruppe" w:date="2023-11-02T23:37:00Z">
            <w:r>
              <w:rPr>
                <w:noProof/>
                <w:webHidden/>
              </w:rPr>
              <w:t>14</w:t>
            </w:r>
            <w:r>
              <w:rPr>
                <w:noProof/>
                <w:webHidden/>
              </w:rPr>
              <w:fldChar w:fldCharType="end"/>
            </w:r>
            <w:r w:rsidRPr="00C97A54">
              <w:rPr>
                <w:rStyle w:val="Hyperlink"/>
                <w:noProof/>
              </w:rPr>
              <w:fldChar w:fldCharType="end"/>
            </w:r>
          </w:ins>
        </w:p>
        <w:p w14:paraId="4F73B451" w14:textId="0355DEF2" w:rsidR="00F73778" w:rsidRDefault="00F73778">
          <w:pPr>
            <w:pStyle w:val="TOC3"/>
            <w:rPr>
              <w:ins w:id="51" w:author="Jonathan Leipold - BDAE Gruppe" w:date="2023-11-02T23:37:00Z"/>
              <w:rFonts w:eastAsiaTheme="minorEastAsia"/>
              <w:noProof/>
              <w:color w:val="auto"/>
              <w:kern w:val="2"/>
              <w:sz w:val="22"/>
              <w:lang w:val="en-GB" w:eastAsia="en-GB"/>
              <w14:ligatures w14:val="standardContextual"/>
            </w:rPr>
          </w:pPr>
          <w:ins w:id="52"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"_Toc149860688"</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Considerations:</w:t>
            </w:r>
            <w:r>
              <w:rPr>
                <w:noProof/>
                <w:webHidden/>
              </w:rPr>
              <w:tab/>
            </w:r>
            <w:r>
              <w:rPr>
                <w:noProof/>
                <w:webHidden/>
              </w:rPr>
              <w:fldChar w:fldCharType="begin"/>
            </w:r>
            <w:r>
              <w:rPr>
                <w:noProof/>
                <w:webHidden/>
              </w:rPr>
              <w:instrText xml:space="preserve"> PAGEREF _Toc149860688 \h </w:instrText>
            </w:r>
          </w:ins>
          <w:r>
            <w:rPr>
              <w:noProof/>
              <w:webHidden/>
            </w:rPr>
          </w:r>
          <w:r>
            <w:rPr>
              <w:noProof/>
              <w:webHidden/>
            </w:rPr>
            <w:fldChar w:fldCharType="separate"/>
          </w:r>
          <w:ins w:id="53" w:author="Jonathan Leipold - BDAE Gruppe" w:date="2023-11-02T23:37:00Z">
            <w:r>
              <w:rPr>
                <w:noProof/>
                <w:webHidden/>
              </w:rPr>
              <w:t>15</w:t>
            </w:r>
            <w:r>
              <w:rPr>
                <w:noProof/>
                <w:webHidden/>
              </w:rPr>
              <w:fldChar w:fldCharType="end"/>
            </w:r>
            <w:r w:rsidRPr="00C97A54">
              <w:rPr>
                <w:rStyle w:val="Hyperlink"/>
                <w:noProof/>
              </w:rPr>
              <w:fldChar w:fldCharType="end"/>
            </w:r>
          </w:ins>
        </w:p>
        <w:p w14:paraId="24D95D38" w14:textId="0BAFDF7B" w:rsidR="00F73778" w:rsidRDefault="00F73778">
          <w:pPr>
            <w:pStyle w:val="TOC2"/>
            <w:tabs>
              <w:tab w:val="left" w:pos="880"/>
              <w:tab w:val="right" w:leader="dot" w:pos="8296"/>
            </w:tabs>
            <w:rPr>
              <w:ins w:id="54" w:author="Jonathan Leipold - BDAE Gruppe" w:date="2023-11-02T23:37:00Z"/>
              <w:rFonts w:eastAsiaTheme="minorEastAsia"/>
              <w:noProof/>
              <w:color w:val="auto"/>
              <w:kern w:val="2"/>
              <w:sz w:val="22"/>
              <w:lang w:val="en-GB" w:eastAsia="en-GB"/>
              <w14:ligatures w14:val="standardContextual"/>
            </w:rPr>
          </w:pPr>
          <w:ins w:id="55"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"_Toc149860689"</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4</w:t>
            </w:r>
            <w:r>
              <w:rPr>
                <w:rFonts w:eastAsiaTheme="minorEastAsia"/>
                <w:noProof/>
                <w:color w:val="auto"/>
                <w:kern w:val="2"/>
                <w:sz w:val="22"/>
                <w:lang w:val="en-GB" w:eastAsia="en-GB"/>
                <w14:ligatures w14:val="standardContextual"/>
              </w:rPr>
              <w:tab/>
            </w:r>
            <w:r w:rsidRPr="00C97A54">
              <w:rPr>
                <w:rStyle w:val="Hyperlink"/>
                <w:noProof/>
                <w:lang w:val="en-GB"/>
              </w:rPr>
              <w:t>Sales prediction with Classification modelling</w:t>
            </w:r>
            <w:r>
              <w:rPr>
                <w:noProof/>
                <w:webHidden/>
              </w:rPr>
              <w:tab/>
            </w:r>
            <w:r>
              <w:rPr>
                <w:noProof/>
                <w:webHidden/>
              </w:rPr>
              <w:fldChar w:fldCharType="begin"/>
            </w:r>
            <w:r>
              <w:rPr>
                <w:noProof/>
                <w:webHidden/>
              </w:rPr>
              <w:instrText xml:space="preserve"> PAGEREF _Toc149860689 \h </w:instrText>
            </w:r>
          </w:ins>
          <w:r>
            <w:rPr>
              <w:noProof/>
              <w:webHidden/>
            </w:rPr>
          </w:r>
          <w:r>
            <w:rPr>
              <w:noProof/>
              <w:webHidden/>
            </w:rPr>
            <w:fldChar w:fldCharType="separate"/>
          </w:r>
          <w:ins w:id="56" w:author="Jonathan Leipold - BDAE Gruppe" w:date="2023-11-02T23:37:00Z">
            <w:r>
              <w:rPr>
                <w:noProof/>
                <w:webHidden/>
              </w:rPr>
              <w:t>16</w:t>
            </w:r>
            <w:r>
              <w:rPr>
                <w:noProof/>
                <w:webHidden/>
              </w:rPr>
              <w:fldChar w:fldCharType="end"/>
            </w:r>
            <w:r w:rsidRPr="00C97A54">
              <w:rPr>
                <w:rStyle w:val="Hyperlink"/>
                <w:noProof/>
              </w:rPr>
              <w:fldChar w:fldCharType="end"/>
            </w:r>
          </w:ins>
        </w:p>
        <w:p w14:paraId="41DA065C" w14:textId="6FF90991" w:rsidR="00F73778" w:rsidRDefault="00F73778" w:rsidP="00F73778">
          <w:pPr>
            <w:pStyle w:val="TOC1"/>
            <w:rPr>
              <w:ins w:id="57" w:author="Jonathan Leipold - BDAE Gruppe" w:date="2023-11-02T23:37:00Z"/>
              <w:rFonts w:eastAsiaTheme="minorEastAsia"/>
              <w:noProof/>
              <w:color w:val="auto"/>
              <w:kern w:val="2"/>
              <w:sz w:val="22"/>
              <w:lang w:val="en-GB" w:eastAsia="en-GB"/>
              <w14:ligatures w14:val="standardContextual"/>
            </w:rPr>
          </w:pPr>
          <w:ins w:id="58"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"_Toc149860690"</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w:t>
            </w:r>
            <w:r>
              <w:rPr>
                <w:rFonts w:eastAsiaTheme="minorEastAsia"/>
                <w:noProof/>
                <w:color w:val="auto"/>
                <w:kern w:val="2"/>
                <w:sz w:val="22"/>
                <w:lang w:val="en-GB" w:eastAsia="en-GB"/>
                <w14:ligatures w14:val="standardContextual"/>
              </w:rPr>
              <w:tab/>
            </w:r>
            <w:r w:rsidRPr="00C97A54">
              <w:rPr>
                <w:rStyle w:val="Hyperlink"/>
                <w:noProof/>
                <w:lang w:val="en-GB"/>
              </w:rPr>
              <w:t>Churn prediction</w:t>
            </w:r>
            <w:r>
              <w:rPr>
                <w:noProof/>
                <w:webHidden/>
              </w:rPr>
              <w:tab/>
            </w:r>
            <w:r>
              <w:rPr>
                <w:noProof/>
                <w:webHidden/>
              </w:rPr>
              <w:fldChar w:fldCharType="begin"/>
            </w:r>
            <w:r>
              <w:rPr>
                <w:noProof/>
                <w:webHidden/>
              </w:rPr>
              <w:instrText xml:space="preserve"> PAGEREF _Toc149860690 \h </w:instrText>
            </w:r>
          </w:ins>
          <w:r>
            <w:rPr>
              <w:noProof/>
              <w:webHidden/>
            </w:rPr>
          </w:r>
          <w:r>
            <w:rPr>
              <w:noProof/>
              <w:webHidden/>
            </w:rPr>
            <w:fldChar w:fldCharType="separate"/>
          </w:r>
          <w:ins w:id="59" w:author="Jonathan Leipold - BDAE Gruppe" w:date="2023-11-02T23:37:00Z">
            <w:r>
              <w:rPr>
                <w:noProof/>
                <w:webHidden/>
              </w:rPr>
              <w:t>17</w:t>
            </w:r>
            <w:r>
              <w:rPr>
                <w:noProof/>
                <w:webHidden/>
              </w:rPr>
              <w:fldChar w:fldCharType="end"/>
            </w:r>
            <w:r w:rsidRPr="00C97A54">
              <w:rPr>
                <w:rStyle w:val="Hyperlink"/>
                <w:noProof/>
              </w:rPr>
              <w:fldChar w:fldCharType="end"/>
            </w:r>
          </w:ins>
        </w:p>
        <w:p w14:paraId="6432C92B" w14:textId="6C95DA2D" w:rsidR="00F73778" w:rsidRDefault="00F73778">
          <w:pPr>
            <w:pStyle w:val="TOC2"/>
            <w:tabs>
              <w:tab w:val="left" w:pos="880"/>
              <w:tab w:val="right" w:leader="dot" w:pos="8296"/>
            </w:tabs>
            <w:rPr>
              <w:ins w:id="60" w:author="Jonathan Leipold - BDAE Gruppe" w:date="2023-11-02T23:37:00Z"/>
              <w:rFonts w:eastAsiaTheme="minorEastAsia"/>
              <w:noProof/>
              <w:color w:val="auto"/>
              <w:kern w:val="2"/>
              <w:sz w:val="22"/>
              <w:lang w:val="en-GB" w:eastAsia="en-GB"/>
              <w14:ligatures w14:val="standardContextual"/>
            </w:rPr>
          </w:pPr>
          <w:ins w:id="61"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"_Toc149860691"</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1</w:t>
            </w:r>
            <w:r>
              <w:rPr>
                <w:rFonts w:eastAsiaTheme="minorEastAsia"/>
                <w:noProof/>
                <w:color w:val="auto"/>
                <w:kern w:val="2"/>
                <w:sz w:val="22"/>
                <w:lang w:val="en-GB" w:eastAsia="en-GB"/>
                <w14:ligatures w14:val="standardContextual"/>
              </w:rPr>
              <w:tab/>
            </w:r>
            <w:r w:rsidRPr="00C97A54">
              <w:rPr>
                <w:rStyle w:val="Hyperlink"/>
                <w:noProof/>
                <w:lang w:val="en-GB"/>
              </w:rPr>
              <w:t>Data collection &amp; Description</w:t>
            </w:r>
            <w:r>
              <w:rPr>
                <w:noProof/>
                <w:webHidden/>
              </w:rPr>
              <w:tab/>
            </w:r>
            <w:r>
              <w:rPr>
                <w:noProof/>
                <w:webHidden/>
              </w:rPr>
              <w:fldChar w:fldCharType="begin"/>
            </w:r>
            <w:r>
              <w:rPr>
                <w:noProof/>
                <w:webHidden/>
              </w:rPr>
              <w:instrText xml:space="preserve"> PAGEREF _Toc149860691 \h </w:instrText>
            </w:r>
          </w:ins>
          <w:r>
            <w:rPr>
              <w:noProof/>
              <w:webHidden/>
            </w:rPr>
          </w:r>
          <w:r>
            <w:rPr>
              <w:noProof/>
              <w:webHidden/>
            </w:rPr>
            <w:fldChar w:fldCharType="separate"/>
          </w:r>
          <w:ins w:id="62" w:author="Jonathan Leipold - BDAE Gruppe" w:date="2023-11-02T23:37:00Z">
            <w:r>
              <w:rPr>
                <w:noProof/>
                <w:webHidden/>
              </w:rPr>
              <w:t>17</w:t>
            </w:r>
            <w:r>
              <w:rPr>
                <w:noProof/>
                <w:webHidden/>
              </w:rPr>
              <w:fldChar w:fldCharType="end"/>
            </w:r>
            <w:r w:rsidRPr="00C97A54">
              <w:rPr>
                <w:rStyle w:val="Hyperlink"/>
                <w:noProof/>
              </w:rPr>
              <w:fldChar w:fldCharType="end"/>
            </w:r>
          </w:ins>
        </w:p>
        <w:p w14:paraId="0B5C56FB" w14:textId="620E2352" w:rsidR="00F73778" w:rsidRDefault="00F73778">
          <w:pPr>
            <w:pStyle w:val="TOC2"/>
            <w:tabs>
              <w:tab w:val="left" w:pos="880"/>
              <w:tab w:val="right" w:leader="dot" w:pos="8296"/>
            </w:tabs>
            <w:rPr>
              <w:ins w:id="63" w:author="Jonathan Leipold - BDAE Gruppe" w:date="2023-11-02T23:37:00Z"/>
              <w:rFonts w:eastAsiaTheme="minorEastAsia"/>
              <w:noProof/>
              <w:color w:val="auto"/>
              <w:kern w:val="2"/>
              <w:sz w:val="22"/>
              <w:lang w:val="en-GB" w:eastAsia="en-GB"/>
              <w14:ligatures w14:val="standardContextual"/>
            </w:rPr>
          </w:pPr>
          <w:ins w:id="64"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"_Toc149860692"</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2</w:t>
            </w:r>
            <w:r>
              <w:rPr>
                <w:rFonts w:eastAsiaTheme="minorEastAsia"/>
                <w:noProof/>
                <w:color w:val="auto"/>
                <w:kern w:val="2"/>
                <w:sz w:val="22"/>
                <w:lang w:val="en-GB" w:eastAsia="en-GB"/>
                <w14:ligatures w14:val="standardContextual"/>
              </w:rPr>
              <w:tab/>
            </w:r>
            <w:r w:rsidRPr="00C97A54">
              <w:rPr>
                <w:rStyle w:val="Hyperlink"/>
                <w:noProof/>
                <w:lang w:val="en-GB"/>
              </w:rPr>
              <w:t>Pre-processing, Visualization &amp; Dependencies</w:t>
            </w:r>
            <w:r>
              <w:rPr>
                <w:noProof/>
                <w:webHidden/>
              </w:rPr>
              <w:tab/>
            </w:r>
            <w:r>
              <w:rPr>
                <w:noProof/>
                <w:webHidden/>
              </w:rPr>
              <w:fldChar w:fldCharType="begin"/>
            </w:r>
            <w:r>
              <w:rPr>
                <w:noProof/>
                <w:webHidden/>
              </w:rPr>
              <w:instrText xml:space="preserve"> PAGEREF _Toc149860692 \h </w:instrText>
            </w:r>
          </w:ins>
          <w:r>
            <w:rPr>
              <w:noProof/>
              <w:webHidden/>
            </w:rPr>
          </w:r>
          <w:r>
            <w:rPr>
              <w:noProof/>
              <w:webHidden/>
            </w:rPr>
            <w:fldChar w:fldCharType="separate"/>
          </w:r>
          <w:ins w:id="65" w:author="Jonathan Leipold - BDAE Gruppe" w:date="2023-11-02T23:37:00Z">
            <w:r>
              <w:rPr>
                <w:noProof/>
                <w:webHidden/>
              </w:rPr>
              <w:t>17</w:t>
            </w:r>
            <w:r>
              <w:rPr>
                <w:noProof/>
                <w:webHidden/>
              </w:rPr>
              <w:fldChar w:fldCharType="end"/>
            </w:r>
            <w:r w:rsidRPr="00C97A54">
              <w:rPr>
                <w:rStyle w:val="Hyperlink"/>
                <w:noProof/>
              </w:rPr>
              <w:fldChar w:fldCharType="end"/>
            </w:r>
          </w:ins>
        </w:p>
        <w:p w14:paraId="7081A549" w14:textId="6D787FA1" w:rsidR="00F73778" w:rsidRDefault="00F73778">
          <w:pPr>
            <w:pStyle w:val="TOC3"/>
            <w:rPr>
              <w:ins w:id="66" w:author="Jonathan Leipold - BDAE Gruppe" w:date="2023-11-02T23:37:00Z"/>
              <w:rFonts w:eastAsiaTheme="minorEastAsia"/>
              <w:noProof/>
              <w:color w:val="auto"/>
              <w:kern w:val="2"/>
              <w:sz w:val="22"/>
              <w:lang w:val="en-GB" w:eastAsia="en-GB"/>
              <w14:ligatures w14:val="standardContextual"/>
            </w:rPr>
          </w:pPr>
          <w:ins w:id="67"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"_Toc149860693"</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Target variable</w:t>
            </w:r>
            <w:r>
              <w:rPr>
                <w:noProof/>
                <w:webHidden/>
              </w:rPr>
              <w:tab/>
            </w:r>
            <w:r>
              <w:rPr>
                <w:noProof/>
                <w:webHidden/>
              </w:rPr>
              <w:fldChar w:fldCharType="begin"/>
            </w:r>
            <w:r>
              <w:rPr>
                <w:noProof/>
                <w:webHidden/>
              </w:rPr>
              <w:instrText xml:space="preserve"> PAGEREF _Toc149860693 \h </w:instrText>
            </w:r>
          </w:ins>
          <w:r>
            <w:rPr>
              <w:noProof/>
              <w:webHidden/>
            </w:rPr>
          </w:r>
          <w:r>
            <w:rPr>
              <w:noProof/>
              <w:webHidden/>
            </w:rPr>
            <w:fldChar w:fldCharType="separate"/>
          </w:r>
          <w:ins w:id="68" w:author="Jonathan Leipold - BDAE Gruppe" w:date="2023-11-02T23:37:00Z">
            <w:r>
              <w:rPr>
                <w:noProof/>
                <w:webHidden/>
              </w:rPr>
              <w:t>17</w:t>
            </w:r>
            <w:r>
              <w:rPr>
                <w:noProof/>
                <w:webHidden/>
              </w:rPr>
              <w:fldChar w:fldCharType="end"/>
            </w:r>
            <w:r w:rsidRPr="00C97A54">
              <w:rPr>
                <w:rStyle w:val="Hyperlink"/>
                <w:noProof/>
              </w:rPr>
              <w:fldChar w:fldCharType="end"/>
            </w:r>
          </w:ins>
        </w:p>
        <w:p w14:paraId="38AED403" w14:textId="26985D43" w:rsidR="00F73778" w:rsidRDefault="00F73778">
          <w:pPr>
            <w:pStyle w:val="TOC3"/>
            <w:rPr>
              <w:ins w:id="69" w:author="Jonathan Leipold - BDAE Gruppe" w:date="2023-11-02T23:37:00Z"/>
              <w:rFonts w:eastAsiaTheme="minorEastAsia"/>
              <w:noProof/>
              <w:color w:val="auto"/>
              <w:kern w:val="2"/>
              <w:sz w:val="22"/>
              <w:lang w:val="en-GB" w:eastAsia="en-GB"/>
              <w14:ligatures w14:val="standardContextual"/>
            </w:rPr>
          </w:pPr>
          <w:ins w:id="70"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"_Toc149860694"</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Handling Missing Values</w:t>
            </w:r>
            <w:r>
              <w:rPr>
                <w:noProof/>
                <w:webHidden/>
              </w:rPr>
              <w:tab/>
            </w:r>
            <w:r>
              <w:rPr>
                <w:noProof/>
                <w:webHidden/>
              </w:rPr>
              <w:fldChar w:fldCharType="begin"/>
            </w:r>
            <w:r>
              <w:rPr>
                <w:noProof/>
                <w:webHidden/>
              </w:rPr>
              <w:instrText xml:space="preserve"> PAGEREF _Toc149860694 \h </w:instrText>
            </w:r>
          </w:ins>
          <w:r>
            <w:rPr>
              <w:noProof/>
              <w:webHidden/>
            </w:rPr>
          </w:r>
          <w:r>
            <w:rPr>
              <w:noProof/>
              <w:webHidden/>
            </w:rPr>
            <w:fldChar w:fldCharType="separate"/>
          </w:r>
          <w:ins w:id="71" w:author="Jonathan Leipold - BDAE Gruppe" w:date="2023-11-02T23:37:00Z">
            <w:r>
              <w:rPr>
                <w:noProof/>
                <w:webHidden/>
              </w:rPr>
              <w:t>19</w:t>
            </w:r>
            <w:r>
              <w:rPr>
                <w:noProof/>
                <w:webHidden/>
              </w:rPr>
              <w:fldChar w:fldCharType="end"/>
            </w:r>
            <w:r w:rsidRPr="00C97A54">
              <w:rPr>
                <w:rStyle w:val="Hyperlink"/>
                <w:noProof/>
              </w:rPr>
              <w:fldChar w:fldCharType="end"/>
            </w:r>
          </w:ins>
        </w:p>
        <w:p w14:paraId="26083F8C" w14:textId="65741353" w:rsidR="00F73778" w:rsidRDefault="00F73778">
          <w:pPr>
            <w:pStyle w:val="TOC3"/>
            <w:rPr>
              <w:ins w:id="72" w:author="Jonathan Leipold - BDAE Gruppe" w:date="2023-11-02T23:37:00Z"/>
              <w:rFonts w:eastAsiaTheme="minorEastAsia"/>
              <w:noProof/>
              <w:color w:val="auto"/>
              <w:kern w:val="2"/>
              <w:sz w:val="22"/>
              <w:lang w:val="en-GB" w:eastAsia="en-GB"/>
              <w14:ligatures w14:val="standardContextual"/>
            </w:rPr>
          </w:pPr>
          <w:ins w:id="73"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"_Toc149860695"</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Outliers</w:t>
            </w:r>
            <w:r>
              <w:rPr>
                <w:noProof/>
                <w:webHidden/>
              </w:rPr>
              <w:tab/>
            </w:r>
            <w:r>
              <w:rPr>
                <w:noProof/>
                <w:webHidden/>
              </w:rPr>
              <w:fldChar w:fldCharType="begin"/>
            </w:r>
            <w:r>
              <w:rPr>
                <w:noProof/>
                <w:webHidden/>
              </w:rPr>
              <w:instrText xml:space="preserve"> PAGEREF _Toc149860695 \h </w:instrText>
            </w:r>
          </w:ins>
          <w:r>
            <w:rPr>
              <w:noProof/>
              <w:webHidden/>
            </w:rPr>
          </w:r>
          <w:r>
            <w:rPr>
              <w:noProof/>
              <w:webHidden/>
            </w:rPr>
            <w:fldChar w:fldCharType="separate"/>
          </w:r>
          <w:ins w:id="74" w:author="Jonathan Leipold - BDAE Gruppe" w:date="2023-11-02T23:37:00Z">
            <w:r>
              <w:rPr>
                <w:noProof/>
                <w:webHidden/>
              </w:rPr>
              <w:t>20</w:t>
            </w:r>
            <w:r>
              <w:rPr>
                <w:noProof/>
                <w:webHidden/>
              </w:rPr>
              <w:fldChar w:fldCharType="end"/>
            </w:r>
            <w:r w:rsidRPr="00C97A54">
              <w:rPr>
                <w:rStyle w:val="Hyperlink"/>
                <w:noProof/>
              </w:rPr>
              <w:fldChar w:fldCharType="end"/>
            </w:r>
          </w:ins>
        </w:p>
        <w:p w14:paraId="257AAA23" w14:textId="37693247" w:rsidR="00F73778" w:rsidRDefault="00F73778">
          <w:pPr>
            <w:pStyle w:val="TOC3"/>
            <w:rPr>
              <w:ins w:id="75" w:author="Jonathan Leipold - BDAE Gruppe" w:date="2023-11-02T23:37:00Z"/>
              <w:rFonts w:eastAsiaTheme="minorEastAsia"/>
              <w:noProof/>
              <w:color w:val="auto"/>
              <w:kern w:val="2"/>
              <w:sz w:val="22"/>
              <w:lang w:val="en-GB" w:eastAsia="en-GB"/>
              <w14:ligatures w14:val="standardContextual"/>
            </w:rPr>
          </w:pPr>
          <w:ins w:id="76"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"_Toc149860696"</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Correlations between features</w:t>
            </w:r>
            <w:r>
              <w:rPr>
                <w:noProof/>
                <w:webHidden/>
              </w:rPr>
              <w:tab/>
            </w:r>
            <w:r>
              <w:rPr>
                <w:noProof/>
                <w:webHidden/>
              </w:rPr>
              <w:fldChar w:fldCharType="begin"/>
            </w:r>
            <w:r>
              <w:rPr>
                <w:noProof/>
                <w:webHidden/>
              </w:rPr>
              <w:instrText xml:space="preserve"> PAGEREF _Toc149860696 \h </w:instrText>
            </w:r>
          </w:ins>
          <w:r>
            <w:rPr>
              <w:noProof/>
              <w:webHidden/>
            </w:rPr>
          </w:r>
          <w:r>
            <w:rPr>
              <w:noProof/>
              <w:webHidden/>
            </w:rPr>
            <w:fldChar w:fldCharType="separate"/>
          </w:r>
          <w:ins w:id="77" w:author="Jonathan Leipold - BDAE Gruppe" w:date="2023-11-02T23:37:00Z">
            <w:r>
              <w:rPr>
                <w:noProof/>
                <w:webHidden/>
              </w:rPr>
              <w:t>22</w:t>
            </w:r>
            <w:r>
              <w:rPr>
                <w:noProof/>
                <w:webHidden/>
              </w:rPr>
              <w:fldChar w:fldCharType="end"/>
            </w:r>
            <w:r w:rsidRPr="00C97A54">
              <w:rPr>
                <w:rStyle w:val="Hyperlink"/>
                <w:noProof/>
              </w:rPr>
              <w:fldChar w:fldCharType="end"/>
            </w:r>
          </w:ins>
        </w:p>
        <w:p w14:paraId="6DDDD71B" w14:textId="64BC5B2D" w:rsidR="00F73778" w:rsidRDefault="00F73778">
          <w:pPr>
            <w:pStyle w:val="TOC3"/>
            <w:rPr>
              <w:ins w:id="78" w:author="Jonathan Leipold - BDAE Gruppe" w:date="2023-11-02T23:37:00Z"/>
              <w:rFonts w:eastAsiaTheme="minorEastAsia"/>
              <w:noProof/>
              <w:color w:val="auto"/>
              <w:kern w:val="2"/>
              <w:sz w:val="22"/>
              <w:lang w:val="en-GB" w:eastAsia="en-GB"/>
              <w14:ligatures w14:val="standardContextual"/>
            </w:rPr>
          </w:pPr>
          <w:ins w:id="79"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"_Toc149860697"</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Correlations with target variable</w:t>
            </w:r>
            <w:r>
              <w:rPr>
                <w:noProof/>
                <w:webHidden/>
              </w:rPr>
              <w:tab/>
            </w:r>
            <w:r>
              <w:rPr>
                <w:noProof/>
                <w:webHidden/>
              </w:rPr>
              <w:fldChar w:fldCharType="begin"/>
            </w:r>
            <w:r>
              <w:rPr>
                <w:noProof/>
                <w:webHidden/>
              </w:rPr>
              <w:instrText xml:space="preserve"> PAGEREF _Toc149860697 \h </w:instrText>
            </w:r>
          </w:ins>
          <w:r>
            <w:rPr>
              <w:noProof/>
              <w:webHidden/>
            </w:rPr>
          </w:r>
          <w:r>
            <w:rPr>
              <w:noProof/>
              <w:webHidden/>
            </w:rPr>
            <w:fldChar w:fldCharType="separate"/>
          </w:r>
          <w:ins w:id="80" w:author="Jonathan Leipold - BDAE Gruppe" w:date="2023-11-02T23:37:00Z">
            <w:r>
              <w:rPr>
                <w:noProof/>
                <w:webHidden/>
              </w:rPr>
              <w:t>22</w:t>
            </w:r>
            <w:r>
              <w:rPr>
                <w:noProof/>
                <w:webHidden/>
              </w:rPr>
              <w:fldChar w:fldCharType="end"/>
            </w:r>
            <w:r w:rsidRPr="00C97A54">
              <w:rPr>
                <w:rStyle w:val="Hyperlink"/>
                <w:noProof/>
              </w:rPr>
              <w:fldChar w:fldCharType="end"/>
            </w:r>
          </w:ins>
        </w:p>
        <w:p w14:paraId="72921134" w14:textId="4BF9DB13" w:rsidR="00F73778" w:rsidRDefault="00F73778">
          <w:pPr>
            <w:pStyle w:val="TOC3"/>
            <w:rPr>
              <w:ins w:id="81" w:author="Jonathan Leipold - BDAE Gruppe" w:date="2023-11-02T23:37:00Z"/>
              <w:rFonts w:eastAsiaTheme="minorEastAsia"/>
              <w:noProof/>
              <w:color w:val="auto"/>
              <w:kern w:val="2"/>
              <w:sz w:val="22"/>
              <w:lang w:val="en-GB" w:eastAsia="en-GB"/>
              <w14:ligatures w14:val="standardContextual"/>
            </w:rPr>
          </w:pPr>
          <w:ins w:id="82"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"_Toc149860698"</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Distributions</w:t>
            </w:r>
            <w:r>
              <w:rPr>
                <w:noProof/>
                <w:webHidden/>
              </w:rPr>
              <w:tab/>
            </w:r>
            <w:r>
              <w:rPr>
                <w:noProof/>
                <w:webHidden/>
              </w:rPr>
              <w:fldChar w:fldCharType="begin"/>
            </w:r>
            <w:r>
              <w:rPr>
                <w:noProof/>
                <w:webHidden/>
              </w:rPr>
              <w:instrText xml:space="preserve"> PAGEREF _Toc149860698 \h </w:instrText>
            </w:r>
          </w:ins>
          <w:r>
            <w:rPr>
              <w:noProof/>
              <w:webHidden/>
            </w:rPr>
          </w:r>
          <w:r>
            <w:rPr>
              <w:noProof/>
              <w:webHidden/>
            </w:rPr>
            <w:fldChar w:fldCharType="separate"/>
          </w:r>
          <w:ins w:id="83" w:author="Jonathan Leipold - BDAE Gruppe" w:date="2023-11-02T23:37:00Z">
            <w:r>
              <w:rPr>
                <w:noProof/>
                <w:webHidden/>
              </w:rPr>
              <w:t>23</w:t>
            </w:r>
            <w:r>
              <w:rPr>
                <w:noProof/>
                <w:webHidden/>
              </w:rPr>
              <w:fldChar w:fldCharType="end"/>
            </w:r>
            <w:r w:rsidRPr="00C97A54">
              <w:rPr>
                <w:rStyle w:val="Hyperlink"/>
                <w:noProof/>
              </w:rPr>
              <w:fldChar w:fldCharType="end"/>
            </w:r>
          </w:ins>
        </w:p>
        <w:p w14:paraId="68AAF565" w14:textId="26D3FB83" w:rsidR="00F73778" w:rsidRDefault="00F73778">
          <w:pPr>
            <w:pStyle w:val="TOC3"/>
            <w:rPr>
              <w:ins w:id="84" w:author="Jonathan Leipold - BDAE Gruppe" w:date="2023-11-02T23:37:00Z"/>
              <w:rFonts w:eastAsiaTheme="minorEastAsia"/>
              <w:noProof/>
              <w:color w:val="auto"/>
              <w:kern w:val="2"/>
              <w:sz w:val="22"/>
              <w:lang w:val="en-GB" w:eastAsia="en-GB"/>
              <w14:ligatures w14:val="standardContextual"/>
            </w:rPr>
          </w:pPr>
          <w:ins w:id="85"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"_Toc149860699"</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Encoding</w:t>
            </w:r>
            <w:r>
              <w:rPr>
                <w:noProof/>
                <w:webHidden/>
              </w:rPr>
              <w:tab/>
            </w:r>
            <w:r>
              <w:rPr>
                <w:noProof/>
                <w:webHidden/>
              </w:rPr>
              <w:fldChar w:fldCharType="begin"/>
            </w:r>
            <w:r>
              <w:rPr>
                <w:noProof/>
                <w:webHidden/>
              </w:rPr>
              <w:instrText xml:space="preserve"> PAGEREF _Toc149860699 \h </w:instrText>
            </w:r>
          </w:ins>
          <w:r>
            <w:rPr>
              <w:noProof/>
              <w:webHidden/>
            </w:rPr>
          </w:r>
          <w:r>
            <w:rPr>
              <w:noProof/>
              <w:webHidden/>
            </w:rPr>
            <w:fldChar w:fldCharType="separate"/>
          </w:r>
          <w:ins w:id="86" w:author="Jonathan Leipold - BDAE Gruppe" w:date="2023-11-02T23:37:00Z">
            <w:r>
              <w:rPr>
                <w:noProof/>
                <w:webHidden/>
              </w:rPr>
              <w:t>24</w:t>
            </w:r>
            <w:r>
              <w:rPr>
                <w:noProof/>
                <w:webHidden/>
              </w:rPr>
              <w:fldChar w:fldCharType="end"/>
            </w:r>
            <w:r w:rsidRPr="00C97A54">
              <w:rPr>
                <w:rStyle w:val="Hyperlink"/>
                <w:noProof/>
              </w:rPr>
              <w:fldChar w:fldCharType="end"/>
            </w:r>
          </w:ins>
        </w:p>
        <w:p w14:paraId="01950720" w14:textId="65326272" w:rsidR="00F73778" w:rsidRDefault="00F73778">
          <w:pPr>
            <w:pStyle w:val="TOC3"/>
            <w:rPr>
              <w:ins w:id="87" w:author="Jonathan Leipold - BDAE Gruppe" w:date="2023-11-02T23:37:00Z"/>
              <w:rFonts w:eastAsiaTheme="minorEastAsia"/>
              <w:noProof/>
              <w:color w:val="auto"/>
              <w:kern w:val="2"/>
              <w:sz w:val="22"/>
              <w:lang w:val="en-GB" w:eastAsia="en-GB"/>
              <w14:ligatures w14:val="standardContextual"/>
            </w:rPr>
          </w:pPr>
          <w:ins w:id="88"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"_Toc149860700"</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Scaling</w:t>
            </w:r>
            <w:r>
              <w:rPr>
                <w:noProof/>
                <w:webHidden/>
              </w:rPr>
              <w:tab/>
            </w:r>
            <w:r>
              <w:rPr>
                <w:noProof/>
                <w:webHidden/>
              </w:rPr>
              <w:fldChar w:fldCharType="begin"/>
            </w:r>
            <w:r>
              <w:rPr>
                <w:noProof/>
                <w:webHidden/>
              </w:rPr>
              <w:instrText xml:space="preserve"> PAGEREF _Toc149860700 \h </w:instrText>
            </w:r>
          </w:ins>
          <w:r>
            <w:rPr>
              <w:noProof/>
              <w:webHidden/>
            </w:rPr>
          </w:r>
          <w:r>
            <w:rPr>
              <w:noProof/>
              <w:webHidden/>
            </w:rPr>
            <w:fldChar w:fldCharType="separate"/>
          </w:r>
          <w:ins w:id="89" w:author="Jonathan Leipold - BDAE Gruppe" w:date="2023-11-02T23:37:00Z">
            <w:r>
              <w:rPr>
                <w:noProof/>
                <w:webHidden/>
              </w:rPr>
              <w:t>25</w:t>
            </w:r>
            <w:r>
              <w:rPr>
                <w:noProof/>
                <w:webHidden/>
              </w:rPr>
              <w:fldChar w:fldCharType="end"/>
            </w:r>
            <w:r w:rsidRPr="00C97A54">
              <w:rPr>
                <w:rStyle w:val="Hyperlink"/>
                <w:noProof/>
              </w:rPr>
              <w:fldChar w:fldCharType="end"/>
            </w:r>
          </w:ins>
        </w:p>
        <w:p w14:paraId="4D3F0B86" w14:textId="04DA5CF8" w:rsidR="00F73778" w:rsidRDefault="00F73778">
          <w:pPr>
            <w:pStyle w:val="TOC3"/>
            <w:rPr>
              <w:ins w:id="90" w:author="Jonathan Leipold - BDAE Gruppe" w:date="2023-11-02T23:37:00Z"/>
              <w:rFonts w:eastAsiaTheme="minorEastAsia"/>
              <w:noProof/>
              <w:color w:val="auto"/>
              <w:kern w:val="2"/>
              <w:sz w:val="22"/>
              <w:lang w:val="en-GB" w:eastAsia="en-GB"/>
              <w14:ligatures w14:val="standardContextual"/>
            </w:rPr>
          </w:pPr>
          <w:ins w:id="91"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"_Toc149860701"</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Final preprocessing parameters</w:t>
            </w:r>
            <w:r>
              <w:rPr>
                <w:noProof/>
                <w:webHidden/>
              </w:rPr>
              <w:tab/>
            </w:r>
            <w:r>
              <w:rPr>
                <w:noProof/>
                <w:webHidden/>
              </w:rPr>
              <w:fldChar w:fldCharType="begin"/>
            </w:r>
            <w:r>
              <w:rPr>
                <w:noProof/>
                <w:webHidden/>
              </w:rPr>
              <w:instrText xml:space="preserve"> PAGEREF _Toc149860701 \h </w:instrText>
            </w:r>
          </w:ins>
          <w:r>
            <w:rPr>
              <w:noProof/>
              <w:webHidden/>
            </w:rPr>
          </w:r>
          <w:r>
            <w:rPr>
              <w:noProof/>
              <w:webHidden/>
            </w:rPr>
            <w:fldChar w:fldCharType="separate"/>
          </w:r>
          <w:ins w:id="92" w:author="Jonathan Leipold - BDAE Gruppe" w:date="2023-11-02T23:37:00Z">
            <w:r>
              <w:rPr>
                <w:noProof/>
                <w:webHidden/>
              </w:rPr>
              <w:t>25</w:t>
            </w:r>
            <w:r>
              <w:rPr>
                <w:noProof/>
                <w:webHidden/>
              </w:rPr>
              <w:fldChar w:fldCharType="end"/>
            </w:r>
            <w:r w:rsidRPr="00C97A54">
              <w:rPr>
                <w:rStyle w:val="Hyperlink"/>
                <w:noProof/>
              </w:rPr>
              <w:fldChar w:fldCharType="end"/>
            </w:r>
          </w:ins>
        </w:p>
        <w:p w14:paraId="06A9F6AA" w14:textId="578BB8B4" w:rsidR="00F73778" w:rsidRDefault="00F73778">
          <w:pPr>
            <w:pStyle w:val="TOC2"/>
            <w:tabs>
              <w:tab w:val="left" w:pos="880"/>
              <w:tab w:val="right" w:leader="dot" w:pos="8296"/>
            </w:tabs>
            <w:rPr>
              <w:ins w:id="93" w:author="Jonathan Leipold - BDAE Gruppe" w:date="2023-11-02T23:37:00Z"/>
              <w:rFonts w:eastAsiaTheme="minorEastAsia"/>
              <w:noProof/>
              <w:color w:val="auto"/>
              <w:kern w:val="2"/>
              <w:sz w:val="22"/>
              <w:lang w:val="en-GB" w:eastAsia="en-GB"/>
              <w14:ligatures w14:val="standardContextual"/>
            </w:rPr>
          </w:pPr>
          <w:ins w:id="94"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"_Toc149860719"</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III. 3</w:t>
            </w:r>
            <w:r>
              <w:rPr>
                <w:rFonts w:eastAsiaTheme="minorEastAsia"/>
                <w:noProof/>
                <w:color w:val="auto"/>
                <w:kern w:val="2"/>
                <w:sz w:val="22"/>
                <w:lang w:val="en-GB" w:eastAsia="en-GB"/>
                <w14:ligatures w14:val="standardContextual"/>
              </w:rPr>
              <w:tab/>
            </w:r>
            <w:r w:rsidRPr="00C97A54">
              <w:rPr>
                <w:rStyle w:val="Hyperlink"/>
                <w:noProof/>
                <w:lang w:val="en-GB"/>
              </w:rPr>
              <w:t>Churn prediction modelling</w:t>
            </w:r>
            <w:r>
              <w:rPr>
                <w:noProof/>
                <w:webHidden/>
              </w:rPr>
              <w:tab/>
            </w:r>
            <w:r>
              <w:rPr>
                <w:noProof/>
                <w:webHidden/>
              </w:rPr>
              <w:fldChar w:fldCharType="begin"/>
            </w:r>
            <w:r>
              <w:rPr>
                <w:noProof/>
                <w:webHidden/>
              </w:rPr>
              <w:instrText xml:space="preserve"> PAGEREF _Toc149860719 \h </w:instrText>
            </w:r>
          </w:ins>
          <w:r>
            <w:rPr>
              <w:noProof/>
              <w:webHidden/>
            </w:rPr>
          </w:r>
          <w:r>
            <w:rPr>
              <w:noProof/>
              <w:webHidden/>
            </w:rPr>
            <w:fldChar w:fldCharType="separate"/>
          </w:r>
          <w:ins w:id="95" w:author="Jonathan Leipold - BDAE Gruppe" w:date="2023-11-02T23:37:00Z">
            <w:r>
              <w:rPr>
                <w:noProof/>
                <w:webHidden/>
              </w:rPr>
              <w:t>26</w:t>
            </w:r>
            <w:r>
              <w:rPr>
                <w:noProof/>
                <w:webHidden/>
              </w:rPr>
              <w:fldChar w:fldCharType="end"/>
            </w:r>
            <w:r w:rsidRPr="00C97A54">
              <w:rPr>
                <w:rStyle w:val="Hyperlink"/>
                <w:noProof/>
              </w:rPr>
              <w:fldChar w:fldCharType="end"/>
            </w:r>
          </w:ins>
        </w:p>
        <w:p w14:paraId="416894AD" w14:textId="42D1F717" w:rsidR="00F73778" w:rsidRDefault="00F73778">
          <w:pPr>
            <w:pStyle w:val="TOC3"/>
            <w:rPr>
              <w:ins w:id="96" w:author="Jonathan Leipold - BDAE Gruppe" w:date="2023-11-02T23:37:00Z"/>
              <w:rFonts w:eastAsiaTheme="minorEastAsia"/>
              <w:noProof/>
              <w:color w:val="auto"/>
              <w:kern w:val="2"/>
              <w:sz w:val="22"/>
              <w:lang w:val="en-GB" w:eastAsia="en-GB"/>
              <w14:ligatures w14:val="standardContextual"/>
            </w:rPr>
          </w:pPr>
          <w:ins w:id="97"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"_Toc149860720"</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Classification of the problem</w:t>
            </w:r>
            <w:r>
              <w:rPr>
                <w:noProof/>
                <w:webHidden/>
              </w:rPr>
              <w:tab/>
            </w:r>
            <w:r>
              <w:rPr>
                <w:noProof/>
                <w:webHidden/>
              </w:rPr>
              <w:fldChar w:fldCharType="begin"/>
            </w:r>
            <w:r>
              <w:rPr>
                <w:noProof/>
                <w:webHidden/>
              </w:rPr>
              <w:instrText xml:space="preserve"> PAGEREF _Toc149860720 \h </w:instrText>
            </w:r>
          </w:ins>
          <w:r>
            <w:rPr>
              <w:noProof/>
              <w:webHidden/>
            </w:rPr>
          </w:r>
          <w:r>
            <w:rPr>
              <w:noProof/>
              <w:webHidden/>
            </w:rPr>
            <w:fldChar w:fldCharType="separate"/>
          </w:r>
          <w:ins w:id="98" w:author="Jonathan Leipold - BDAE Gruppe" w:date="2023-11-02T23:37:00Z">
            <w:r>
              <w:rPr>
                <w:noProof/>
                <w:webHidden/>
              </w:rPr>
              <w:t>26</w:t>
            </w:r>
            <w:r>
              <w:rPr>
                <w:noProof/>
                <w:webHidden/>
              </w:rPr>
              <w:fldChar w:fldCharType="end"/>
            </w:r>
            <w:r w:rsidRPr="00C97A54">
              <w:rPr>
                <w:rStyle w:val="Hyperlink"/>
                <w:noProof/>
              </w:rPr>
              <w:fldChar w:fldCharType="end"/>
            </w:r>
          </w:ins>
        </w:p>
        <w:p w14:paraId="641C7E2C" w14:textId="3FFF1188" w:rsidR="00F73778" w:rsidRDefault="00F73778">
          <w:pPr>
            <w:pStyle w:val="TOC3"/>
            <w:rPr>
              <w:ins w:id="99" w:author="Jonathan Leipold - BDAE Gruppe" w:date="2023-11-02T23:37:00Z"/>
              <w:rFonts w:eastAsiaTheme="minorEastAsia"/>
              <w:noProof/>
              <w:color w:val="auto"/>
              <w:kern w:val="2"/>
              <w:sz w:val="22"/>
              <w:lang w:val="en-GB" w:eastAsia="en-GB"/>
              <w14:ligatures w14:val="standardContextual"/>
            </w:rPr>
          </w:pPr>
          <w:ins w:id="100"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"_Toc149860721"</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Model choice and optimization</w:t>
            </w:r>
            <w:r>
              <w:rPr>
                <w:noProof/>
                <w:webHidden/>
              </w:rPr>
              <w:tab/>
            </w:r>
            <w:r>
              <w:rPr>
                <w:noProof/>
                <w:webHidden/>
              </w:rPr>
              <w:fldChar w:fldCharType="begin"/>
            </w:r>
            <w:r>
              <w:rPr>
                <w:noProof/>
                <w:webHidden/>
              </w:rPr>
              <w:instrText xml:space="preserve"> PAGEREF _Toc149860721 \h </w:instrText>
            </w:r>
          </w:ins>
          <w:r>
            <w:rPr>
              <w:noProof/>
              <w:webHidden/>
            </w:rPr>
          </w:r>
          <w:r>
            <w:rPr>
              <w:noProof/>
              <w:webHidden/>
            </w:rPr>
            <w:fldChar w:fldCharType="separate"/>
          </w:r>
          <w:ins w:id="101" w:author="Jonathan Leipold - BDAE Gruppe" w:date="2023-11-02T23:37:00Z">
            <w:r>
              <w:rPr>
                <w:noProof/>
                <w:webHidden/>
              </w:rPr>
              <w:t>27</w:t>
            </w:r>
            <w:r>
              <w:rPr>
                <w:noProof/>
                <w:webHidden/>
              </w:rPr>
              <w:fldChar w:fldCharType="end"/>
            </w:r>
            <w:r w:rsidRPr="00C97A54">
              <w:rPr>
                <w:rStyle w:val="Hyperlink"/>
                <w:noProof/>
              </w:rPr>
              <w:fldChar w:fldCharType="end"/>
            </w:r>
          </w:ins>
        </w:p>
        <w:p w14:paraId="34214935" w14:textId="65A92253" w:rsidR="00F73778" w:rsidRDefault="00F73778">
          <w:pPr>
            <w:pStyle w:val="TOC3"/>
            <w:rPr>
              <w:ins w:id="102" w:author="Jonathan Leipold - BDAE Gruppe" w:date="2023-11-02T23:37:00Z"/>
              <w:rFonts w:eastAsiaTheme="minorEastAsia"/>
              <w:noProof/>
              <w:color w:val="auto"/>
              <w:kern w:val="2"/>
              <w:sz w:val="22"/>
              <w:lang w:val="en-GB" w:eastAsia="en-GB"/>
              <w14:ligatures w14:val="standardContextual"/>
            </w:rPr>
          </w:pPr>
          <w:ins w:id="103"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"_Toc149860722"</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Alternative target ds_terminated</w:t>
            </w:r>
            <w:r>
              <w:rPr>
                <w:noProof/>
                <w:webHidden/>
              </w:rPr>
              <w:tab/>
            </w:r>
            <w:r>
              <w:rPr>
                <w:noProof/>
                <w:webHidden/>
              </w:rPr>
              <w:fldChar w:fldCharType="begin"/>
            </w:r>
            <w:r>
              <w:rPr>
                <w:noProof/>
                <w:webHidden/>
              </w:rPr>
              <w:instrText xml:space="preserve"> PAGEREF _Toc149860722 \h </w:instrText>
            </w:r>
          </w:ins>
          <w:r>
            <w:rPr>
              <w:noProof/>
              <w:webHidden/>
            </w:rPr>
          </w:r>
          <w:r>
            <w:rPr>
              <w:noProof/>
              <w:webHidden/>
            </w:rPr>
            <w:fldChar w:fldCharType="separate"/>
          </w:r>
          <w:ins w:id="104" w:author="Jonathan Leipold - BDAE Gruppe" w:date="2023-11-02T23:37:00Z">
            <w:r>
              <w:rPr>
                <w:noProof/>
                <w:webHidden/>
              </w:rPr>
              <w:t>28</w:t>
            </w:r>
            <w:r>
              <w:rPr>
                <w:noProof/>
                <w:webHidden/>
              </w:rPr>
              <w:fldChar w:fldCharType="end"/>
            </w:r>
            <w:r w:rsidRPr="00C97A54">
              <w:rPr>
                <w:rStyle w:val="Hyperlink"/>
                <w:noProof/>
              </w:rPr>
              <w:fldChar w:fldCharType="end"/>
            </w:r>
          </w:ins>
        </w:p>
        <w:p w14:paraId="7C024D51" w14:textId="20B5D533" w:rsidR="00F73778" w:rsidRDefault="00F73778">
          <w:pPr>
            <w:pStyle w:val="TOC3"/>
            <w:rPr>
              <w:ins w:id="105" w:author="Jonathan Leipold - BDAE Gruppe" w:date="2023-11-02T23:37:00Z"/>
              <w:rFonts w:eastAsiaTheme="minorEastAsia"/>
              <w:noProof/>
              <w:color w:val="auto"/>
              <w:kern w:val="2"/>
              <w:sz w:val="22"/>
              <w:lang w:val="en-GB" w:eastAsia="en-GB"/>
              <w14:ligatures w14:val="standardContextual"/>
            </w:rPr>
          </w:pPr>
          <w:ins w:id="106"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"_Toc149860723"</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Model comparison on ‘terminated’ target</w:t>
            </w:r>
            <w:r>
              <w:rPr>
                <w:noProof/>
                <w:webHidden/>
              </w:rPr>
              <w:tab/>
            </w:r>
            <w:r>
              <w:rPr>
                <w:noProof/>
                <w:webHidden/>
              </w:rPr>
              <w:fldChar w:fldCharType="begin"/>
            </w:r>
            <w:r>
              <w:rPr>
                <w:noProof/>
                <w:webHidden/>
              </w:rPr>
              <w:instrText xml:space="preserve"> PAGEREF _Toc149860723 \h </w:instrText>
            </w:r>
          </w:ins>
          <w:r>
            <w:rPr>
              <w:noProof/>
              <w:webHidden/>
            </w:rPr>
          </w:r>
          <w:r>
            <w:rPr>
              <w:noProof/>
              <w:webHidden/>
            </w:rPr>
            <w:fldChar w:fldCharType="separate"/>
          </w:r>
          <w:ins w:id="107" w:author="Jonathan Leipold - BDAE Gruppe" w:date="2023-11-02T23:37:00Z">
            <w:r>
              <w:rPr>
                <w:noProof/>
                <w:webHidden/>
              </w:rPr>
              <w:t>29</w:t>
            </w:r>
            <w:r>
              <w:rPr>
                <w:noProof/>
                <w:webHidden/>
              </w:rPr>
              <w:fldChar w:fldCharType="end"/>
            </w:r>
            <w:r w:rsidRPr="00C97A54">
              <w:rPr>
                <w:rStyle w:val="Hyperlink"/>
                <w:noProof/>
              </w:rPr>
              <w:fldChar w:fldCharType="end"/>
            </w:r>
          </w:ins>
        </w:p>
        <w:p w14:paraId="7F5D1F2C" w14:textId="41A74E10" w:rsidR="00F73778" w:rsidRDefault="00F73778">
          <w:pPr>
            <w:pStyle w:val="TOC3"/>
            <w:rPr>
              <w:ins w:id="108" w:author="Jonathan Leipold - BDAE Gruppe" w:date="2023-11-02T23:37:00Z"/>
              <w:rFonts w:eastAsiaTheme="minorEastAsia"/>
              <w:noProof/>
              <w:color w:val="auto"/>
              <w:kern w:val="2"/>
              <w:sz w:val="22"/>
              <w:lang w:val="en-GB" w:eastAsia="en-GB"/>
              <w14:ligatures w14:val="standardContextual"/>
            </w:rPr>
          </w:pPr>
          <w:ins w:id="109" w:author="Jonathan Leipold - BDAE Gruppe" w:date="2023-11-02T23:37:00Z">
            <w:r w:rsidRPr="00C97A54">
              <w:rPr>
                <w:rStyle w:val="Hyperlink"/>
                <w:noProof/>
              </w:rPr>
              <w:lastRenderedPageBreak/>
              <w:fldChar w:fldCharType="begin"/>
            </w:r>
            <w:r w:rsidRPr="00C97A54">
              <w:rPr>
                <w:rStyle w:val="Hyperlink"/>
                <w:noProof/>
              </w:rPr>
              <w:instrText xml:space="preserve"> </w:instrText>
            </w:r>
            <w:r>
              <w:rPr>
                <w:noProof/>
              </w:rPr>
              <w:instrText>HYPERLINK \l "_Toc149860724"</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Interpretations with SHAP &amp; Feature reduction</w:t>
            </w:r>
            <w:r>
              <w:rPr>
                <w:noProof/>
                <w:webHidden/>
              </w:rPr>
              <w:tab/>
            </w:r>
            <w:r>
              <w:rPr>
                <w:noProof/>
                <w:webHidden/>
              </w:rPr>
              <w:fldChar w:fldCharType="begin"/>
            </w:r>
            <w:r>
              <w:rPr>
                <w:noProof/>
                <w:webHidden/>
              </w:rPr>
              <w:instrText xml:space="preserve"> PAGEREF _Toc149860724 \h </w:instrText>
            </w:r>
          </w:ins>
          <w:r>
            <w:rPr>
              <w:noProof/>
              <w:webHidden/>
            </w:rPr>
          </w:r>
          <w:r>
            <w:rPr>
              <w:noProof/>
              <w:webHidden/>
            </w:rPr>
            <w:fldChar w:fldCharType="separate"/>
          </w:r>
          <w:ins w:id="110" w:author="Jonathan Leipold - BDAE Gruppe" w:date="2023-11-02T23:37:00Z">
            <w:r>
              <w:rPr>
                <w:noProof/>
                <w:webHidden/>
              </w:rPr>
              <w:t>31</w:t>
            </w:r>
            <w:r>
              <w:rPr>
                <w:noProof/>
                <w:webHidden/>
              </w:rPr>
              <w:fldChar w:fldCharType="end"/>
            </w:r>
            <w:r w:rsidRPr="00C97A54">
              <w:rPr>
                <w:rStyle w:val="Hyperlink"/>
                <w:noProof/>
              </w:rPr>
              <w:fldChar w:fldCharType="end"/>
            </w:r>
          </w:ins>
        </w:p>
        <w:p w14:paraId="3281D9D7" w14:textId="336B7E6A" w:rsidR="00F73778" w:rsidRDefault="00F73778">
          <w:pPr>
            <w:pStyle w:val="TOC3"/>
            <w:rPr>
              <w:ins w:id="111" w:author="Jonathan Leipold - BDAE Gruppe" w:date="2023-11-02T23:37:00Z"/>
              <w:rFonts w:eastAsiaTheme="minorEastAsia"/>
              <w:noProof/>
              <w:color w:val="auto"/>
              <w:kern w:val="2"/>
              <w:sz w:val="22"/>
              <w:lang w:val="en-GB" w:eastAsia="en-GB"/>
              <w14:ligatures w14:val="standardContextual"/>
            </w:rPr>
          </w:pPr>
          <w:ins w:id="112"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"_Toc149860725"</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Predicting Probabilities</w:t>
            </w:r>
            <w:r>
              <w:rPr>
                <w:noProof/>
                <w:webHidden/>
              </w:rPr>
              <w:tab/>
            </w:r>
            <w:r>
              <w:rPr>
                <w:noProof/>
                <w:webHidden/>
              </w:rPr>
              <w:fldChar w:fldCharType="begin"/>
            </w:r>
            <w:r>
              <w:rPr>
                <w:noProof/>
                <w:webHidden/>
              </w:rPr>
              <w:instrText xml:space="preserve"> PAGEREF _Toc149860725 \h </w:instrText>
            </w:r>
          </w:ins>
          <w:r>
            <w:rPr>
              <w:noProof/>
              <w:webHidden/>
            </w:rPr>
          </w:r>
          <w:r>
            <w:rPr>
              <w:noProof/>
              <w:webHidden/>
            </w:rPr>
            <w:fldChar w:fldCharType="separate"/>
          </w:r>
          <w:ins w:id="113" w:author="Jonathan Leipold - BDAE Gruppe" w:date="2023-11-02T23:37:00Z">
            <w:r>
              <w:rPr>
                <w:noProof/>
                <w:webHidden/>
              </w:rPr>
              <w:t>32</w:t>
            </w:r>
            <w:r>
              <w:rPr>
                <w:noProof/>
                <w:webHidden/>
              </w:rPr>
              <w:fldChar w:fldCharType="end"/>
            </w:r>
            <w:r w:rsidRPr="00C97A54">
              <w:rPr>
                <w:rStyle w:val="Hyperlink"/>
                <w:noProof/>
              </w:rPr>
              <w:fldChar w:fldCharType="end"/>
            </w:r>
          </w:ins>
        </w:p>
        <w:p w14:paraId="3A8ED483" w14:textId="5FAF04D0" w:rsidR="00F73778" w:rsidRDefault="00F73778">
          <w:pPr>
            <w:pStyle w:val="TOC3"/>
            <w:rPr>
              <w:ins w:id="114" w:author="Jonathan Leipold - BDAE Gruppe" w:date="2023-11-02T23:37:00Z"/>
              <w:rFonts w:eastAsiaTheme="minorEastAsia"/>
              <w:noProof/>
              <w:color w:val="auto"/>
              <w:kern w:val="2"/>
              <w:sz w:val="22"/>
              <w:lang w:val="en-GB" w:eastAsia="en-GB"/>
              <w14:ligatures w14:val="standardContextual"/>
            </w:rPr>
          </w:pPr>
          <w:ins w:id="115"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"_Toc149860726"</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Conclusion</w:t>
            </w:r>
            <w:r>
              <w:rPr>
                <w:noProof/>
                <w:webHidden/>
              </w:rPr>
              <w:tab/>
            </w:r>
            <w:r>
              <w:rPr>
                <w:noProof/>
                <w:webHidden/>
              </w:rPr>
              <w:fldChar w:fldCharType="begin"/>
            </w:r>
            <w:r>
              <w:rPr>
                <w:noProof/>
                <w:webHidden/>
              </w:rPr>
              <w:instrText xml:space="preserve"> PAGEREF _Toc149860726 \h </w:instrText>
            </w:r>
          </w:ins>
          <w:r>
            <w:rPr>
              <w:noProof/>
              <w:webHidden/>
            </w:rPr>
          </w:r>
          <w:r>
            <w:rPr>
              <w:noProof/>
              <w:webHidden/>
            </w:rPr>
            <w:fldChar w:fldCharType="separate"/>
          </w:r>
          <w:ins w:id="116" w:author="Jonathan Leipold - BDAE Gruppe" w:date="2023-11-02T23:37:00Z">
            <w:r>
              <w:rPr>
                <w:noProof/>
                <w:webHidden/>
              </w:rPr>
              <w:t>34</w:t>
            </w:r>
            <w:r>
              <w:rPr>
                <w:noProof/>
                <w:webHidden/>
              </w:rPr>
              <w:fldChar w:fldCharType="end"/>
            </w:r>
            <w:r w:rsidRPr="00C97A54">
              <w:rPr>
                <w:rStyle w:val="Hyperlink"/>
                <w:noProof/>
              </w:rPr>
              <w:fldChar w:fldCharType="end"/>
            </w:r>
          </w:ins>
        </w:p>
        <w:p w14:paraId="147B8367" w14:textId="03BC15EA" w:rsidR="00F73778" w:rsidRDefault="00F73778" w:rsidP="00F73778">
          <w:pPr>
            <w:pStyle w:val="TOC1"/>
            <w:rPr>
              <w:ins w:id="117" w:author="Jonathan Leipold - BDAE Gruppe" w:date="2023-11-02T23:37:00Z"/>
              <w:rFonts w:eastAsiaTheme="minorEastAsia"/>
              <w:noProof/>
              <w:color w:val="auto"/>
              <w:kern w:val="2"/>
              <w:sz w:val="22"/>
              <w:lang w:val="en-GB" w:eastAsia="en-GB"/>
              <w14:ligatures w14:val="standardContextual"/>
            </w:rPr>
          </w:pPr>
          <w:ins w:id="118"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"_Toc149860727"</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Bibliography</w:t>
            </w:r>
            <w:r>
              <w:rPr>
                <w:noProof/>
                <w:webHidden/>
              </w:rPr>
              <w:tab/>
            </w:r>
            <w:r>
              <w:rPr>
                <w:noProof/>
                <w:webHidden/>
              </w:rPr>
              <w:fldChar w:fldCharType="begin"/>
            </w:r>
            <w:r>
              <w:rPr>
                <w:noProof/>
                <w:webHidden/>
              </w:rPr>
              <w:instrText xml:space="preserve"> PAGEREF _Toc149860727 \h </w:instrText>
            </w:r>
          </w:ins>
          <w:r>
            <w:rPr>
              <w:noProof/>
              <w:webHidden/>
            </w:rPr>
          </w:r>
          <w:r>
            <w:rPr>
              <w:noProof/>
              <w:webHidden/>
            </w:rPr>
            <w:fldChar w:fldCharType="separate"/>
          </w:r>
          <w:ins w:id="119" w:author="Jonathan Leipold - BDAE Gruppe" w:date="2023-11-02T23:37:00Z">
            <w:r>
              <w:rPr>
                <w:noProof/>
                <w:webHidden/>
              </w:rPr>
              <w:t>36</w:t>
            </w:r>
            <w:r>
              <w:rPr>
                <w:noProof/>
                <w:webHidden/>
              </w:rPr>
              <w:fldChar w:fldCharType="end"/>
            </w:r>
            <w:r w:rsidRPr="00C97A54">
              <w:rPr>
                <w:rStyle w:val="Hyperlink"/>
                <w:noProof/>
              </w:rPr>
              <w:fldChar w:fldCharType="end"/>
            </w:r>
          </w:ins>
        </w:p>
        <w:p w14:paraId="616CC9C7" w14:textId="7282F6F6" w:rsidR="00F73778" w:rsidRDefault="00F73778" w:rsidP="00F73778">
          <w:pPr>
            <w:pStyle w:val="TOC1"/>
            <w:rPr>
              <w:ins w:id="120" w:author="Jonathan Leipold - BDAE Gruppe" w:date="2023-11-02T23:37:00Z"/>
              <w:rFonts w:eastAsiaTheme="minorEastAsia"/>
              <w:noProof/>
              <w:color w:val="auto"/>
              <w:kern w:val="2"/>
              <w:sz w:val="22"/>
              <w:lang w:val="en-GB" w:eastAsia="en-GB"/>
              <w14:ligatures w14:val="standardContextual"/>
            </w:rPr>
          </w:pPr>
          <w:ins w:id="121"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"_Toc149860728"</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rPr>
              <w:t>Appendices</w:t>
            </w:r>
            <w:r>
              <w:rPr>
                <w:noProof/>
                <w:webHidden/>
              </w:rPr>
              <w:tab/>
            </w:r>
            <w:r>
              <w:rPr>
                <w:noProof/>
                <w:webHidden/>
              </w:rPr>
              <w:fldChar w:fldCharType="begin"/>
            </w:r>
            <w:r>
              <w:rPr>
                <w:noProof/>
                <w:webHidden/>
              </w:rPr>
              <w:instrText xml:space="preserve"> PAGEREF _Toc149860728 \h </w:instrText>
            </w:r>
          </w:ins>
          <w:r>
            <w:rPr>
              <w:noProof/>
              <w:webHidden/>
            </w:rPr>
          </w:r>
          <w:r>
            <w:rPr>
              <w:noProof/>
              <w:webHidden/>
            </w:rPr>
            <w:fldChar w:fldCharType="separate"/>
          </w:r>
          <w:ins w:id="122" w:author="Jonathan Leipold - BDAE Gruppe" w:date="2023-11-02T23:37:00Z">
            <w:r>
              <w:rPr>
                <w:noProof/>
                <w:webHidden/>
              </w:rPr>
              <w:t>36</w:t>
            </w:r>
            <w:r>
              <w:rPr>
                <w:noProof/>
                <w:webHidden/>
              </w:rPr>
              <w:fldChar w:fldCharType="end"/>
            </w:r>
            <w:r w:rsidRPr="00C97A54">
              <w:rPr>
                <w:rStyle w:val="Hyperlink"/>
                <w:noProof/>
              </w:rPr>
              <w:fldChar w:fldCharType="end"/>
            </w:r>
          </w:ins>
        </w:p>
        <w:p w14:paraId="2585BC73" w14:textId="110B9601" w:rsidR="00F73778" w:rsidRDefault="00F73778">
          <w:pPr>
            <w:pStyle w:val="TOC3"/>
            <w:rPr>
              <w:ins w:id="123" w:author="Jonathan Leipold - BDAE Gruppe" w:date="2023-11-02T23:37:00Z"/>
              <w:rFonts w:eastAsiaTheme="minorEastAsia"/>
              <w:noProof/>
              <w:color w:val="auto"/>
              <w:kern w:val="2"/>
              <w:sz w:val="22"/>
              <w:lang w:val="en-GB" w:eastAsia="en-GB"/>
              <w14:ligatures w14:val="standardContextual"/>
            </w:rPr>
          </w:pPr>
          <w:ins w:id="124"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"_Toc149860729"</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Figures &amp; tables</w:t>
            </w:r>
            <w:r>
              <w:rPr>
                <w:noProof/>
                <w:webHidden/>
              </w:rPr>
              <w:tab/>
            </w:r>
            <w:r>
              <w:rPr>
                <w:noProof/>
                <w:webHidden/>
              </w:rPr>
              <w:fldChar w:fldCharType="begin"/>
            </w:r>
            <w:r>
              <w:rPr>
                <w:noProof/>
                <w:webHidden/>
              </w:rPr>
              <w:instrText xml:space="preserve"> PAGEREF _Toc149860729 \h </w:instrText>
            </w:r>
          </w:ins>
          <w:r>
            <w:rPr>
              <w:noProof/>
              <w:webHidden/>
            </w:rPr>
          </w:r>
          <w:r>
            <w:rPr>
              <w:noProof/>
              <w:webHidden/>
            </w:rPr>
            <w:fldChar w:fldCharType="separate"/>
          </w:r>
          <w:ins w:id="125" w:author="Jonathan Leipold - BDAE Gruppe" w:date="2023-11-02T23:37:00Z">
            <w:r>
              <w:rPr>
                <w:noProof/>
                <w:webHidden/>
              </w:rPr>
              <w:t>36</w:t>
            </w:r>
            <w:r>
              <w:rPr>
                <w:noProof/>
                <w:webHidden/>
              </w:rPr>
              <w:fldChar w:fldCharType="end"/>
            </w:r>
            <w:r w:rsidRPr="00C97A54">
              <w:rPr>
                <w:rStyle w:val="Hyperlink"/>
                <w:noProof/>
              </w:rPr>
              <w:fldChar w:fldCharType="end"/>
            </w:r>
          </w:ins>
        </w:p>
        <w:p w14:paraId="169B4380" w14:textId="5C9D2AC5" w:rsidR="00F73778" w:rsidRDefault="00F73778">
          <w:pPr>
            <w:pStyle w:val="TOC3"/>
            <w:rPr>
              <w:ins w:id="126" w:author="Jonathan Leipold - BDAE Gruppe" w:date="2023-11-02T23:37:00Z"/>
              <w:rFonts w:eastAsiaTheme="minorEastAsia"/>
              <w:noProof/>
              <w:color w:val="auto"/>
              <w:kern w:val="2"/>
              <w:sz w:val="22"/>
              <w:lang w:val="en-GB" w:eastAsia="en-GB"/>
              <w14:ligatures w14:val="standardContextual"/>
            </w:rPr>
          </w:pPr>
          <w:ins w:id="127" w:author="Jonathan Leipold - BDAE Gruppe" w:date="2023-11-02T23:37:00Z">
            <w:r w:rsidRPr="00C97A54">
              <w:rPr>
                <w:rStyle w:val="Hyperlink"/>
                <w:noProof/>
              </w:rPr>
              <w:fldChar w:fldCharType="begin"/>
            </w:r>
            <w:r w:rsidRPr="00C97A54">
              <w:rPr>
                <w:rStyle w:val="Hyperlink"/>
                <w:noProof/>
              </w:rPr>
              <w:instrText xml:space="preserve"> </w:instrText>
            </w:r>
            <w:r>
              <w:rPr>
                <w:noProof/>
              </w:rPr>
              <w:instrText>HYPERLINK \l "_Toc149860730"</w:instrText>
            </w:r>
            <w:r w:rsidRPr="00C97A54">
              <w:rPr>
                <w:rStyle w:val="Hyperlink"/>
                <w:noProof/>
              </w:rPr>
              <w:instrText xml:space="preserve"> </w:instrText>
            </w:r>
            <w:r w:rsidRPr="00C97A54">
              <w:rPr>
                <w:rStyle w:val="Hyperlink"/>
                <w:noProof/>
              </w:rPr>
            </w:r>
            <w:r w:rsidRPr="00C97A54">
              <w:rPr>
                <w:rStyle w:val="Hyperlink"/>
                <w:noProof/>
              </w:rPr>
              <w:fldChar w:fldCharType="separate"/>
            </w:r>
            <w:r w:rsidRPr="00C97A54">
              <w:rPr>
                <w:rStyle w:val="Hyperlink"/>
                <w:noProof/>
                <w:lang w:val="en-GB"/>
              </w:rPr>
              <w:t>Code</w:t>
            </w:r>
            <w:r>
              <w:rPr>
                <w:noProof/>
                <w:webHidden/>
              </w:rPr>
              <w:tab/>
            </w:r>
            <w:r>
              <w:rPr>
                <w:noProof/>
                <w:webHidden/>
              </w:rPr>
              <w:fldChar w:fldCharType="begin"/>
            </w:r>
            <w:r>
              <w:rPr>
                <w:noProof/>
                <w:webHidden/>
              </w:rPr>
              <w:instrText xml:space="preserve"> PAGEREF _Toc149860730 \h </w:instrText>
            </w:r>
          </w:ins>
          <w:r>
            <w:rPr>
              <w:noProof/>
              <w:webHidden/>
            </w:rPr>
          </w:r>
          <w:r>
            <w:rPr>
              <w:noProof/>
              <w:webHidden/>
            </w:rPr>
            <w:fldChar w:fldCharType="separate"/>
          </w:r>
          <w:ins w:id="128" w:author="Jonathan Leipold - BDAE Gruppe" w:date="2023-11-02T23:37:00Z">
            <w:r>
              <w:rPr>
                <w:noProof/>
                <w:webHidden/>
              </w:rPr>
              <w:t>39</w:t>
            </w:r>
            <w:r>
              <w:rPr>
                <w:noProof/>
                <w:webHidden/>
              </w:rPr>
              <w:fldChar w:fldCharType="end"/>
            </w:r>
            <w:r w:rsidRPr="00C97A54">
              <w:rPr>
                <w:rStyle w:val="Hyperlink"/>
                <w:noProof/>
              </w:rPr>
              <w:fldChar w:fldCharType="end"/>
            </w:r>
          </w:ins>
        </w:p>
        <w:p w14:paraId="699E70E7" w14:textId="5D79300F" w:rsidR="00B130A9" w:rsidDel="00384C68" w:rsidRDefault="00B130A9">
          <w:pPr>
            <w:pStyle w:val="TOC1"/>
            <w:rPr>
              <w:del w:id="129" w:author="Jonathan Leipold - BDAE Gruppe" w:date="2023-10-29T10:17:00Z"/>
              <w:rFonts w:eastAsiaTheme="minorEastAsia"/>
              <w:noProof/>
              <w:color w:val="auto"/>
              <w:kern w:val="2"/>
              <w:lang w:val="en-GB" w:eastAsia="en-GB"/>
              <w14:ligatures w14:val="standardContextual"/>
            </w:rPr>
          </w:pPr>
          <w:del w:id="130" w:author="Jonathan Leipold - BDAE Gruppe" w:date="2023-10-29T10:17:00Z">
            <w:r w:rsidRPr="00384C68" w:rsidDel="00384C68">
              <w:rPr>
                <w:rStyle w:val="Hyperlink"/>
                <w:noProof/>
              </w:rPr>
              <w:delText>I.</w:delText>
            </w:r>
            <w:r w:rsidDel="00384C68">
              <w:rPr>
                <w:rFonts w:eastAsiaTheme="minorEastAsia"/>
                <w:noProof/>
                <w:color w:val="auto"/>
                <w:kern w:val="2"/>
                <w:lang w:val="en-GB" w:eastAsia="en-GB"/>
                <w14:ligatures w14:val="standardContextual"/>
              </w:rPr>
              <w:tab/>
            </w:r>
            <w:r w:rsidRPr="00384C68" w:rsidDel="00384C68">
              <w:rPr>
                <w:rStyle w:val="Hyperlink"/>
                <w:noProof/>
              </w:rPr>
              <w:delText>Introduction</w:delText>
            </w:r>
            <w:r w:rsidDel="00384C68">
              <w:rPr>
                <w:noProof/>
                <w:webHidden/>
              </w:rPr>
              <w:tab/>
              <w:delText>2</w:delText>
            </w:r>
          </w:del>
        </w:p>
        <w:p w14:paraId="7E5E37B7" w14:textId="19E67CDC" w:rsidR="00B130A9" w:rsidDel="00384C68" w:rsidRDefault="00B130A9">
          <w:pPr>
            <w:pStyle w:val="TOC2"/>
            <w:tabs>
              <w:tab w:val="right" w:leader="dot" w:pos="8296"/>
            </w:tabs>
            <w:rPr>
              <w:del w:id="131" w:author="Jonathan Leipold - BDAE Gruppe" w:date="2023-10-29T10:17:00Z"/>
              <w:rFonts w:eastAsiaTheme="minorEastAsia"/>
              <w:noProof/>
              <w:color w:val="auto"/>
              <w:kern w:val="2"/>
              <w:lang w:val="en-GB" w:eastAsia="en-GB"/>
              <w14:ligatures w14:val="standardContextual"/>
            </w:rPr>
          </w:pPr>
          <w:del w:id="132" w:author="Jonathan Leipold - BDAE Gruppe" w:date="2023-10-29T10:17:00Z">
            <w:r w:rsidRPr="00384C68" w:rsidDel="00384C68">
              <w:rPr>
                <w:rStyle w:val="Hyperlink"/>
                <w:noProof/>
                <w:lang w:val="en-GB"/>
              </w:rPr>
              <w:delText>About the company and the product</w:delText>
            </w:r>
            <w:r w:rsidDel="00384C68">
              <w:rPr>
                <w:noProof/>
                <w:webHidden/>
              </w:rPr>
              <w:tab/>
              <w:delText>2</w:delText>
            </w:r>
          </w:del>
        </w:p>
        <w:p w14:paraId="7F8C5399" w14:textId="70B948A4" w:rsidR="00B130A9" w:rsidDel="00384C68" w:rsidRDefault="00B130A9">
          <w:pPr>
            <w:pStyle w:val="TOC2"/>
            <w:tabs>
              <w:tab w:val="right" w:leader="dot" w:pos="8296"/>
            </w:tabs>
            <w:rPr>
              <w:del w:id="133" w:author="Jonathan Leipold - BDAE Gruppe" w:date="2023-10-29T10:17:00Z"/>
              <w:rFonts w:eastAsiaTheme="minorEastAsia"/>
              <w:noProof/>
              <w:color w:val="auto"/>
              <w:kern w:val="2"/>
              <w:lang w:val="en-GB" w:eastAsia="en-GB"/>
              <w14:ligatures w14:val="standardContextual"/>
            </w:rPr>
          </w:pPr>
          <w:del w:id="134" w:author="Jonathan Leipold - BDAE Gruppe" w:date="2023-10-29T10:17:00Z">
            <w:r w:rsidRPr="00384C68" w:rsidDel="00384C68">
              <w:rPr>
                <w:rStyle w:val="Hyperlink"/>
                <w:noProof/>
                <w:lang w:val="en-GB"/>
              </w:rPr>
              <w:delText>Background</w:delText>
            </w:r>
            <w:r w:rsidDel="00384C68">
              <w:rPr>
                <w:noProof/>
                <w:webHidden/>
              </w:rPr>
              <w:tab/>
              <w:delText>3</w:delText>
            </w:r>
          </w:del>
        </w:p>
        <w:p w14:paraId="457018FB" w14:textId="67E8E35C" w:rsidR="00B130A9" w:rsidDel="00384C68" w:rsidRDefault="00B130A9">
          <w:pPr>
            <w:pStyle w:val="TOC2"/>
            <w:tabs>
              <w:tab w:val="right" w:leader="dot" w:pos="8296"/>
            </w:tabs>
            <w:rPr>
              <w:del w:id="135" w:author="Jonathan Leipold - BDAE Gruppe" w:date="2023-10-29T10:17:00Z"/>
              <w:rFonts w:eastAsiaTheme="minorEastAsia"/>
              <w:noProof/>
              <w:color w:val="auto"/>
              <w:kern w:val="2"/>
              <w:lang w:val="en-GB" w:eastAsia="en-GB"/>
              <w14:ligatures w14:val="standardContextual"/>
            </w:rPr>
          </w:pPr>
          <w:del w:id="136" w:author="Jonathan Leipold - BDAE Gruppe" w:date="2023-10-29T10:17:00Z">
            <w:r w:rsidRPr="00384C68" w:rsidDel="00384C68">
              <w:rPr>
                <w:rStyle w:val="Hyperlink"/>
                <w:noProof/>
                <w:lang w:val="en-GB"/>
              </w:rPr>
              <w:delText>Contribution</w:delText>
            </w:r>
            <w:r w:rsidDel="00384C68">
              <w:rPr>
                <w:noProof/>
                <w:webHidden/>
              </w:rPr>
              <w:tab/>
              <w:delText>3</w:delText>
            </w:r>
          </w:del>
        </w:p>
        <w:p w14:paraId="787B2D85" w14:textId="4E27352A" w:rsidR="00B130A9" w:rsidDel="00384C68" w:rsidRDefault="00B130A9">
          <w:pPr>
            <w:pStyle w:val="TOC2"/>
            <w:tabs>
              <w:tab w:val="right" w:leader="dot" w:pos="8296"/>
            </w:tabs>
            <w:rPr>
              <w:del w:id="137" w:author="Jonathan Leipold - BDAE Gruppe" w:date="2023-10-29T10:17:00Z"/>
              <w:rFonts w:eastAsiaTheme="minorEastAsia"/>
              <w:noProof/>
              <w:color w:val="auto"/>
              <w:kern w:val="2"/>
              <w:lang w:val="en-GB" w:eastAsia="en-GB"/>
              <w14:ligatures w14:val="standardContextual"/>
            </w:rPr>
          </w:pPr>
          <w:del w:id="138" w:author="Jonathan Leipold - BDAE Gruppe" w:date="2023-10-29T10:17:00Z">
            <w:r w:rsidRPr="00384C68" w:rsidDel="00384C68">
              <w:rPr>
                <w:rStyle w:val="Hyperlink"/>
                <w:noProof/>
                <w:lang w:val="en-GB"/>
              </w:rPr>
              <w:delText>Objectives</w:delText>
            </w:r>
            <w:r w:rsidDel="00384C68">
              <w:rPr>
                <w:noProof/>
                <w:webHidden/>
              </w:rPr>
              <w:tab/>
              <w:delText>3</w:delText>
            </w:r>
          </w:del>
        </w:p>
        <w:p w14:paraId="288E4D71" w14:textId="6E5D98B6" w:rsidR="00B130A9" w:rsidDel="00384C68" w:rsidRDefault="00B130A9">
          <w:pPr>
            <w:pStyle w:val="TOC2"/>
            <w:tabs>
              <w:tab w:val="right" w:leader="dot" w:pos="8296"/>
            </w:tabs>
            <w:rPr>
              <w:del w:id="139" w:author="Jonathan Leipold - BDAE Gruppe" w:date="2023-10-29T10:17:00Z"/>
              <w:rFonts w:eastAsiaTheme="minorEastAsia"/>
              <w:noProof/>
              <w:color w:val="auto"/>
              <w:kern w:val="2"/>
              <w:lang w:val="en-GB" w:eastAsia="en-GB"/>
              <w14:ligatures w14:val="standardContextual"/>
            </w:rPr>
          </w:pPr>
          <w:del w:id="140" w:author="Jonathan Leipold - BDAE Gruppe" w:date="2023-10-29T10:17:00Z">
            <w:r w:rsidRPr="00384C68" w:rsidDel="00384C68">
              <w:rPr>
                <w:rStyle w:val="Hyperlink"/>
                <w:noProof/>
                <w:lang w:val="en-GB"/>
              </w:rPr>
              <w:delText>Data</w:delText>
            </w:r>
            <w:r w:rsidDel="00384C68">
              <w:rPr>
                <w:noProof/>
                <w:webHidden/>
              </w:rPr>
              <w:tab/>
              <w:delText>3</w:delText>
            </w:r>
          </w:del>
        </w:p>
        <w:p w14:paraId="763DA0EB" w14:textId="477F1F71" w:rsidR="00B130A9" w:rsidDel="00384C68" w:rsidRDefault="00B130A9">
          <w:pPr>
            <w:pStyle w:val="TOC2"/>
            <w:tabs>
              <w:tab w:val="right" w:leader="dot" w:pos="8296"/>
            </w:tabs>
            <w:rPr>
              <w:del w:id="141" w:author="Jonathan Leipold - BDAE Gruppe" w:date="2023-10-29T10:17:00Z"/>
              <w:rFonts w:eastAsiaTheme="minorEastAsia"/>
              <w:noProof/>
              <w:color w:val="auto"/>
              <w:kern w:val="2"/>
              <w:lang w:val="en-GB" w:eastAsia="en-GB"/>
              <w14:ligatures w14:val="standardContextual"/>
            </w:rPr>
          </w:pPr>
          <w:del w:id="142" w:author="Jonathan Leipold - BDAE Gruppe" w:date="2023-10-29T10:17:00Z">
            <w:r w:rsidRPr="00384C68" w:rsidDel="00384C68">
              <w:rPr>
                <w:rStyle w:val="Hyperlink"/>
                <w:noProof/>
                <w:lang w:val="en-GB"/>
              </w:rPr>
              <w:delText>Framework</w:delText>
            </w:r>
            <w:r w:rsidDel="00384C68">
              <w:rPr>
                <w:noProof/>
                <w:webHidden/>
              </w:rPr>
              <w:tab/>
              <w:delText>3</w:delText>
            </w:r>
          </w:del>
        </w:p>
        <w:p w14:paraId="35535268" w14:textId="132956DF" w:rsidR="00B130A9" w:rsidDel="00384C68" w:rsidRDefault="00B130A9">
          <w:pPr>
            <w:pStyle w:val="TOC1"/>
            <w:rPr>
              <w:del w:id="143" w:author="Jonathan Leipold - BDAE Gruppe" w:date="2023-10-29T10:17:00Z"/>
              <w:rFonts w:eastAsiaTheme="minorEastAsia"/>
              <w:noProof/>
              <w:color w:val="auto"/>
              <w:kern w:val="2"/>
              <w:lang w:val="en-GB" w:eastAsia="en-GB"/>
              <w14:ligatures w14:val="standardContextual"/>
            </w:rPr>
          </w:pPr>
          <w:del w:id="144" w:author="Jonathan Leipold - BDAE Gruppe" w:date="2023-10-29T10:17:00Z">
            <w:r w:rsidRPr="00384C68" w:rsidDel="00384C68">
              <w:rPr>
                <w:rStyle w:val="Hyperlink"/>
                <w:noProof/>
                <w:lang w:val="en-GB"/>
              </w:rPr>
              <w:delText>II.</w:delText>
            </w:r>
            <w:r w:rsidDel="00384C68">
              <w:rPr>
                <w:rFonts w:eastAsiaTheme="minorEastAsia"/>
                <w:noProof/>
                <w:color w:val="auto"/>
                <w:kern w:val="2"/>
                <w:lang w:val="en-GB" w:eastAsia="en-GB"/>
                <w14:ligatures w14:val="standardContextual"/>
              </w:rPr>
              <w:tab/>
            </w:r>
            <w:r w:rsidRPr="00384C68" w:rsidDel="00384C68">
              <w:rPr>
                <w:rStyle w:val="Hyperlink"/>
                <w:noProof/>
                <w:lang w:val="en-GB"/>
              </w:rPr>
              <w:delText>Sales prediction</w:delText>
            </w:r>
            <w:r w:rsidDel="00384C68">
              <w:rPr>
                <w:noProof/>
                <w:webHidden/>
              </w:rPr>
              <w:tab/>
              <w:delText>5</w:delText>
            </w:r>
          </w:del>
        </w:p>
        <w:p w14:paraId="588D1D25" w14:textId="03844E90" w:rsidR="00B130A9" w:rsidDel="00384C68" w:rsidRDefault="00B130A9">
          <w:pPr>
            <w:pStyle w:val="TOC2"/>
            <w:tabs>
              <w:tab w:val="right" w:leader="dot" w:pos="8296"/>
            </w:tabs>
            <w:rPr>
              <w:del w:id="145" w:author="Jonathan Leipold - BDAE Gruppe" w:date="2023-10-29T10:17:00Z"/>
              <w:rFonts w:eastAsiaTheme="minorEastAsia"/>
              <w:noProof/>
              <w:color w:val="auto"/>
              <w:kern w:val="2"/>
              <w:lang w:val="en-GB" w:eastAsia="en-GB"/>
              <w14:ligatures w14:val="standardContextual"/>
            </w:rPr>
          </w:pPr>
          <w:del w:id="146" w:author="Jonathan Leipold - BDAE Gruppe" w:date="2023-10-29T10:17:00Z">
            <w:r w:rsidRPr="00384C68" w:rsidDel="00384C68">
              <w:rPr>
                <w:rStyle w:val="Hyperlink"/>
                <w:noProof/>
                <w:lang w:val="en-GB"/>
              </w:rPr>
              <w:delText>Relevance</w:delText>
            </w:r>
            <w:r w:rsidDel="00384C68">
              <w:rPr>
                <w:noProof/>
                <w:webHidden/>
              </w:rPr>
              <w:tab/>
              <w:delText>5</w:delText>
            </w:r>
          </w:del>
        </w:p>
        <w:p w14:paraId="38A40B94" w14:textId="28F28C57" w:rsidR="00B130A9" w:rsidDel="00384C68" w:rsidRDefault="00B130A9">
          <w:pPr>
            <w:pStyle w:val="TOC2"/>
            <w:tabs>
              <w:tab w:val="right" w:leader="dot" w:pos="8296"/>
            </w:tabs>
            <w:rPr>
              <w:del w:id="147" w:author="Jonathan Leipold - BDAE Gruppe" w:date="2023-10-29T10:17:00Z"/>
              <w:rFonts w:eastAsiaTheme="minorEastAsia"/>
              <w:noProof/>
              <w:color w:val="auto"/>
              <w:kern w:val="2"/>
              <w:lang w:val="en-GB" w:eastAsia="en-GB"/>
              <w14:ligatures w14:val="standardContextual"/>
            </w:rPr>
          </w:pPr>
          <w:del w:id="148" w:author="Jonathan Leipold - BDAE Gruppe" w:date="2023-10-29T10:17:00Z">
            <w:r w:rsidRPr="00384C68" w:rsidDel="00384C68">
              <w:rPr>
                <w:rStyle w:val="Hyperlink"/>
                <w:noProof/>
                <w:lang w:val="en-GB"/>
              </w:rPr>
              <w:delText>Pre-processing and feature engineering</w:delText>
            </w:r>
            <w:r w:rsidDel="00384C68">
              <w:rPr>
                <w:noProof/>
                <w:webHidden/>
              </w:rPr>
              <w:tab/>
              <w:delText>5</w:delText>
            </w:r>
          </w:del>
        </w:p>
        <w:p w14:paraId="085CFF44" w14:textId="7F995030" w:rsidR="00B130A9" w:rsidDel="00384C68" w:rsidRDefault="00B130A9">
          <w:pPr>
            <w:pStyle w:val="TOC2"/>
            <w:tabs>
              <w:tab w:val="right" w:leader="dot" w:pos="8296"/>
            </w:tabs>
            <w:rPr>
              <w:del w:id="149" w:author="Jonathan Leipold - BDAE Gruppe" w:date="2023-10-29T10:17:00Z"/>
              <w:rFonts w:eastAsiaTheme="minorEastAsia"/>
              <w:noProof/>
              <w:color w:val="auto"/>
              <w:kern w:val="2"/>
              <w:lang w:val="en-GB" w:eastAsia="en-GB"/>
              <w14:ligatures w14:val="standardContextual"/>
            </w:rPr>
          </w:pPr>
          <w:del w:id="150" w:author="Jonathan Leipold - BDAE Gruppe" w:date="2023-10-29T10:17:00Z">
            <w:r w:rsidRPr="00384C68" w:rsidDel="00384C68">
              <w:rPr>
                <w:rStyle w:val="Hyperlink"/>
                <w:noProof/>
                <w:lang w:val="en-GB"/>
              </w:rPr>
              <w:delText>Visualizations and Statistics</w:delText>
            </w:r>
            <w:r w:rsidDel="00384C68">
              <w:rPr>
                <w:noProof/>
                <w:webHidden/>
              </w:rPr>
              <w:tab/>
              <w:delText>7</w:delText>
            </w:r>
          </w:del>
        </w:p>
        <w:p w14:paraId="72B986A7" w14:textId="7F6F40C5" w:rsidR="00B130A9" w:rsidDel="00384C68" w:rsidRDefault="00B130A9">
          <w:pPr>
            <w:pStyle w:val="TOC3"/>
            <w:rPr>
              <w:del w:id="151" w:author="Jonathan Leipold - BDAE Gruppe" w:date="2023-10-29T10:17:00Z"/>
              <w:rFonts w:eastAsiaTheme="minorEastAsia"/>
              <w:noProof/>
              <w:color w:val="auto"/>
              <w:kern w:val="2"/>
              <w:lang w:val="en-GB" w:eastAsia="en-GB"/>
              <w14:ligatures w14:val="standardContextual"/>
            </w:rPr>
          </w:pPr>
          <w:del w:id="152" w:author="Jonathan Leipold - BDAE Gruppe" w:date="2023-10-29T10:17:00Z">
            <w:r w:rsidRPr="00384C68" w:rsidDel="00384C68">
              <w:rPr>
                <w:rStyle w:val="Hyperlink"/>
                <w:noProof/>
                <w:lang w:val="en-GB"/>
              </w:rPr>
              <w:delText>Correlations between features</w:delText>
            </w:r>
            <w:r w:rsidDel="00384C68">
              <w:rPr>
                <w:noProof/>
                <w:webHidden/>
              </w:rPr>
              <w:tab/>
              <w:delText>7</w:delText>
            </w:r>
          </w:del>
        </w:p>
        <w:p w14:paraId="526FA24A" w14:textId="6B4AFC65" w:rsidR="00B130A9" w:rsidDel="00384C68" w:rsidRDefault="00B130A9">
          <w:pPr>
            <w:pStyle w:val="TOC1"/>
            <w:rPr>
              <w:del w:id="153" w:author="Jonathan Leipold - BDAE Gruppe" w:date="2023-10-29T10:17:00Z"/>
              <w:rFonts w:eastAsiaTheme="minorEastAsia"/>
              <w:noProof/>
              <w:color w:val="auto"/>
              <w:kern w:val="2"/>
              <w:lang w:val="en-GB" w:eastAsia="en-GB"/>
              <w14:ligatures w14:val="standardContextual"/>
            </w:rPr>
          </w:pPr>
          <w:del w:id="154" w:author="Jonathan Leipold - BDAE Gruppe" w:date="2023-10-29T10:17:00Z">
            <w:r w:rsidRPr="00384C68" w:rsidDel="00384C68">
              <w:rPr>
                <w:rStyle w:val="Hyperlink"/>
                <w:noProof/>
                <w:lang w:val="en-GB"/>
              </w:rPr>
              <w:delText>Sales prediction with Time Series modelling</w:delText>
            </w:r>
            <w:r w:rsidDel="00384C68">
              <w:rPr>
                <w:noProof/>
                <w:webHidden/>
              </w:rPr>
              <w:tab/>
              <w:delText>11</w:delText>
            </w:r>
          </w:del>
        </w:p>
        <w:p w14:paraId="1FB1C0D5" w14:textId="4B49CBE9" w:rsidR="00B130A9" w:rsidDel="00384C68" w:rsidRDefault="00B130A9">
          <w:pPr>
            <w:pStyle w:val="TOC1"/>
            <w:rPr>
              <w:del w:id="155" w:author="Jonathan Leipold - BDAE Gruppe" w:date="2023-10-29T10:17:00Z"/>
              <w:rFonts w:eastAsiaTheme="minorEastAsia"/>
              <w:noProof/>
              <w:color w:val="auto"/>
              <w:kern w:val="2"/>
              <w:lang w:val="en-GB" w:eastAsia="en-GB"/>
              <w14:ligatures w14:val="standardContextual"/>
            </w:rPr>
          </w:pPr>
          <w:del w:id="156" w:author="Jonathan Leipold - BDAE Gruppe" w:date="2023-10-29T10:17:00Z">
            <w:r w:rsidRPr="00384C68" w:rsidDel="00384C68">
              <w:rPr>
                <w:rStyle w:val="Hyperlink"/>
                <w:noProof/>
              </w:rPr>
              <w:drawing>
                <wp:inline distT="0" distB="0" distL="0" distR="0" wp14:anchorId="7DE5A461" wp14:editId="6DE00BFB">
                  <wp:extent cx="4572000" cy="1895475"/>
                  <wp:effectExtent l="0" t="0" r="0" b="0"/>
                  <wp:docPr id="1393616925" name="Grafik 139361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88246445"/>
                          <pic:cNvPicPr/>
                        </pic:nvPicPr>
                        <pic:blipFill>
                          <a:blip r:embed="rId9">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r w:rsidDel="00384C68">
              <w:rPr>
                <w:noProof/>
                <w:webHidden/>
              </w:rPr>
              <w:tab/>
              <w:delText>11</w:delText>
            </w:r>
          </w:del>
        </w:p>
        <w:p w14:paraId="013F7DF4" w14:textId="4E70B682" w:rsidR="00B130A9" w:rsidDel="00384C68" w:rsidRDefault="00B130A9">
          <w:pPr>
            <w:pStyle w:val="TOC2"/>
            <w:tabs>
              <w:tab w:val="right" w:leader="dot" w:pos="8296"/>
            </w:tabs>
            <w:rPr>
              <w:del w:id="157" w:author="Jonathan Leipold - BDAE Gruppe" w:date="2023-10-29T10:17:00Z"/>
              <w:rFonts w:eastAsiaTheme="minorEastAsia"/>
              <w:noProof/>
              <w:color w:val="auto"/>
              <w:kern w:val="2"/>
              <w:lang w:val="en-GB" w:eastAsia="en-GB"/>
              <w14:ligatures w14:val="standardContextual"/>
            </w:rPr>
          </w:pPr>
          <w:del w:id="158" w:author="Jonathan Leipold - BDAE Gruppe" w:date="2023-10-29T10:17:00Z">
            <w:r w:rsidRPr="00384C68" w:rsidDel="00384C68">
              <w:rPr>
                <w:rStyle w:val="Hyperlink"/>
                <w:noProof/>
                <w:lang w:val="en-GB"/>
              </w:rPr>
              <w:delText>Conclusion</w:delText>
            </w:r>
            <w:r w:rsidDel="00384C68">
              <w:rPr>
                <w:noProof/>
                <w:webHidden/>
              </w:rPr>
              <w:tab/>
              <w:delText>14</w:delText>
            </w:r>
          </w:del>
        </w:p>
        <w:p w14:paraId="7BCFB38F" w14:textId="58A16284" w:rsidR="00B130A9" w:rsidDel="00384C68" w:rsidRDefault="00B130A9">
          <w:pPr>
            <w:pStyle w:val="TOC1"/>
            <w:rPr>
              <w:del w:id="159" w:author="Jonathan Leipold - BDAE Gruppe" w:date="2023-10-29T10:17:00Z"/>
              <w:rFonts w:eastAsiaTheme="minorEastAsia"/>
              <w:noProof/>
              <w:color w:val="auto"/>
              <w:kern w:val="2"/>
              <w:lang w:val="en-GB" w:eastAsia="en-GB"/>
              <w14:ligatures w14:val="standardContextual"/>
            </w:rPr>
          </w:pPr>
          <w:del w:id="160" w:author="Jonathan Leipold - BDAE Gruppe" w:date="2023-10-29T10:17:00Z">
            <w:r w:rsidRPr="00384C68" w:rsidDel="00384C68">
              <w:rPr>
                <w:rStyle w:val="Hyperlink"/>
                <w:noProof/>
                <w:lang w:val="en-GB"/>
              </w:rPr>
              <w:delText>III.2 Sales prediction with Classification modelling</w:delText>
            </w:r>
            <w:r w:rsidDel="00384C68">
              <w:rPr>
                <w:noProof/>
                <w:webHidden/>
              </w:rPr>
              <w:tab/>
              <w:delText>14</w:delText>
            </w:r>
          </w:del>
        </w:p>
        <w:p w14:paraId="6A285E72" w14:textId="7B1074A5" w:rsidR="00B130A9" w:rsidDel="00384C68" w:rsidRDefault="00B130A9">
          <w:pPr>
            <w:pStyle w:val="TOC1"/>
            <w:rPr>
              <w:del w:id="161" w:author="Jonathan Leipold - BDAE Gruppe" w:date="2023-10-29T10:17:00Z"/>
              <w:rFonts w:eastAsiaTheme="minorEastAsia"/>
              <w:noProof/>
              <w:color w:val="auto"/>
              <w:kern w:val="2"/>
              <w:lang w:val="en-GB" w:eastAsia="en-GB"/>
              <w14:ligatures w14:val="standardContextual"/>
            </w:rPr>
          </w:pPr>
          <w:del w:id="162" w:author="Jonathan Leipold - BDAE Gruppe" w:date="2023-10-29T10:17:00Z">
            <w:r w:rsidRPr="00384C68" w:rsidDel="00384C68">
              <w:rPr>
                <w:rStyle w:val="Hyperlink"/>
                <w:noProof/>
                <w:lang w:val="en-GB"/>
              </w:rPr>
              <w:delText>II. Churn prediction</w:delText>
            </w:r>
            <w:r w:rsidDel="00384C68">
              <w:rPr>
                <w:noProof/>
                <w:webHidden/>
              </w:rPr>
              <w:tab/>
              <w:delText>16</w:delText>
            </w:r>
          </w:del>
        </w:p>
        <w:p w14:paraId="29BC3D91" w14:textId="1BC9C08D" w:rsidR="00B130A9" w:rsidDel="00384C68" w:rsidRDefault="00B130A9">
          <w:pPr>
            <w:pStyle w:val="TOC2"/>
            <w:tabs>
              <w:tab w:val="right" w:leader="dot" w:pos="8296"/>
            </w:tabs>
            <w:rPr>
              <w:del w:id="163" w:author="Jonathan Leipold - BDAE Gruppe" w:date="2023-10-29T10:17:00Z"/>
              <w:rFonts w:eastAsiaTheme="minorEastAsia"/>
              <w:noProof/>
              <w:color w:val="auto"/>
              <w:kern w:val="2"/>
              <w:lang w:val="en-GB" w:eastAsia="en-GB"/>
              <w14:ligatures w14:val="standardContextual"/>
            </w:rPr>
          </w:pPr>
          <w:del w:id="164" w:author="Jonathan Leipold - BDAE Gruppe" w:date="2023-10-29T10:17:00Z">
            <w:r w:rsidRPr="00384C68" w:rsidDel="00384C68">
              <w:rPr>
                <w:rStyle w:val="Hyperlink"/>
                <w:noProof/>
                <w:lang w:val="en-GB"/>
              </w:rPr>
              <w:delText xml:space="preserve">II.2.1 Data </w:delText>
            </w:r>
            <w:r w:rsidRPr="00384C68" w:rsidDel="00384C68">
              <w:rPr>
                <w:rStyle w:val="Hyperlink"/>
                <w:noProof/>
              </w:rPr>
              <w:delText>collection</w:delText>
            </w:r>
            <w:r w:rsidRPr="00384C68" w:rsidDel="00384C68">
              <w:rPr>
                <w:rStyle w:val="Hyperlink"/>
                <w:noProof/>
                <w:lang w:val="en-GB"/>
              </w:rPr>
              <w:delText xml:space="preserve"> &amp; Description</w:delText>
            </w:r>
            <w:r w:rsidDel="00384C68">
              <w:rPr>
                <w:noProof/>
                <w:webHidden/>
              </w:rPr>
              <w:tab/>
              <w:delText>16</w:delText>
            </w:r>
          </w:del>
        </w:p>
        <w:p w14:paraId="3592AAB5" w14:textId="1861DC6E" w:rsidR="00B130A9" w:rsidDel="00384C68" w:rsidRDefault="00B130A9">
          <w:pPr>
            <w:pStyle w:val="TOC2"/>
            <w:tabs>
              <w:tab w:val="right" w:leader="dot" w:pos="8296"/>
            </w:tabs>
            <w:rPr>
              <w:del w:id="165" w:author="Jonathan Leipold - BDAE Gruppe" w:date="2023-10-29T10:17:00Z"/>
              <w:rFonts w:eastAsiaTheme="minorEastAsia"/>
              <w:noProof/>
              <w:color w:val="auto"/>
              <w:kern w:val="2"/>
              <w:lang w:val="en-GB" w:eastAsia="en-GB"/>
              <w14:ligatures w14:val="standardContextual"/>
            </w:rPr>
          </w:pPr>
          <w:del w:id="166" w:author="Jonathan Leipold - BDAE Gruppe" w:date="2023-10-29T10:17:00Z">
            <w:r w:rsidRPr="00384C68" w:rsidDel="00384C68">
              <w:rPr>
                <w:rStyle w:val="Hyperlink"/>
                <w:noProof/>
                <w:lang w:val="en-GB"/>
              </w:rPr>
              <w:delText>II.2.2 Pre-processing and feature engineering</w:delText>
            </w:r>
            <w:r w:rsidDel="00384C68">
              <w:rPr>
                <w:noProof/>
                <w:webHidden/>
              </w:rPr>
              <w:tab/>
              <w:delText>17</w:delText>
            </w:r>
          </w:del>
        </w:p>
        <w:p w14:paraId="56ABC316" w14:textId="05119861" w:rsidR="00B130A9" w:rsidDel="00384C68" w:rsidRDefault="00B130A9">
          <w:pPr>
            <w:pStyle w:val="TOC3"/>
            <w:rPr>
              <w:del w:id="167" w:author="Jonathan Leipold - BDAE Gruppe" w:date="2023-10-29T10:17:00Z"/>
              <w:rFonts w:eastAsiaTheme="minorEastAsia"/>
              <w:noProof/>
              <w:color w:val="auto"/>
              <w:kern w:val="2"/>
              <w:lang w:val="en-GB" w:eastAsia="en-GB"/>
              <w14:ligatures w14:val="standardContextual"/>
            </w:rPr>
          </w:pPr>
          <w:del w:id="168" w:author="Jonathan Leipold - BDAE Gruppe" w:date="2023-10-29T10:17:00Z">
            <w:r w:rsidRPr="00384C68" w:rsidDel="00384C68">
              <w:rPr>
                <w:rStyle w:val="Hyperlink"/>
                <w:noProof/>
                <w:lang w:val="en-GB"/>
              </w:rPr>
              <w:delText>Target variable</w:delText>
            </w:r>
            <w:r w:rsidDel="00384C68">
              <w:rPr>
                <w:noProof/>
                <w:webHidden/>
              </w:rPr>
              <w:tab/>
              <w:delText>17</w:delText>
            </w:r>
          </w:del>
        </w:p>
        <w:p w14:paraId="1667FAF6" w14:textId="21C299F5" w:rsidR="00B130A9" w:rsidDel="00384C68" w:rsidRDefault="00B130A9">
          <w:pPr>
            <w:pStyle w:val="TOC3"/>
            <w:rPr>
              <w:del w:id="169" w:author="Jonathan Leipold - BDAE Gruppe" w:date="2023-10-29T10:17:00Z"/>
              <w:rFonts w:eastAsiaTheme="minorEastAsia"/>
              <w:noProof/>
              <w:color w:val="auto"/>
              <w:kern w:val="2"/>
              <w:lang w:val="en-GB" w:eastAsia="en-GB"/>
              <w14:ligatures w14:val="standardContextual"/>
            </w:rPr>
          </w:pPr>
          <w:del w:id="170" w:author="Jonathan Leipold - BDAE Gruppe" w:date="2023-10-29T10:17:00Z">
            <w:r w:rsidRPr="00384C68" w:rsidDel="00384C68">
              <w:rPr>
                <w:rStyle w:val="Hyperlink"/>
                <w:noProof/>
                <w:lang w:val="en-GB"/>
              </w:rPr>
              <w:delText>Handling Missing Values</w:delText>
            </w:r>
            <w:r w:rsidDel="00384C68">
              <w:rPr>
                <w:noProof/>
                <w:webHidden/>
              </w:rPr>
              <w:tab/>
              <w:delText>19</w:delText>
            </w:r>
          </w:del>
        </w:p>
        <w:p w14:paraId="2E136C49" w14:textId="683EF318" w:rsidR="00B130A9" w:rsidDel="00384C68" w:rsidRDefault="00B130A9">
          <w:pPr>
            <w:pStyle w:val="TOC3"/>
            <w:rPr>
              <w:del w:id="171" w:author="Jonathan Leipold - BDAE Gruppe" w:date="2023-10-29T10:17:00Z"/>
              <w:rFonts w:eastAsiaTheme="minorEastAsia"/>
              <w:noProof/>
              <w:color w:val="auto"/>
              <w:kern w:val="2"/>
              <w:lang w:val="en-GB" w:eastAsia="en-GB"/>
              <w14:ligatures w14:val="standardContextual"/>
            </w:rPr>
          </w:pPr>
          <w:del w:id="172" w:author="Jonathan Leipold - BDAE Gruppe" w:date="2023-10-29T10:17:00Z">
            <w:r w:rsidRPr="00384C68" w:rsidDel="00384C68">
              <w:rPr>
                <w:rStyle w:val="Hyperlink"/>
                <w:noProof/>
                <w:lang w:val="en-GB"/>
              </w:rPr>
              <w:delText>Outliers</w:delText>
            </w:r>
            <w:r w:rsidDel="00384C68">
              <w:rPr>
                <w:noProof/>
                <w:webHidden/>
              </w:rPr>
              <w:tab/>
              <w:delText>20</w:delText>
            </w:r>
          </w:del>
        </w:p>
        <w:p w14:paraId="3A2DF9D9" w14:textId="3BAA605A" w:rsidR="00B130A9" w:rsidDel="00384C68" w:rsidRDefault="00B130A9">
          <w:pPr>
            <w:pStyle w:val="TOC2"/>
            <w:tabs>
              <w:tab w:val="right" w:leader="dot" w:pos="8296"/>
            </w:tabs>
            <w:rPr>
              <w:del w:id="173" w:author="Jonathan Leipold - BDAE Gruppe" w:date="2023-10-29T10:17:00Z"/>
              <w:rFonts w:eastAsiaTheme="minorEastAsia"/>
              <w:noProof/>
              <w:color w:val="auto"/>
              <w:kern w:val="2"/>
              <w:lang w:val="en-GB" w:eastAsia="en-GB"/>
              <w14:ligatures w14:val="standardContextual"/>
            </w:rPr>
          </w:pPr>
          <w:del w:id="174" w:author="Jonathan Leipold - BDAE Gruppe" w:date="2023-10-29T10:17:00Z">
            <w:r w:rsidRPr="00384C68" w:rsidDel="00384C68">
              <w:rPr>
                <w:rStyle w:val="Hyperlink"/>
                <w:noProof/>
                <w:lang w:val="en-GB"/>
              </w:rPr>
              <w:delText>II.2.3 Visualization &amp; Dependencies</w:delText>
            </w:r>
            <w:r w:rsidDel="00384C68">
              <w:rPr>
                <w:noProof/>
                <w:webHidden/>
              </w:rPr>
              <w:tab/>
              <w:delText>22</w:delText>
            </w:r>
          </w:del>
        </w:p>
        <w:p w14:paraId="10D6BEB2" w14:textId="282EE6E8" w:rsidR="00B130A9" w:rsidDel="00384C68" w:rsidRDefault="00B130A9">
          <w:pPr>
            <w:pStyle w:val="TOC3"/>
            <w:rPr>
              <w:del w:id="175" w:author="Jonathan Leipold - BDAE Gruppe" w:date="2023-10-29T10:17:00Z"/>
              <w:rFonts w:eastAsiaTheme="minorEastAsia"/>
              <w:noProof/>
              <w:color w:val="auto"/>
              <w:kern w:val="2"/>
              <w:lang w:val="en-GB" w:eastAsia="en-GB"/>
              <w14:ligatures w14:val="standardContextual"/>
            </w:rPr>
          </w:pPr>
          <w:del w:id="176" w:author="Jonathan Leipold - BDAE Gruppe" w:date="2023-10-29T10:17:00Z">
            <w:r w:rsidRPr="00384C68" w:rsidDel="00384C68">
              <w:rPr>
                <w:rStyle w:val="Hyperlink"/>
                <w:noProof/>
                <w:lang w:val="en-GB"/>
              </w:rPr>
              <w:delText>Correlations between features</w:delText>
            </w:r>
            <w:r w:rsidDel="00384C68">
              <w:rPr>
                <w:noProof/>
                <w:webHidden/>
              </w:rPr>
              <w:tab/>
              <w:delText>22</w:delText>
            </w:r>
          </w:del>
        </w:p>
        <w:p w14:paraId="195E635F" w14:textId="0B05128F" w:rsidR="00B130A9" w:rsidDel="00384C68" w:rsidRDefault="00B130A9">
          <w:pPr>
            <w:pStyle w:val="TOC3"/>
            <w:rPr>
              <w:del w:id="177" w:author="Jonathan Leipold - BDAE Gruppe" w:date="2023-10-29T10:17:00Z"/>
              <w:rFonts w:eastAsiaTheme="minorEastAsia"/>
              <w:noProof/>
              <w:color w:val="auto"/>
              <w:kern w:val="2"/>
              <w:lang w:val="en-GB" w:eastAsia="en-GB"/>
              <w14:ligatures w14:val="standardContextual"/>
            </w:rPr>
          </w:pPr>
          <w:del w:id="178" w:author="Jonathan Leipold - BDAE Gruppe" w:date="2023-10-29T10:17:00Z">
            <w:r w:rsidRPr="00384C68" w:rsidDel="00384C68">
              <w:rPr>
                <w:rStyle w:val="Hyperlink"/>
                <w:noProof/>
                <w:lang w:val="en-GB"/>
              </w:rPr>
              <w:delText>Correlations with target variable</w:delText>
            </w:r>
            <w:r w:rsidDel="00384C68">
              <w:rPr>
                <w:noProof/>
                <w:webHidden/>
              </w:rPr>
              <w:tab/>
              <w:delText>22</w:delText>
            </w:r>
          </w:del>
        </w:p>
        <w:p w14:paraId="5516E989" w14:textId="11A5D3BE" w:rsidR="00B130A9" w:rsidDel="00384C68" w:rsidRDefault="00B130A9">
          <w:pPr>
            <w:pStyle w:val="TOC3"/>
            <w:rPr>
              <w:del w:id="179" w:author="Jonathan Leipold - BDAE Gruppe" w:date="2023-10-29T10:17:00Z"/>
              <w:rFonts w:eastAsiaTheme="minorEastAsia"/>
              <w:noProof/>
              <w:color w:val="auto"/>
              <w:kern w:val="2"/>
              <w:lang w:val="en-GB" w:eastAsia="en-GB"/>
              <w14:ligatures w14:val="standardContextual"/>
            </w:rPr>
          </w:pPr>
          <w:del w:id="180" w:author="Jonathan Leipold - BDAE Gruppe" w:date="2023-10-29T10:17:00Z">
            <w:r w:rsidRPr="00384C68" w:rsidDel="00384C68">
              <w:rPr>
                <w:rStyle w:val="Hyperlink"/>
                <w:noProof/>
                <w:lang w:val="en-GB"/>
              </w:rPr>
              <w:delText>Distributions</w:delText>
            </w:r>
            <w:r w:rsidDel="00384C68">
              <w:rPr>
                <w:noProof/>
                <w:webHidden/>
              </w:rPr>
              <w:tab/>
              <w:delText>23</w:delText>
            </w:r>
          </w:del>
        </w:p>
        <w:p w14:paraId="6B0A052F" w14:textId="07137BD9" w:rsidR="00B130A9" w:rsidDel="00384C68" w:rsidRDefault="00B130A9">
          <w:pPr>
            <w:pStyle w:val="TOC2"/>
            <w:tabs>
              <w:tab w:val="right" w:leader="dot" w:pos="8296"/>
            </w:tabs>
            <w:rPr>
              <w:del w:id="181" w:author="Jonathan Leipold - BDAE Gruppe" w:date="2023-10-29T10:17:00Z"/>
              <w:rFonts w:eastAsiaTheme="minorEastAsia"/>
              <w:noProof/>
              <w:color w:val="auto"/>
              <w:kern w:val="2"/>
              <w:lang w:val="en-GB" w:eastAsia="en-GB"/>
              <w14:ligatures w14:val="standardContextual"/>
            </w:rPr>
          </w:pPr>
          <w:del w:id="182" w:author="Jonathan Leipold - BDAE Gruppe" w:date="2023-10-29T10:17:00Z">
            <w:r w:rsidRPr="00384C68" w:rsidDel="00384C68">
              <w:rPr>
                <w:rStyle w:val="Hyperlink"/>
                <w:noProof/>
                <w:lang w:val="en-GB"/>
              </w:rPr>
              <w:delText>II.2.4 Encoding &amp; Normalizing</w:delText>
            </w:r>
            <w:r w:rsidDel="00384C68">
              <w:rPr>
                <w:noProof/>
                <w:webHidden/>
              </w:rPr>
              <w:tab/>
              <w:delText>24</w:delText>
            </w:r>
          </w:del>
        </w:p>
        <w:p w14:paraId="7A75C2CC" w14:textId="5F2BCFA0" w:rsidR="00B130A9" w:rsidDel="00384C68" w:rsidRDefault="00B130A9">
          <w:pPr>
            <w:pStyle w:val="TOC3"/>
            <w:rPr>
              <w:del w:id="183" w:author="Jonathan Leipold - BDAE Gruppe" w:date="2023-10-29T10:17:00Z"/>
              <w:rFonts w:eastAsiaTheme="minorEastAsia"/>
              <w:noProof/>
              <w:color w:val="auto"/>
              <w:kern w:val="2"/>
              <w:lang w:val="en-GB" w:eastAsia="en-GB"/>
              <w14:ligatures w14:val="standardContextual"/>
            </w:rPr>
          </w:pPr>
          <w:del w:id="184" w:author="Jonathan Leipold - BDAE Gruppe" w:date="2023-10-29T10:17:00Z">
            <w:r w:rsidRPr="00384C68" w:rsidDel="00384C68">
              <w:rPr>
                <w:rStyle w:val="Hyperlink"/>
                <w:noProof/>
                <w:lang w:val="en-GB"/>
              </w:rPr>
              <w:delText>Encoding</w:delText>
            </w:r>
            <w:r w:rsidDel="00384C68">
              <w:rPr>
                <w:noProof/>
                <w:webHidden/>
              </w:rPr>
              <w:tab/>
              <w:delText>24</w:delText>
            </w:r>
          </w:del>
        </w:p>
        <w:p w14:paraId="12BF0D83" w14:textId="035C9470" w:rsidR="00B130A9" w:rsidDel="00384C68" w:rsidRDefault="00B130A9">
          <w:pPr>
            <w:pStyle w:val="TOC3"/>
            <w:rPr>
              <w:del w:id="185" w:author="Jonathan Leipold - BDAE Gruppe" w:date="2023-10-29T10:17:00Z"/>
              <w:rFonts w:eastAsiaTheme="minorEastAsia"/>
              <w:noProof/>
              <w:color w:val="auto"/>
              <w:kern w:val="2"/>
              <w:lang w:val="en-GB" w:eastAsia="en-GB"/>
              <w14:ligatures w14:val="standardContextual"/>
            </w:rPr>
          </w:pPr>
          <w:del w:id="186" w:author="Jonathan Leipold - BDAE Gruppe" w:date="2023-10-29T10:17:00Z">
            <w:r w:rsidRPr="00384C68" w:rsidDel="00384C68">
              <w:rPr>
                <w:rStyle w:val="Hyperlink"/>
                <w:noProof/>
                <w:lang w:val="en-GB"/>
              </w:rPr>
              <w:delText>Scaling</w:delText>
            </w:r>
            <w:r w:rsidDel="00384C68">
              <w:rPr>
                <w:noProof/>
                <w:webHidden/>
              </w:rPr>
              <w:tab/>
              <w:delText>25</w:delText>
            </w:r>
          </w:del>
        </w:p>
        <w:p w14:paraId="467628BD" w14:textId="596F9C4D" w:rsidR="00B130A9" w:rsidDel="00384C68" w:rsidRDefault="00B130A9">
          <w:pPr>
            <w:pStyle w:val="TOC2"/>
            <w:tabs>
              <w:tab w:val="right" w:leader="dot" w:pos="8296"/>
            </w:tabs>
            <w:rPr>
              <w:del w:id="187" w:author="Jonathan Leipold - BDAE Gruppe" w:date="2023-10-29T10:17:00Z"/>
              <w:rFonts w:eastAsiaTheme="minorEastAsia"/>
              <w:noProof/>
              <w:color w:val="auto"/>
              <w:kern w:val="2"/>
              <w:lang w:val="en-GB" w:eastAsia="en-GB"/>
              <w14:ligatures w14:val="standardContextual"/>
            </w:rPr>
          </w:pPr>
          <w:del w:id="188" w:author="Jonathan Leipold - BDAE Gruppe" w:date="2023-10-29T10:17:00Z">
            <w:r w:rsidRPr="00384C68" w:rsidDel="00384C68">
              <w:rPr>
                <w:rStyle w:val="Hyperlink"/>
                <w:noProof/>
                <w:lang w:val="en-GB"/>
              </w:rPr>
              <w:delText>II.2.5 Final preprocessing parameters</w:delText>
            </w:r>
            <w:r w:rsidDel="00384C68">
              <w:rPr>
                <w:noProof/>
                <w:webHidden/>
              </w:rPr>
              <w:tab/>
              <w:delText>25</w:delText>
            </w:r>
          </w:del>
        </w:p>
        <w:p w14:paraId="3E05C5CF" w14:textId="4CDB9CFB" w:rsidR="00B130A9" w:rsidDel="00384C68" w:rsidRDefault="00B130A9">
          <w:pPr>
            <w:pStyle w:val="TOC1"/>
            <w:rPr>
              <w:del w:id="189" w:author="Jonathan Leipold - BDAE Gruppe" w:date="2023-10-29T10:17:00Z"/>
              <w:rFonts w:eastAsiaTheme="minorEastAsia"/>
              <w:noProof/>
              <w:color w:val="auto"/>
              <w:kern w:val="2"/>
              <w:lang w:val="en-GB" w:eastAsia="en-GB"/>
              <w14:ligatures w14:val="standardContextual"/>
            </w:rPr>
          </w:pPr>
          <w:del w:id="190" w:author="Jonathan Leipold - BDAE Gruppe" w:date="2023-10-29T10:17:00Z">
            <w:r w:rsidRPr="00384C68" w:rsidDel="00384C68">
              <w:rPr>
                <w:rStyle w:val="Hyperlink"/>
                <w:noProof/>
                <w:lang w:val="en-GB"/>
              </w:rPr>
              <w:delText>III.</w:delText>
            </w:r>
            <w:r w:rsidDel="00384C68">
              <w:rPr>
                <w:rFonts w:eastAsiaTheme="minorEastAsia"/>
                <w:noProof/>
                <w:color w:val="auto"/>
                <w:kern w:val="2"/>
                <w:lang w:val="en-GB" w:eastAsia="en-GB"/>
                <w14:ligatures w14:val="standardContextual"/>
              </w:rPr>
              <w:tab/>
            </w:r>
            <w:r w:rsidRPr="00384C68" w:rsidDel="00384C68">
              <w:rPr>
                <w:rStyle w:val="Hyperlink"/>
                <w:noProof/>
                <w:lang w:val="en-GB"/>
              </w:rPr>
              <w:delText>Modelling</w:delText>
            </w:r>
            <w:r w:rsidDel="00384C68">
              <w:rPr>
                <w:noProof/>
                <w:webHidden/>
              </w:rPr>
              <w:tab/>
              <w:delText>27</w:delText>
            </w:r>
          </w:del>
        </w:p>
        <w:p w14:paraId="7E82664B" w14:textId="5E147DD4" w:rsidR="00B130A9" w:rsidDel="00384C68" w:rsidRDefault="00B130A9">
          <w:pPr>
            <w:pStyle w:val="TOC2"/>
            <w:tabs>
              <w:tab w:val="right" w:leader="dot" w:pos="8296"/>
            </w:tabs>
            <w:rPr>
              <w:del w:id="191" w:author="Jonathan Leipold - BDAE Gruppe" w:date="2023-10-29T10:17:00Z"/>
              <w:rFonts w:eastAsiaTheme="minorEastAsia"/>
              <w:noProof/>
              <w:color w:val="auto"/>
              <w:kern w:val="2"/>
              <w:lang w:val="en-GB" w:eastAsia="en-GB"/>
              <w14:ligatures w14:val="standardContextual"/>
            </w:rPr>
          </w:pPr>
          <w:del w:id="192" w:author="Jonathan Leipold - BDAE Gruppe" w:date="2023-10-29T10:17:00Z">
            <w:r w:rsidRPr="00384C68" w:rsidDel="00384C68">
              <w:rPr>
                <w:rStyle w:val="Hyperlink"/>
                <w:noProof/>
              </w:rPr>
              <w:delText>Model choice and optimization</w:delText>
            </w:r>
            <w:r w:rsidDel="00384C68">
              <w:rPr>
                <w:noProof/>
                <w:webHidden/>
              </w:rPr>
              <w:tab/>
              <w:delText>27</w:delText>
            </w:r>
          </w:del>
        </w:p>
        <w:p w14:paraId="6B9B521D" w14:textId="639845D9" w:rsidR="00B130A9" w:rsidDel="00384C68" w:rsidRDefault="00B130A9">
          <w:pPr>
            <w:pStyle w:val="TOC1"/>
            <w:rPr>
              <w:del w:id="193" w:author="Jonathan Leipold - BDAE Gruppe" w:date="2023-10-29T10:17:00Z"/>
              <w:rFonts w:eastAsiaTheme="minorEastAsia"/>
              <w:noProof/>
              <w:color w:val="auto"/>
              <w:kern w:val="2"/>
              <w:lang w:val="en-GB" w:eastAsia="en-GB"/>
              <w14:ligatures w14:val="standardContextual"/>
            </w:rPr>
          </w:pPr>
          <w:del w:id="194" w:author="Jonathan Leipold - BDAE Gruppe" w:date="2023-10-29T10:17:00Z">
            <w:r w:rsidRPr="00384C68" w:rsidDel="00384C68">
              <w:rPr>
                <w:rStyle w:val="Hyperlink"/>
                <w:noProof/>
                <w:lang w:val="en-GB"/>
              </w:rPr>
              <w:delText>III.2 Churn prediction modelling</w:delText>
            </w:r>
            <w:r w:rsidDel="00384C68">
              <w:rPr>
                <w:noProof/>
                <w:webHidden/>
              </w:rPr>
              <w:tab/>
              <w:delText>28</w:delText>
            </w:r>
          </w:del>
        </w:p>
        <w:p w14:paraId="40AA20F1" w14:textId="5EB6A9A6" w:rsidR="00B130A9" w:rsidDel="00384C68" w:rsidRDefault="00B130A9">
          <w:pPr>
            <w:pStyle w:val="TOC2"/>
            <w:tabs>
              <w:tab w:val="right" w:leader="dot" w:pos="8296"/>
            </w:tabs>
            <w:rPr>
              <w:del w:id="195" w:author="Jonathan Leipold - BDAE Gruppe" w:date="2023-10-29T10:17:00Z"/>
              <w:rFonts w:eastAsiaTheme="minorEastAsia"/>
              <w:noProof/>
              <w:color w:val="auto"/>
              <w:kern w:val="2"/>
              <w:lang w:val="en-GB" w:eastAsia="en-GB"/>
              <w14:ligatures w14:val="standardContextual"/>
            </w:rPr>
          </w:pPr>
          <w:del w:id="196" w:author="Jonathan Leipold - BDAE Gruppe" w:date="2023-10-29T10:17:00Z">
            <w:r w:rsidRPr="00384C68" w:rsidDel="00384C68">
              <w:rPr>
                <w:rStyle w:val="Hyperlink"/>
                <w:noProof/>
                <w:lang w:val="en-GB"/>
              </w:rPr>
              <w:delText>III.2.1 Classification of the problem</w:delText>
            </w:r>
            <w:r w:rsidDel="00384C68">
              <w:rPr>
                <w:noProof/>
                <w:webHidden/>
              </w:rPr>
              <w:tab/>
              <w:delText>28</w:delText>
            </w:r>
          </w:del>
        </w:p>
        <w:p w14:paraId="59BE8182" w14:textId="03B1397B" w:rsidR="00B130A9" w:rsidDel="00384C68" w:rsidRDefault="00B130A9">
          <w:pPr>
            <w:pStyle w:val="TOC2"/>
            <w:tabs>
              <w:tab w:val="right" w:leader="dot" w:pos="8296"/>
            </w:tabs>
            <w:rPr>
              <w:del w:id="197" w:author="Jonathan Leipold - BDAE Gruppe" w:date="2023-10-29T10:17:00Z"/>
              <w:rFonts w:eastAsiaTheme="minorEastAsia"/>
              <w:noProof/>
              <w:color w:val="auto"/>
              <w:kern w:val="2"/>
              <w:lang w:val="en-GB" w:eastAsia="en-GB"/>
              <w14:ligatures w14:val="standardContextual"/>
            </w:rPr>
          </w:pPr>
          <w:del w:id="198" w:author="Jonathan Leipold - BDAE Gruppe" w:date="2023-10-29T10:17:00Z">
            <w:r w:rsidRPr="00384C68" w:rsidDel="00384C68">
              <w:rPr>
                <w:rStyle w:val="Hyperlink"/>
                <w:noProof/>
                <w:lang w:val="en-GB"/>
              </w:rPr>
              <w:delText>II.2.2 Model choice and optimization</w:delText>
            </w:r>
            <w:r w:rsidDel="00384C68">
              <w:rPr>
                <w:noProof/>
                <w:webHidden/>
              </w:rPr>
              <w:tab/>
              <w:delText>29</w:delText>
            </w:r>
          </w:del>
        </w:p>
        <w:p w14:paraId="7C7B4EC2" w14:textId="4FAB1446" w:rsidR="00B130A9" w:rsidDel="00384C68" w:rsidRDefault="00B130A9">
          <w:pPr>
            <w:pStyle w:val="TOC2"/>
            <w:tabs>
              <w:tab w:val="right" w:leader="dot" w:pos="8296"/>
            </w:tabs>
            <w:rPr>
              <w:del w:id="199" w:author="Jonathan Leipold - BDAE Gruppe" w:date="2023-10-29T10:17:00Z"/>
              <w:rFonts w:eastAsiaTheme="minorEastAsia"/>
              <w:noProof/>
              <w:color w:val="auto"/>
              <w:kern w:val="2"/>
              <w:lang w:val="en-GB" w:eastAsia="en-GB"/>
              <w14:ligatures w14:val="standardContextual"/>
            </w:rPr>
          </w:pPr>
          <w:del w:id="200" w:author="Jonathan Leipold - BDAE Gruppe" w:date="2023-10-29T10:17:00Z">
            <w:r w:rsidRPr="00384C68" w:rsidDel="00384C68">
              <w:rPr>
                <w:rStyle w:val="Hyperlink"/>
                <w:noProof/>
                <w:lang w:val="en-GB"/>
              </w:rPr>
              <w:delText>Model choice and optimization</w:delText>
            </w:r>
            <w:r w:rsidDel="00384C68">
              <w:rPr>
                <w:noProof/>
                <w:webHidden/>
              </w:rPr>
              <w:tab/>
              <w:delText>31</w:delText>
            </w:r>
          </w:del>
        </w:p>
        <w:p w14:paraId="21897651" w14:textId="22D877C2" w:rsidR="00B130A9" w:rsidDel="00384C68" w:rsidRDefault="00B130A9">
          <w:pPr>
            <w:pStyle w:val="TOC2"/>
            <w:tabs>
              <w:tab w:val="right" w:leader="dot" w:pos="8296"/>
            </w:tabs>
            <w:rPr>
              <w:del w:id="201" w:author="Jonathan Leipold - BDAE Gruppe" w:date="2023-10-29T10:17:00Z"/>
              <w:rFonts w:eastAsiaTheme="minorEastAsia"/>
              <w:noProof/>
              <w:color w:val="auto"/>
              <w:kern w:val="2"/>
              <w:lang w:val="en-GB" w:eastAsia="en-GB"/>
              <w14:ligatures w14:val="standardContextual"/>
            </w:rPr>
          </w:pPr>
          <w:del w:id="202" w:author="Jonathan Leipold - BDAE Gruppe" w:date="2023-10-29T10:17:00Z">
            <w:r w:rsidRPr="00384C68" w:rsidDel="00384C68">
              <w:rPr>
                <w:rStyle w:val="Hyperlink"/>
                <w:noProof/>
              </w:rPr>
              <w:delText>Interpretation of results</w:delText>
            </w:r>
            <w:r w:rsidDel="00384C68">
              <w:rPr>
                <w:noProof/>
                <w:webHidden/>
              </w:rPr>
              <w:tab/>
              <w:delText>31</w:delText>
            </w:r>
          </w:del>
        </w:p>
        <w:p w14:paraId="318CD56C" w14:textId="34D038C0" w:rsidR="00B130A9" w:rsidDel="00384C68" w:rsidRDefault="00B130A9">
          <w:pPr>
            <w:pStyle w:val="TOC1"/>
            <w:rPr>
              <w:del w:id="203" w:author="Jonathan Leipold - BDAE Gruppe" w:date="2023-10-29T10:17:00Z"/>
              <w:rFonts w:eastAsiaTheme="minorEastAsia"/>
              <w:noProof/>
              <w:color w:val="auto"/>
              <w:kern w:val="2"/>
              <w:lang w:val="en-GB" w:eastAsia="en-GB"/>
              <w14:ligatures w14:val="standardContextual"/>
            </w:rPr>
          </w:pPr>
          <w:del w:id="204" w:author="Jonathan Leipold - BDAE Gruppe" w:date="2023-10-29T10:17:00Z">
            <w:r w:rsidRPr="00384C68" w:rsidDel="00384C68">
              <w:rPr>
                <w:rStyle w:val="Hyperlink"/>
                <w:noProof/>
                <w:lang w:val="en-GB"/>
              </w:rPr>
              <w:delText>IV.</w:delText>
            </w:r>
            <w:r w:rsidDel="00384C68">
              <w:rPr>
                <w:rFonts w:eastAsiaTheme="minorEastAsia"/>
                <w:noProof/>
                <w:color w:val="auto"/>
                <w:kern w:val="2"/>
                <w:lang w:val="en-GB" w:eastAsia="en-GB"/>
                <w14:ligatures w14:val="standardContextual"/>
              </w:rPr>
              <w:tab/>
            </w:r>
            <w:r w:rsidRPr="00384C68" w:rsidDel="00384C68">
              <w:rPr>
                <w:rStyle w:val="Hyperlink"/>
                <w:noProof/>
                <w:lang w:val="en-GB"/>
              </w:rPr>
              <w:delText>Conclusions</w:delText>
            </w:r>
            <w:r w:rsidDel="00384C68">
              <w:rPr>
                <w:noProof/>
                <w:webHidden/>
              </w:rPr>
              <w:tab/>
              <w:delText>33</w:delText>
            </w:r>
          </w:del>
        </w:p>
        <w:p w14:paraId="02E45B77" w14:textId="1F00BFD5" w:rsidR="00B130A9" w:rsidDel="00384C68" w:rsidRDefault="00B130A9">
          <w:pPr>
            <w:pStyle w:val="TOC2"/>
            <w:tabs>
              <w:tab w:val="right" w:leader="dot" w:pos="8296"/>
            </w:tabs>
            <w:rPr>
              <w:del w:id="205" w:author="Jonathan Leipold - BDAE Gruppe" w:date="2023-10-29T10:17:00Z"/>
              <w:rFonts w:eastAsiaTheme="minorEastAsia"/>
              <w:noProof/>
              <w:color w:val="auto"/>
              <w:kern w:val="2"/>
              <w:lang w:val="en-GB" w:eastAsia="en-GB"/>
              <w14:ligatures w14:val="standardContextual"/>
            </w:rPr>
          </w:pPr>
          <w:del w:id="206" w:author="Jonathan Leipold - BDAE Gruppe" w:date="2023-10-29T10:17:00Z">
            <w:r w:rsidRPr="00384C68" w:rsidDel="00384C68">
              <w:rPr>
                <w:rStyle w:val="Hyperlink"/>
                <w:noProof/>
              </w:rPr>
              <w:delText>challenges</w:delText>
            </w:r>
            <w:r w:rsidDel="00384C68">
              <w:rPr>
                <w:noProof/>
                <w:webHidden/>
              </w:rPr>
              <w:tab/>
              <w:delText>33</w:delText>
            </w:r>
          </w:del>
        </w:p>
        <w:p w14:paraId="0D95A5CC" w14:textId="24FBB311" w:rsidR="00B130A9" w:rsidDel="00384C68" w:rsidRDefault="00B130A9">
          <w:pPr>
            <w:pStyle w:val="TOC2"/>
            <w:tabs>
              <w:tab w:val="right" w:leader="dot" w:pos="8296"/>
            </w:tabs>
            <w:rPr>
              <w:del w:id="207" w:author="Jonathan Leipold - BDAE Gruppe" w:date="2023-10-29T10:17:00Z"/>
              <w:rFonts w:eastAsiaTheme="minorEastAsia"/>
              <w:noProof/>
              <w:color w:val="auto"/>
              <w:kern w:val="2"/>
              <w:lang w:val="en-GB" w:eastAsia="en-GB"/>
              <w14:ligatures w14:val="standardContextual"/>
            </w:rPr>
          </w:pPr>
          <w:del w:id="208" w:author="Jonathan Leipold - BDAE Gruppe" w:date="2023-10-29T10:17:00Z">
            <w:r w:rsidRPr="00384C68" w:rsidDel="00384C68">
              <w:rPr>
                <w:rStyle w:val="Hyperlink"/>
                <w:noProof/>
              </w:rPr>
              <w:delText>Report</w:delText>
            </w:r>
            <w:r w:rsidDel="00384C68">
              <w:rPr>
                <w:noProof/>
                <w:webHidden/>
              </w:rPr>
              <w:tab/>
              <w:delText>34</w:delText>
            </w:r>
          </w:del>
        </w:p>
        <w:p w14:paraId="4106341D" w14:textId="2C83B23B" w:rsidR="00B130A9" w:rsidDel="00384C68" w:rsidRDefault="00B130A9">
          <w:pPr>
            <w:pStyle w:val="TOC2"/>
            <w:tabs>
              <w:tab w:val="right" w:leader="dot" w:pos="8296"/>
            </w:tabs>
            <w:rPr>
              <w:del w:id="209" w:author="Jonathan Leipold - BDAE Gruppe" w:date="2023-10-29T10:17:00Z"/>
              <w:rFonts w:eastAsiaTheme="minorEastAsia"/>
              <w:noProof/>
              <w:color w:val="auto"/>
              <w:kern w:val="2"/>
              <w:lang w:val="en-GB" w:eastAsia="en-GB"/>
              <w14:ligatures w14:val="standardContextual"/>
            </w:rPr>
          </w:pPr>
          <w:del w:id="210" w:author="Jonathan Leipold - BDAE Gruppe" w:date="2023-10-29T10:17:00Z">
            <w:r w:rsidRPr="00384C68" w:rsidDel="00384C68">
              <w:rPr>
                <w:rStyle w:val="Hyperlink"/>
                <w:noProof/>
              </w:rPr>
              <w:delText>further steps</w:delText>
            </w:r>
            <w:r w:rsidDel="00384C68">
              <w:rPr>
                <w:noProof/>
                <w:webHidden/>
              </w:rPr>
              <w:tab/>
              <w:delText>34</w:delText>
            </w:r>
          </w:del>
        </w:p>
        <w:p w14:paraId="260A2570" w14:textId="52BBB218" w:rsidR="00B130A9" w:rsidDel="00384C68" w:rsidRDefault="00B130A9">
          <w:pPr>
            <w:pStyle w:val="TOC1"/>
            <w:rPr>
              <w:del w:id="211" w:author="Jonathan Leipold - BDAE Gruppe" w:date="2023-10-29T10:17:00Z"/>
              <w:rFonts w:eastAsiaTheme="minorEastAsia"/>
              <w:noProof/>
              <w:color w:val="auto"/>
              <w:kern w:val="2"/>
              <w:lang w:val="en-GB" w:eastAsia="en-GB"/>
              <w14:ligatures w14:val="standardContextual"/>
            </w:rPr>
          </w:pPr>
          <w:del w:id="212" w:author="Jonathan Leipold - BDAE Gruppe" w:date="2023-10-29T10:17:00Z">
            <w:r w:rsidRPr="00384C68" w:rsidDel="00384C68">
              <w:rPr>
                <w:rStyle w:val="Hyperlink"/>
                <w:noProof/>
              </w:rPr>
              <w:delText>Bibliography</w:delText>
            </w:r>
            <w:r w:rsidDel="00384C68">
              <w:rPr>
                <w:noProof/>
                <w:webHidden/>
              </w:rPr>
              <w:tab/>
              <w:delText>34</w:delText>
            </w:r>
          </w:del>
        </w:p>
        <w:p w14:paraId="6E4AF88D" w14:textId="5F193290" w:rsidR="00B130A9" w:rsidDel="00384C68" w:rsidRDefault="00B130A9">
          <w:pPr>
            <w:pStyle w:val="TOC1"/>
            <w:rPr>
              <w:del w:id="213" w:author="Jonathan Leipold - BDAE Gruppe" w:date="2023-10-29T10:17:00Z"/>
              <w:rFonts w:eastAsiaTheme="minorEastAsia"/>
              <w:noProof/>
              <w:color w:val="auto"/>
              <w:kern w:val="2"/>
              <w:lang w:val="en-GB" w:eastAsia="en-GB"/>
              <w14:ligatures w14:val="standardContextual"/>
            </w:rPr>
          </w:pPr>
          <w:del w:id="214" w:author="Jonathan Leipold - BDAE Gruppe" w:date="2023-10-29T10:17:00Z">
            <w:r w:rsidRPr="00384C68" w:rsidDel="00384C68">
              <w:rPr>
                <w:rStyle w:val="Hyperlink"/>
                <w:noProof/>
              </w:rPr>
              <w:delText>Appendices</w:delText>
            </w:r>
            <w:r w:rsidDel="00384C68">
              <w:rPr>
                <w:noProof/>
                <w:webHidden/>
              </w:rPr>
              <w:tab/>
              <w:delText>35</w:delText>
            </w:r>
          </w:del>
        </w:p>
        <w:p w14:paraId="02111577" w14:textId="150A2016" w:rsidR="00B130A9" w:rsidRDefault="00B130A9">
          <w:pPr>
            <w:rPr>
              <w:ins w:id="215" w:author="Jonathan Leipold - BDAE Gruppe" w:date="2023-10-29T09:07:00Z"/>
            </w:rPr>
          </w:pPr>
          <w:ins w:id="216" w:author="Jonathan Leipold - BDAE Gruppe" w:date="2023-10-29T09:07:00Z">
            <w:r>
              <w:rPr>
                <w:b/>
                <w:bCs/>
              </w:rPr>
              <w:fldChar w:fldCharType="end"/>
            </w:r>
          </w:ins>
        </w:p>
      </w:sdtContent>
    </w:sdt>
    <w:p w14:paraId="5EBDE00B" w14:textId="3537F5A9" w:rsidR="00266D3B" w:rsidRDefault="00266D3B">
      <w:pPr>
        <w:rPr>
          <w:ins w:id="217" w:author="Jonathan Leipold - BDAE Gruppe" w:date="2023-10-25T19:36:00Z"/>
          <w:lang w:bidi="de-DE"/>
        </w:rPr>
      </w:pPr>
    </w:p>
    <w:p w14:paraId="71BBE74A" w14:textId="77777777" w:rsidR="00C6554A" w:rsidRPr="00992CCF" w:rsidRDefault="00034E84" w:rsidP="009F1F03">
      <w:pPr>
        <w:pStyle w:val="Heading1"/>
        <w:numPr>
          <w:ilvl w:val="0"/>
          <w:numId w:val="20"/>
        </w:numPr>
        <w:rPr>
          <w:sz w:val="28"/>
          <w:szCs w:val="28"/>
        </w:rPr>
      </w:pPr>
      <w:bookmarkStart w:id="218" w:name="_Toc148803214"/>
      <w:bookmarkStart w:id="219" w:name="_Toc149860673"/>
      <w:proofErr w:type="spellStart"/>
      <w:r w:rsidRPr="079F9594">
        <w:rPr>
          <w:sz w:val="28"/>
          <w:szCs w:val="28"/>
        </w:rPr>
        <w:t>Introduction</w:t>
      </w:r>
      <w:bookmarkEnd w:id="218"/>
      <w:bookmarkEnd w:id="219"/>
      <w:proofErr w:type="spellEnd"/>
    </w:p>
    <w:p w14:paraId="3E9AB4BF" w14:textId="6A87AA5B" w:rsidR="00265F2A" w:rsidDel="006F6CC4" w:rsidRDefault="00265F2A" w:rsidP="00265F2A"/>
    <w:p w14:paraId="62205C43" w14:textId="20412A35" w:rsidR="00265F2A" w:rsidRPr="003519AA" w:rsidRDefault="00265F2A">
      <w:pPr>
        <w:pStyle w:val="Heading2"/>
        <w:rPr>
          <w:lang w:val="en-GB"/>
        </w:rPr>
        <w:pPrChange w:id="220" w:author="Gastbenutzer" w:date="2023-10-29T08:19:00Z">
          <w:pPr>
            <w:pStyle w:val="ListBullet"/>
            <w:numPr>
              <w:numId w:val="0"/>
            </w:numPr>
            <w:tabs>
              <w:tab w:val="clear" w:pos="360"/>
            </w:tabs>
            <w:ind w:left="0" w:firstLine="0"/>
          </w:pPr>
        </w:pPrChange>
      </w:pPr>
      <w:bookmarkStart w:id="221" w:name="_Toc149860674"/>
      <w:r w:rsidRPr="38A32F5D">
        <w:rPr>
          <w:lang w:val="en-GB"/>
        </w:rPr>
        <w:t xml:space="preserve">About the </w:t>
      </w:r>
      <w:r w:rsidRPr="006F5D4E">
        <w:rPr>
          <w:lang w:val="en-GB"/>
        </w:rPr>
        <w:t>company and the product</w:t>
      </w:r>
      <w:bookmarkEnd w:id="221"/>
    </w:p>
    <w:p w14:paraId="0E805F18" w14:textId="77777777" w:rsidR="00265F2A" w:rsidRPr="00992CCF" w:rsidRDefault="00D03A21" w:rsidP="0086368F">
      <w:pPr>
        <w:rPr>
          <w:szCs w:val="20"/>
          <w:lang w:val="en-GB"/>
        </w:rPr>
      </w:pPr>
      <w:r>
        <w:rPr>
          <w:sz w:val="22"/>
        </w:rPr>
        <w:fldChar w:fldCharType="begin"/>
      </w:r>
      <w:r w:rsidRPr="00D03A21">
        <w:rPr>
          <w:lang w:val="en-GB"/>
          <w:rPrChange w:id="222" w:author="Jonathan Leipold - BDAE Gruppe" w:date="2023-10-20T01:36:00Z">
            <w:rPr/>
          </w:rPrChange>
        </w:rPr>
        <w:instrText>HYPERLINK "https://www.bdae.com/en/bdae-group/about-bdae-group"</w:instrText>
      </w:r>
      <w:r>
        <w:rPr>
          <w:sz w:val="22"/>
        </w:rPr>
      </w:r>
      <w:r>
        <w:rPr>
          <w:sz w:val="22"/>
        </w:rPr>
        <w:fldChar w:fldCharType="separate"/>
      </w:r>
      <w:r w:rsidR="00B720EB" w:rsidRPr="00992CCF">
        <w:rPr>
          <w:szCs w:val="20"/>
          <w:lang w:val="en-GB"/>
        </w:rPr>
        <w:t>BDAE</w:t>
      </w:r>
      <w:r>
        <w:rPr>
          <w:szCs w:val="20"/>
          <w:lang w:val="en-GB"/>
        </w:rPr>
        <w:fldChar w:fldCharType="end"/>
      </w:r>
      <w:r w:rsidR="006324E0" w:rsidRPr="00992CCF">
        <w:rPr>
          <w:szCs w:val="20"/>
          <w:lang w:val="en-GB"/>
        </w:rPr>
        <w:t xml:space="preserve"> is a s</w:t>
      </w:r>
      <w:r w:rsidR="00B720EB" w:rsidRPr="00992CCF">
        <w:rPr>
          <w:szCs w:val="20"/>
          <w:lang w:val="en-GB"/>
        </w:rPr>
        <w:t xml:space="preserve">pecialist </w:t>
      </w:r>
      <w:r w:rsidR="00265F2A" w:rsidRPr="00992CCF">
        <w:rPr>
          <w:szCs w:val="20"/>
          <w:lang w:val="en-GB"/>
        </w:rPr>
        <w:t>for</w:t>
      </w:r>
      <w:r w:rsidR="00B720EB" w:rsidRPr="00992CCF">
        <w:rPr>
          <w:szCs w:val="20"/>
          <w:lang w:val="en-GB"/>
        </w:rPr>
        <w:t xml:space="preserve"> international health insurance products</w:t>
      </w:r>
      <w:r w:rsidR="00265F2A" w:rsidRPr="00992CCF">
        <w:rPr>
          <w:szCs w:val="20"/>
          <w:lang w:val="en-GB"/>
        </w:rPr>
        <w:t>. It is an i</w:t>
      </w:r>
      <w:r w:rsidR="00B720EB" w:rsidRPr="00992CCF">
        <w:rPr>
          <w:szCs w:val="20"/>
          <w:lang w:val="en-GB"/>
        </w:rPr>
        <w:t xml:space="preserve">nsurance </w:t>
      </w:r>
      <w:r w:rsidR="00265F2A" w:rsidRPr="00992CCF">
        <w:rPr>
          <w:szCs w:val="20"/>
          <w:lang w:val="en-GB"/>
        </w:rPr>
        <w:t>b</w:t>
      </w:r>
      <w:r w:rsidR="00B720EB" w:rsidRPr="00992CCF">
        <w:rPr>
          <w:szCs w:val="20"/>
          <w:lang w:val="en-GB"/>
        </w:rPr>
        <w:t xml:space="preserve">roker in </w:t>
      </w:r>
      <w:r w:rsidR="00265F2A" w:rsidRPr="00992CCF">
        <w:rPr>
          <w:szCs w:val="20"/>
          <w:lang w:val="en-GB"/>
        </w:rPr>
        <w:t>c</w:t>
      </w:r>
      <w:r w:rsidR="00B720EB" w:rsidRPr="00992CCF">
        <w:rPr>
          <w:szCs w:val="20"/>
          <w:lang w:val="en-GB"/>
        </w:rPr>
        <w:t>o</w:t>
      </w:r>
      <w:r w:rsidR="00265F2A" w:rsidRPr="00992CCF">
        <w:rPr>
          <w:szCs w:val="20"/>
          <w:lang w:val="en-GB"/>
        </w:rPr>
        <w:t>-w</w:t>
      </w:r>
      <w:r w:rsidR="00B720EB" w:rsidRPr="00992CCF">
        <w:rPr>
          <w:szCs w:val="20"/>
          <w:lang w:val="en-GB"/>
        </w:rPr>
        <w:t>ork</w:t>
      </w:r>
      <w:r w:rsidR="00265F2A" w:rsidRPr="00992CCF">
        <w:rPr>
          <w:szCs w:val="20"/>
          <w:lang w:val="en-GB"/>
        </w:rPr>
        <w:t>ing</w:t>
      </w:r>
      <w:r w:rsidR="00B720EB" w:rsidRPr="00992CCF">
        <w:rPr>
          <w:szCs w:val="20"/>
          <w:lang w:val="en-GB"/>
        </w:rPr>
        <w:t xml:space="preserve"> with </w:t>
      </w:r>
      <w:r w:rsidR="00265F2A" w:rsidRPr="00992CCF">
        <w:rPr>
          <w:szCs w:val="20"/>
          <w:lang w:val="en-GB"/>
        </w:rPr>
        <w:t xml:space="preserve">the </w:t>
      </w:r>
      <w:r w:rsidR="00B720EB" w:rsidRPr="00992CCF">
        <w:rPr>
          <w:szCs w:val="20"/>
          <w:lang w:val="en-GB"/>
        </w:rPr>
        <w:t>big health insurance companies</w:t>
      </w:r>
      <w:r w:rsidR="00265F2A" w:rsidRPr="00992CCF">
        <w:rPr>
          <w:szCs w:val="20"/>
          <w:lang w:val="en-GB"/>
        </w:rPr>
        <w:t>. BDAE has its’ o</w:t>
      </w:r>
      <w:r w:rsidR="00B720EB" w:rsidRPr="00992CCF">
        <w:rPr>
          <w:szCs w:val="20"/>
          <w:lang w:val="en-GB"/>
        </w:rPr>
        <w:t>wn sales &amp; product development</w:t>
      </w:r>
      <w:r w:rsidR="00265F2A" w:rsidRPr="00992CCF">
        <w:rPr>
          <w:szCs w:val="20"/>
          <w:lang w:val="en-GB"/>
        </w:rPr>
        <w:t xml:space="preserve"> as well as </w:t>
      </w:r>
      <w:r w:rsidR="00B720EB" w:rsidRPr="00992CCF">
        <w:rPr>
          <w:szCs w:val="20"/>
          <w:lang w:val="en-GB"/>
        </w:rPr>
        <w:t>claims handling service</w:t>
      </w:r>
      <w:r w:rsidR="00265F2A" w:rsidRPr="00992CCF">
        <w:rPr>
          <w:szCs w:val="20"/>
          <w:lang w:val="en-GB"/>
        </w:rPr>
        <w:t>. Main target group are expatriates with the longer international assignments (from at least 1 year).</w:t>
      </w:r>
    </w:p>
    <w:p w14:paraId="5DA9891F" w14:textId="2049062C" w:rsidR="008379B6" w:rsidRPr="00992CCF" w:rsidRDefault="002D65B2" w:rsidP="0086368F">
      <w:pPr>
        <w:rPr>
          <w:szCs w:val="20"/>
          <w:lang w:val="en-GB"/>
        </w:rPr>
      </w:pPr>
      <w:r w:rsidRPr="079F9594">
        <w:rPr>
          <w:szCs w:val="20"/>
          <w:lang w:val="en-GB"/>
        </w:rPr>
        <w:t xml:space="preserve">The </w:t>
      </w:r>
      <w:r w:rsidR="079F9594" w:rsidRPr="079F9594">
        <w:rPr>
          <w:szCs w:val="20"/>
          <w:lang w:val="en-GB"/>
        </w:rPr>
        <w:t>company</w:t>
      </w:r>
      <w:r w:rsidR="0086368F" w:rsidRPr="079F9594">
        <w:rPr>
          <w:szCs w:val="20"/>
          <w:lang w:val="en-GB"/>
        </w:rPr>
        <w:t xml:space="preserve"> offers own health insurance products. There are several products depending on</w:t>
      </w:r>
      <w:r w:rsidR="005D06A9" w:rsidRPr="079F9594">
        <w:rPr>
          <w:szCs w:val="20"/>
          <w:lang w:val="en-GB"/>
        </w:rPr>
        <w:t xml:space="preserve"> multiple factors like the insurance </w:t>
      </w:r>
      <w:proofErr w:type="gramStart"/>
      <w:r w:rsidR="005D06A9" w:rsidRPr="079F9594">
        <w:rPr>
          <w:szCs w:val="20"/>
          <w:lang w:val="en-GB"/>
        </w:rPr>
        <w:t>time period</w:t>
      </w:r>
      <w:proofErr w:type="gramEnd"/>
      <w:r w:rsidR="005D06A9" w:rsidRPr="079F9594">
        <w:rPr>
          <w:szCs w:val="20"/>
          <w:lang w:val="en-GB"/>
        </w:rPr>
        <w:t>, home country and</w:t>
      </w:r>
      <w:r w:rsidR="0086368F" w:rsidRPr="079F9594">
        <w:rPr>
          <w:szCs w:val="20"/>
          <w:lang w:val="en-GB"/>
        </w:rPr>
        <w:t xml:space="preserve"> the area where the insured country of stay is situated. For this project </w:t>
      </w:r>
      <w:r w:rsidR="64551720" w:rsidRPr="079F9594">
        <w:rPr>
          <w:szCs w:val="20"/>
          <w:lang w:val="en-GB"/>
        </w:rPr>
        <w:t xml:space="preserve">it was </w:t>
      </w:r>
      <w:r w:rsidR="005D06A9" w:rsidRPr="079F9594">
        <w:rPr>
          <w:szCs w:val="20"/>
          <w:lang w:val="en-GB"/>
        </w:rPr>
        <w:t xml:space="preserve">initially decided on </w:t>
      </w:r>
      <w:r w:rsidR="470E61D5" w:rsidRPr="079F9594">
        <w:rPr>
          <w:szCs w:val="20"/>
          <w:lang w:val="en-GB"/>
        </w:rPr>
        <w:t xml:space="preserve">considering </w:t>
      </w:r>
      <w:r w:rsidR="5D64071A" w:rsidRPr="079F9594">
        <w:rPr>
          <w:szCs w:val="20"/>
          <w:lang w:val="en-GB"/>
        </w:rPr>
        <w:t>only one</w:t>
      </w:r>
      <w:r w:rsidR="0086368F" w:rsidRPr="079F9594">
        <w:rPr>
          <w:szCs w:val="20"/>
          <w:lang w:val="en-GB"/>
        </w:rPr>
        <w:t xml:space="preserve"> product (insurance type) to reduce the complexity. The product price is a premium amount which is paid by a client on a monthly, quarterly or a yearly basis. </w:t>
      </w:r>
    </w:p>
    <w:p w14:paraId="64D3C73B" w14:textId="3DAEBFEE" w:rsidR="0086368F" w:rsidRPr="00992CCF" w:rsidRDefault="71B6AFAE" w:rsidP="0086368F">
      <w:pPr>
        <w:pStyle w:val="Heading2"/>
        <w:rPr>
          <w:sz w:val="22"/>
          <w:lang w:val="en-GB"/>
        </w:rPr>
      </w:pPr>
      <w:bookmarkStart w:id="223" w:name="_Toc148803215"/>
      <w:bookmarkStart w:id="224" w:name="_Toc149860675"/>
      <w:ins w:id="225" w:author="Gastbenutzer" w:date="2023-10-21T20:54:00Z">
        <w:r w:rsidRPr="38A32F5D">
          <w:rPr>
            <w:lang w:val="en-GB"/>
            <w:rPrChange w:id="226" w:author="Gastbenutzer" w:date="2023-10-29T08:19:00Z">
              <w:rPr>
                <w:sz w:val="22"/>
                <w:lang w:val="en-GB"/>
              </w:rPr>
            </w:rPrChange>
          </w:rPr>
          <w:t>B</w:t>
        </w:r>
      </w:ins>
      <w:del w:id="227" w:author="Gastbenutzer" w:date="2023-10-21T20:54:00Z">
        <w:r w:rsidR="0086368F" w:rsidRPr="38A32F5D">
          <w:rPr>
            <w:lang w:val="en-GB"/>
            <w:rPrChange w:id="228" w:author="Gastbenutzer" w:date="2023-10-29T08:19:00Z">
              <w:rPr>
                <w:sz w:val="22"/>
                <w:lang w:val="en-GB"/>
              </w:rPr>
            </w:rPrChange>
          </w:rPr>
          <w:delText>b</w:delText>
        </w:r>
      </w:del>
      <w:r w:rsidR="0086368F" w:rsidRPr="38A32F5D">
        <w:rPr>
          <w:lang w:val="en-GB"/>
          <w:rPrChange w:id="229" w:author="Gastbenutzer" w:date="2023-10-29T08:19:00Z">
            <w:rPr>
              <w:sz w:val="22"/>
              <w:lang w:val="en-GB"/>
            </w:rPr>
          </w:rPrChange>
        </w:rPr>
        <w:t>ackground</w:t>
      </w:r>
      <w:bookmarkEnd w:id="223"/>
      <w:bookmarkEnd w:id="224"/>
    </w:p>
    <w:p w14:paraId="2B8F14DA" w14:textId="2D70312F" w:rsidR="0082652F" w:rsidRPr="00992CCF" w:rsidRDefault="0082652F" w:rsidP="0082652F">
      <w:pPr>
        <w:rPr>
          <w:szCs w:val="20"/>
          <w:lang w:val="en-GB"/>
        </w:rPr>
      </w:pPr>
      <w:r w:rsidRPr="079F9594">
        <w:rPr>
          <w:szCs w:val="20"/>
          <w:lang w:val="en-GB"/>
        </w:rPr>
        <w:t xml:space="preserve">The sales forecast </w:t>
      </w:r>
      <w:r w:rsidR="005D06A9" w:rsidRPr="079F9594">
        <w:rPr>
          <w:szCs w:val="20"/>
          <w:lang w:val="en-GB"/>
        </w:rPr>
        <w:t xml:space="preserve">is </w:t>
      </w:r>
      <w:r w:rsidRPr="079F9594">
        <w:rPr>
          <w:szCs w:val="20"/>
          <w:lang w:val="en-GB"/>
        </w:rPr>
        <w:t>inevitable for the company. Based on it BDAE takes decisions on new products development and clients’ acquisition to ensure a continuous growth and avoid existential threat.</w:t>
      </w:r>
      <w:r w:rsidR="00382337" w:rsidRPr="079F9594">
        <w:rPr>
          <w:szCs w:val="20"/>
          <w:lang w:val="en-GB"/>
        </w:rPr>
        <w:t xml:space="preserve"> Quick access to forecast by product allows quick decision-making and resources optimization which in turn reduce costs and increase overall profit.</w:t>
      </w:r>
      <w:r w:rsidR="005D06A9" w:rsidRPr="079F9594">
        <w:rPr>
          <w:szCs w:val="20"/>
          <w:lang w:val="en-GB"/>
        </w:rPr>
        <w:t xml:space="preserve"> Churn predictions are not made yet</w:t>
      </w:r>
      <w:r w:rsidR="00382337" w:rsidRPr="079F9594">
        <w:rPr>
          <w:szCs w:val="20"/>
          <w:lang w:val="en-GB"/>
        </w:rPr>
        <w:t xml:space="preserve"> </w:t>
      </w:r>
      <w:r w:rsidR="00627FC9" w:rsidRPr="079F9594">
        <w:rPr>
          <w:szCs w:val="20"/>
          <w:lang w:val="en-GB"/>
        </w:rPr>
        <w:t>and</w:t>
      </w:r>
      <w:r w:rsidR="00444281" w:rsidRPr="079F9594">
        <w:rPr>
          <w:szCs w:val="20"/>
          <w:lang w:val="en-GB"/>
        </w:rPr>
        <w:t xml:space="preserve"> would be a </w:t>
      </w:r>
      <w:r w:rsidR="004E3D42" w:rsidRPr="079F9594">
        <w:rPr>
          <w:szCs w:val="20"/>
          <w:lang w:val="en-GB"/>
        </w:rPr>
        <w:t xml:space="preserve">novelty </w:t>
      </w:r>
      <w:r w:rsidR="00444281" w:rsidRPr="079F9594">
        <w:rPr>
          <w:szCs w:val="20"/>
          <w:lang w:val="en-GB"/>
        </w:rPr>
        <w:t>in the compan</w:t>
      </w:r>
      <w:r w:rsidR="002979DF" w:rsidRPr="079F9594">
        <w:rPr>
          <w:szCs w:val="20"/>
          <w:lang w:val="en-GB"/>
        </w:rPr>
        <w:t>y’s</w:t>
      </w:r>
      <w:r w:rsidR="00444281" w:rsidRPr="079F9594">
        <w:rPr>
          <w:szCs w:val="20"/>
          <w:lang w:val="en-GB"/>
        </w:rPr>
        <w:t xml:space="preserve"> data analysis.</w:t>
      </w:r>
      <w:r w:rsidR="004E7BD3" w:rsidRPr="079F9594">
        <w:rPr>
          <w:szCs w:val="20"/>
          <w:lang w:val="en-GB"/>
        </w:rPr>
        <w:t xml:space="preserve"> In general</w:t>
      </w:r>
      <w:r w:rsidR="079F9594" w:rsidRPr="079F9594">
        <w:rPr>
          <w:szCs w:val="20"/>
          <w:lang w:val="en-GB"/>
        </w:rPr>
        <w:t>,</w:t>
      </w:r>
      <w:r w:rsidR="004E7BD3" w:rsidRPr="079F9594">
        <w:rPr>
          <w:szCs w:val="20"/>
          <w:lang w:val="en-GB"/>
        </w:rPr>
        <w:t xml:space="preserve"> there </w:t>
      </w:r>
      <w:r w:rsidR="007A178A" w:rsidRPr="079F9594">
        <w:rPr>
          <w:szCs w:val="20"/>
          <w:lang w:val="en-GB"/>
        </w:rPr>
        <w:t>is no implementation of python or ML models yet in the business.</w:t>
      </w:r>
      <w:r w:rsidR="00382337" w:rsidRPr="079F9594" w:rsidDel="00444281">
        <w:rPr>
          <w:szCs w:val="20"/>
          <w:lang w:val="en-GB"/>
        </w:rPr>
        <w:t xml:space="preserve"> </w:t>
      </w:r>
      <w:r w:rsidRPr="079F9594">
        <w:rPr>
          <w:szCs w:val="20"/>
          <w:lang w:val="en-GB"/>
        </w:rPr>
        <w:t xml:space="preserve"> </w:t>
      </w:r>
    </w:p>
    <w:p w14:paraId="2B1FB0AF" w14:textId="03D3AA99" w:rsidR="00B22A57" w:rsidRPr="00992CCF" w:rsidRDefault="0082652F" w:rsidP="009E6973">
      <w:pPr>
        <w:rPr>
          <w:szCs w:val="20"/>
          <w:lang w:val="en-GB"/>
        </w:rPr>
      </w:pPr>
      <w:r w:rsidRPr="079F9594">
        <w:rPr>
          <w:szCs w:val="20"/>
          <w:lang w:val="en-GB"/>
        </w:rPr>
        <w:t xml:space="preserve">All data is collected in the ERP-system (SAP) based on a SQL-database. </w:t>
      </w:r>
      <w:r w:rsidR="0086368F" w:rsidRPr="079F9594">
        <w:rPr>
          <w:szCs w:val="20"/>
          <w:lang w:val="en-GB"/>
        </w:rPr>
        <w:t xml:space="preserve">The </w:t>
      </w:r>
      <w:r w:rsidRPr="079F9594">
        <w:rPr>
          <w:szCs w:val="20"/>
          <w:lang w:val="en-GB"/>
        </w:rPr>
        <w:t>f</w:t>
      </w:r>
      <w:r w:rsidR="0086368F" w:rsidRPr="079F9594">
        <w:rPr>
          <w:szCs w:val="20"/>
          <w:lang w:val="en-GB"/>
        </w:rPr>
        <w:t>orecast of</w:t>
      </w:r>
      <w:r w:rsidRPr="079F9594">
        <w:rPr>
          <w:szCs w:val="20"/>
          <w:lang w:val="en-GB"/>
        </w:rPr>
        <w:t xml:space="preserve"> </w:t>
      </w:r>
      <w:r w:rsidR="0086368F" w:rsidRPr="079F9594">
        <w:rPr>
          <w:szCs w:val="20"/>
          <w:lang w:val="en-GB"/>
        </w:rPr>
        <w:t>future sales is still partly based on manual estimations.</w:t>
      </w:r>
      <w:r w:rsidRPr="079F9594">
        <w:rPr>
          <w:szCs w:val="20"/>
          <w:lang w:val="en-GB"/>
        </w:rPr>
        <w:t xml:space="preserve"> The</w:t>
      </w:r>
      <w:r w:rsidR="0086368F" w:rsidRPr="079F9594">
        <w:rPr>
          <w:szCs w:val="20"/>
          <w:lang w:val="en-GB"/>
        </w:rPr>
        <w:t xml:space="preserve"> </w:t>
      </w:r>
      <w:r w:rsidR="0086368F" w:rsidRPr="079F9594">
        <w:rPr>
          <w:szCs w:val="20"/>
          <w:lang w:val="en-US"/>
        </w:rPr>
        <w:t>sums</w:t>
      </w:r>
      <w:r w:rsidR="0086368F" w:rsidRPr="079F9594">
        <w:rPr>
          <w:szCs w:val="20"/>
          <w:lang w:val="en-GB"/>
        </w:rPr>
        <w:t xml:space="preserve"> and ratios of historical sales data</w:t>
      </w:r>
      <w:r w:rsidRPr="079F9594">
        <w:rPr>
          <w:szCs w:val="20"/>
          <w:lang w:val="en-GB"/>
        </w:rPr>
        <w:t xml:space="preserve"> are used</w:t>
      </w:r>
      <w:r w:rsidR="0086368F" w:rsidRPr="079F9594">
        <w:rPr>
          <w:szCs w:val="20"/>
          <w:lang w:val="en-GB"/>
        </w:rPr>
        <w:t xml:space="preserve"> combined with manual estimations of summed sales amounts to predict </w:t>
      </w:r>
      <w:r w:rsidRPr="079F9594">
        <w:rPr>
          <w:szCs w:val="20"/>
          <w:lang w:val="en-GB"/>
        </w:rPr>
        <w:t>future sales</w:t>
      </w:r>
      <w:r w:rsidR="0086368F" w:rsidRPr="079F9594">
        <w:rPr>
          <w:szCs w:val="20"/>
          <w:lang w:val="en-GB"/>
        </w:rPr>
        <w:t>.</w:t>
      </w:r>
      <w:r w:rsidR="009E6973" w:rsidRPr="079F9594">
        <w:rPr>
          <w:szCs w:val="20"/>
          <w:lang w:val="en-GB"/>
        </w:rPr>
        <w:t xml:space="preserve"> Data is g</w:t>
      </w:r>
      <w:r w:rsidR="0086368F" w:rsidRPr="079F9594">
        <w:rPr>
          <w:szCs w:val="20"/>
          <w:lang w:val="en-GB"/>
        </w:rPr>
        <w:t xml:space="preserve">rouped by (insurance-)product </w:t>
      </w:r>
      <w:r w:rsidR="009E6973" w:rsidRPr="079F9594">
        <w:rPr>
          <w:szCs w:val="20"/>
          <w:lang w:val="en-GB"/>
        </w:rPr>
        <w:t xml:space="preserve">/ </w:t>
      </w:r>
      <w:r w:rsidR="0086368F" w:rsidRPr="079F9594">
        <w:rPr>
          <w:szCs w:val="20"/>
          <w:lang w:val="en-GB"/>
        </w:rPr>
        <w:t>category, time and some other variables</w:t>
      </w:r>
      <w:r w:rsidR="00B974C1" w:rsidRPr="079F9594">
        <w:rPr>
          <w:szCs w:val="20"/>
          <w:lang w:val="en-GB"/>
        </w:rPr>
        <w:t xml:space="preserve"> </w:t>
      </w:r>
      <w:r w:rsidR="00D70D06" w:rsidRPr="079F9594">
        <w:rPr>
          <w:szCs w:val="20"/>
          <w:lang w:val="en-GB"/>
        </w:rPr>
        <w:t>in Power Pivot and Excel</w:t>
      </w:r>
      <w:r w:rsidR="0086368F" w:rsidRPr="079F9594">
        <w:rPr>
          <w:szCs w:val="20"/>
          <w:lang w:val="en-GB"/>
        </w:rPr>
        <w:t>.</w:t>
      </w:r>
      <w:r w:rsidR="009E6973" w:rsidRPr="079F9594">
        <w:rPr>
          <w:szCs w:val="20"/>
          <w:lang w:val="en-GB"/>
        </w:rPr>
        <w:t xml:space="preserve"> </w:t>
      </w:r>
      <w:r w:rsidR="000E3E9E" w:rsidRPr="079F9594">
        <w:rPr>
          <w:szCs w:val="20"/>
          <w:lang w:val="en-GB"/>
        </w:rPr>
        <w:t xml:space="preserve">Churn predictions are not yet implemented into the forecast procedure by </w:t>
      </w:r>
      <w:r w:rsidR="00710826" w:rsidRPr="079F9594">
        <w:rPr>
          <w:szCs w:val="20"/>
          <w:lang w:val="en-GB"/>
        </w:rPr>
        <w:t xml:space="preserve">the </w:t>
      </w:r>
      <w:r w:rsidR="000E3E9E" w:rsidRPr="079F9594">
        <w:rPr>
          <w:szCs w:val="20"/>
          <w:lang w:val="en-GB"/>
        </w:rPr>
        <w:t xml:space="preserve">company. The goal of this project from a technical point of view </w:t>
      </w:r>
      <w:r w:rsidR="079F9594" w:rsidRPr="079F9594">
        <w:rPr>
          <w:szCs w:val="20"/>
          <w:lang w:val="en-GB"/>
        </w:rPr>
        <w:t>is to</w:t>
      </w:r>
      <w:r w:rsidR="00383442" w:rsidRPr="079F9594">
        <w:rPr>
          <w:szCs w:val="20"/>
          <w:lang w:val="en-GB"/>
        </w:rPr>
        <w:t xml:space="preserve"> support the manual estimations </w:t>
      </w:r>
      <w:r w:rsidR="00710826" w:rsidRPr="079F9594">
        <w:rPr>
          <w:szCs w:val="20"/>
          <w:lang w:val="en-GB"/>
        </w:rPr>
        <w:t xml:space="preserve">and decisions </w:t>
      </w:r>
      <w:r w:rsidR="000E3E9E" w:rsidRPr="079F9594">
        <w:rPr>
          <w:szCs w:val="20"/>
          <w:lang w:val="en-GB"/>
        </w:rPr>
        <w:t>with the reliable ML-models.</w:t>
      </w:r>
    </w:p>
    <w:p w14:paraId="79C9F9F8" w14:textId="6ADD7311" w:rsidR="00C6554A" w:rsidRPr="00992CCF" w:rsidRDefault="000E3E9E" w:rsidP="00A05755">
      <w:pPr>
        <w:rPr>
          <w:szCs w:val="20"/>
          <w:lang w:val="en-GB"/>
        </w:rPr>
      </w:pPr>
      <w:r w:rsidRPr="079F9594">
        <w:rPr>
          <w:szCs w:val="20"/>
          <w:lang w:val="en-GB"/>
        </w:rPr>
        <w:t>From a scientific point of view there are several challenges to overcome</w:t>
      </w:r>
      <w:r w:rsidR="00B649F4" w:rsidRPr="079F9594">
        <w:rPr>
          <w:szCs w:val="20"/>
          <w:lang w:val="en-GB"/>
        </w:rPr>
        <w:t xml:space="preserve"> by</w:t>
      </w:r>
      <w:r w:rsidR="002A401A" w:rsidRPr="079F9594">
        <w:rPr>
          <w:szCs w:val="20"/>
          <w:lang w:val="en-GB"/>
        </w:rPr>
        <w:t xml:space="preserve"> finding and </w:t>
      </w:r>
      <w:r w:rsidR="00D21B32" w:rsidRPr="079F9594">
        <w:rPr>
          <w:szCs w:val="20"/>
          <w:lang w:val="en-GB"/>
        </w:rPr>
        <w:t>purifying useful data as well as</w:t>
      </w:r>
      <w:r w:rsidR="00B649F4" w:rsidRPr="079F9594" w:rsidDel="00D21B32">
        <w:rPr>
          <w:szCs w:val="20"/>
          <w:lang w:val="en-GB"/>
        </w:rPr>
        <w:t xml:space="preserve"> </w:t>
      </w:r>
      <w:r w:rsidR="00B649F4" w:rsidRPr="079F9594">
        <w:rPr>
          <w:szCs w:val="20"/>
          <w:lang w:val="en-GB"/>
        </w:rPr>
        <w:t xml:space="preserve">choosing the best ML-model for sales forecast. It is described later in details in the chapter IV. </w:t>
      </w:r>
      <w:r w:rsidR="079F9594" w:rsidRPr="079F9594">
        <w:rPr>
          <w:szCs w:val="20"/>
          <w:lang w:val="en-GB"/>
        </w:rPr>
        <w:t>Since</w:t>
      </w:r>
      <w:r w:rsidR="00B649F4" w:rsidRPr="079F9594">
        <w:rPr>
          <w:szCs w:val="20"/>
          <w:lang w:val="en-GB"/>
        </w:rPr>
        <w:t xml:space="preserve"> there is no information about future behaviour </w:t>
      </w:r>
      <w:r w:rsidR="00A05755" w:rsidRPr="079F9594">
        <w:rPr>
          <w:szCs w:val="20"/>
          <w:lang w:val="en-GB"/>
        </w:rPr>
        <w:t>such as</w:t>
      </w:r>
      <w:r w:rsidR="00B649F4" w:rsidRPr="079F9594">
        <w:rPr>
          <w:szCs w:val="20"/>
          <w:lang w:val="en-GB"/>
        </w:rPr>
        <w:t xml:space="preserve"> the number of </w:t>
      </w:r>
      <w:r w:rsidR="00B649F4" w:rsidRPr="079F9594">
        <w:rPr>
          <w:szCs w:val="20"/>
          <w:lang w:val="en-GB"/>
        </w:rPr>
        <w:lastRenderedPageBreak/>
        <w:t>contracts is unknown as well as the profile of future clients, it is challenging to fin</w:t>
      </w:r>
      <w:r w:rsidR="00A05755" w:rsidRPr="079F9594">
        <w:rPr>
          <w:szCs w:val="20"/>
          <w:lang w:val="en-GB"/>
        </w:rPr>
        <w:t>d</w:t>
      </w:r>
      <w:r w:rsidR="00B649F4" w:rsidRPr="079F9594">
        <w:rPr>
          <w:szCs w:val="20"/>
          <w:lang w:val="en-GB"/>
        </w:rPr>
        <w:t xml:space="preserve"> the right </w:t>
      </w:r>
      <w:r w:rsidR="00A05755" w:rsidRPr="079F9594">
        <w:rPr>
          <w:szCs w:val="20"/>
          <w:lang w:val="en-GB"/>
        </w:rPr>
        <w:t xml:space="preserve">and reliable </w:t>
      </w:r>
      <w:r w:rsidR="00B649F4" w:rsidRPr="079F9594">
        <w:rPr>
          <w:szCs w:val="20"/>
          <w:lang w:val="en-GB"/>
        </w:rPr>
        <w:t>ML-model</w:t>
      </w:r>
      <w:r w:rsidR="00A05755" w:rsidRPr="079F9594">
        <w:rPr>
          <w:szCs w:val="20"/>
          <w:lang w:val="en-GB"/>
        </w:rPr>
        <w:t xml:space="preserve"> to predict future sales</w:t>
      </w:r>
      <w:r w:rsidR="00B649F4" w:rsidRPr="079F9594">
        <w:rPr>
          <w:szCs w:val="20"/>
          <w:lang w:val="en-GB"/>
        </w:rPr>
        <w:t xml:space="preserve">. </w:t>
      </w:r>
    </w:p>
    <w:p w14:paraId="20172EB5" w14:textId="7B91A96B" w:rsidR="004A0D77" w:rsidRPr="00992CCF" w:rsidDel="004E6787" w:rsidRDefault="004A0D77" w:rsidP="00DF37A6">
      <w:pPr>
        <w:pStyle w:val="Heading2"/>
        <w:rPr>
          <w:del w:id="230" w:author="Jonathan Leipold - BDAE Gruppe" w:date="2023-10-29T09:01:00Z"/>
          <w:sz w:val="22"/>
          <w:lang w:val="en-GB"/>
        </w:rPr>
      </w:pPr>
    </w:p>
    <w:p w14:paraId="4521150C" w14:textId="6E467584" w:rsidR="00DF37A6" w:rsidRPr="00992CCF" w:rsidRDefault="00DF37A6" w:rsidP="00DF37A6">
      <w:pPr>
        <w:pStyle w:val="Heading2"/>
        <w:rPr>
          <w:sz w:val="22"/>
          <w:lang w:val="en-GB"/>
        </w:rPr>
      </w:pPr>
      <w:bookmarkStart w:id="231" w:name="_Toc148803216"/>
      <w:bookmarkStart w:id="232" w:name="_Toc149860676"/>
      <w:r w:rsidRPr="38A32F5D">
        <w:rPr>
          <w:lang w:val="en-GB"/>
          <w:rPrChange w:id="233" w:author="Gastbenutzer" w:date="2023-10-29T08:19:00Z">
            <w:rPr>
              <w:sz w:val="22"/>
              <w:lang w:val="en-GB"/>
            </w:rPr>
          </w:rPrChange>
        </w:rPr>
        <w:t>Contribution</w:t>
      </w:r>
      <w:bookmarkEnd w:id="231"/>
      <w:bookmarkEnd w:id="232"/>
    </w:p>
    <w:p w14:paraId="4B34DC14" w14:textId="561DEEAD" w:rsidR="00E61262" w:rsidRDefault="00E61262" w:rsidP="079F9594">
      <w:pPr>
        <w:rPr>
          <w:szCs w:val="20"/>
          <w:lang w:val="en-GB"/>
        </w:rPr>
      </w:pPr>
      <w:r w:rsidRPr="079F9594">
        <w:rPr>
          <w:szCs w:val="20"/>
          <w:lang w:val="en-GB"/>
        </w:rPr>
        <w:t xml:space="preserve">In this project group </w:t>
      </w:r>
      <w:r w:rsidR="009F41AA" w:rsidRPr="079F9594">
        <w:rPr>
          <w:szCs w:val="20"/>
          <w:lang w:val="en-GB"/>
        </w:rPr>
        <w:t xml:space="preserve">Johnathan Leipold is </w:t>
      </w:r>
      <w:r w:rsidRPr="079F9594">
        <w:rPr>
          <w:szCs w:val="20"/>
          <w:lang w:val="en-GB"/>
        </w:rPr>
        <w:t xml:space="preserve">a representative of the BDAE company, </w:t>
      </w:r>
      <w:r w:rsidR="009F41AA" w:rsidRPr="079F9594">
        <w:rPr>
          <w:szCs w:val="20"/>
          <w:lang w:val="en-GB"/>
        </w:rPr>
        <w:t>an industry expert</w:t>
      </w:r>
      <w:r w:rsidRPr="079F9594">
        <w:rPr>
          <w:szCs w:val="20"/>
          <w:lang w:val="en-GB"/>
        </w:rPr>
        <w:t xml:space="preserve">, </w:t>
      </w:r>
      <w:r w:rsidR="009F41AA" w:rsidRPr="079F9594">
        <w:rPr>
          <w:szCs w:val="20"/>
          <w:lang w:val="en-GB"/>
        </w:rPr>
        <w:t xml:space="preserve">the data </w:t>
      </w:r>
      <w:proofErr w:type="gramStart"/>
      <w:r w:rsidR="009F41AA" w:rsidRPr="079F9594">
        <w:rPr>
          <w:szCs w:val="20"/>
          <w:lang w:val="en-GB"/>
        </w:rPr>
        <w:t>owner</w:t>
      </w:r>
      <w:proofErr w:type="gramEnd"/>
      <w:r w:rsidRPr="079F9594">
        <w:rPr>
          <w:szCs w:val="20"/>
          <w:lang w:val="en-GB"/>
        </w:rPr>
        <w:t xml:space="preserve"> and the initiator of a current project</w:t>
      </w:r>
      <w:r w:rsidR="009F41AA" w:rsidRPr="079F9594">
        <w:rPr>
          <w:szCs w:val="20"/>
          <w:lang w:val="en-GB"/>
        </w:rPr>
        <w:t>.</w:t>
      </w:r>
      <w:r w:rsidR="00894019" w:rsidRPr="079F9594">
        <w:rPr>
          <w:szCs w:val="20"/>
          <w:lang w:val="en-GB"/>
        </w:rPr>
        <w:t xml:space="preserve"> H</w:t>
      </w:r>
      <w:r w:rsidR="00A47233" w:rsidRPr="079F9594">
        <w:rPr>
          <w:szCs w:val="20"/>
          <w:lang w:val="en-GB"/>
        </w:rPr>
        <w:t xml:space="preserve">e has a mathematical </w:t>
      </w:r>
      <w:r w:rsidR="005E4184" w:rsidRPr="079F9594">
        <w:rPr>
          <w:szCs w:val="20"/>
          <w:lang w:val="en-GB"/>
        </w:rPr>
        <w:t>background</w:t>
      </w:r>
      <w:r w:rsidR="00A47233" w:rsidRPr="079F9594">
        <w:rPr>
          <w:szCs w:val="20"/>
          <w:lang w:val="en-GB"/>
        </w:rPr>
        <w:t xml:space="preserve"> and little programming and Deep Learning knowledge from </w:t>
      </w:r>
      <w:r w:rsidR="005E4184" w:rsidRPr="079F9594">
        <w:rPr>
          <w:szCs w:val="20"/>
          <w:lang w:val="en-GB"/>
        </w:rPr>
        <w:t>a student job and private courses</w:t>
      </w:r>
      <w:r w:rsidR="00EE703B" w:rsidRPr="079F9594">
        <w:rPr>
          <w:szCs w:val="20"/>
          <w:lang w:val="en-GB"/>
        </w:rPr>
        <w:t xml:space="preserve"> but no experience in</w:t>
      </w:r>
      <w:r w:rsidR="000B0269" w:rsidRPr="079F9594">
        <w:rPr>
          <w:szCs w:val="20"/>
          <w:lang w:val="en-GB"/>
        </w:rPr>
        <w:t xml:space="preserve"> ML projects</w:t>
      </w:r>
      <w:r w:rsidR="005E4184" w:rsidRPr="079F9594">
        <w:rPr>
          <w:szCs w:val="20"/>
          <w:lang w:val="en-GB"/>
        </w:rPr>
        <w:t>.</w:t>
      </w:r>
      <w:r w:rsidR="009F41AA" w:rsidRPr="079F9594">
        <w:rPr>
          <w:szCs w:val="20"/>
          <w:lang w:val="en-GB"/>
        </w:rPr>
        <w:t xml:space="preserve"> Johnathan was consulting on the data </w:t>
      </w:r>
      <w:r w:rsidRPr="079F9594">
        <w:rPr>
          <w:szCs w:val="20"/>
          <w:lang w:val="en-GB"/>
        </w:rPr>
        <w:t>during the project,</w:t>
      </w:r>
      <w:r w:rsidR="009F41AA" w:rsidRPr="079F9594">
        <w:rPr>
          <w:szCs w:val="20"/>
          <w:lang w:val="en-GB"/>
        </w:rPr>
        <w:t xml:space="preserve"> set up the initial </w:t>
      </w:r>
      <w:r w:rsidRPr="079F9594">
        <w:rPr>
          <w:szCs w:val="20"/>
          <w:lang w:val="en-GB"/>
        </w:rPr>
        <w:t xml:space="preserve">data base and mostly all </w:t>
      </w:r>
      <w:r w:rsidR="009F41AA" w:rsidRPr="079F9594">
        <w:rPr>
          <w:szCs w:val="20"/>
          <w:lang w:val="en-GB"/>
        </w:rPr>
        <w:t>pre-processing steps</w:t>
      </w:r>
      <w:r w:rsidR="005E3261" w:rsidRPr="079F9594">
        <w:rPr>
          <w:szCs w:val="20"/>
          <w:lang w:val="en-GB"/>
        </w:rPr>
        <w:t xml:space="preserve"> as well</w:t>
      </w:r>
      <w:r w:rsidR="00BC17E0" w:rsidRPr="079F9594">
        <w:rPr>
          <w:szCs w:val="20"/>
          <w:lang w:val="en-GB"/>
        </w:rPr>
        <w:t xml:space="preserve"> as new feature collection from the ERP-System</w:t>
      </w:r>
      <w:r w:rsidR="00D3353E" w:rsidRPr="079F9594">
        <w:rPr>
          <w:szCs w:val="20"/>
          <w:lang w:val="en-GB"/>
        </w:rPr>
        <w:t xml:space="preserve"> and feature engineering in SQL</w:t>
      </w:r>
      <w:r w:rsidR="00BC17E0" w:rsidRPr="079F9594">
        <w:rPr>
          <w:szCs w:val="20"/>
          <w:lang w:val="en-GB"/>
        </w:rPr>
        <w:t xml:space="preserve"> for churn prediction</w:t>
      </w:r>
      <w:r w:rsidR="009F41AA" w:rsidRPr="079F9594">
        <w:rPr>
          <w:szCs w:val="20"/>
          <w:lang w:val="en-GB"/>
        </w:rPr>
        <w:t>.</w:t>
      </w:r>
      <w:r w:rsidRPr="079F9594">
        <w:rPr>
          <w:szCs w:val="20"/>
          <w:lang w:val="en-GB"/>
        </w:rPr>
        <w:t xml:space="preserve"> Christian Hirning and </w:t>
      </w:r>
      <w:proofErr w:type="spellStart"/>
      <w:r w:rsidRPr="079F9594">
        <w:rPr>
          <w:szCs w:val="20"/>
          <w:lang w:val="en-GB"/>
        </w:rPr>
        <w:t>Rumiya</w:t>
      </w:r>
      <w:proofErr w:type="spellEnd"/>
      <w:r w:rsidRPr="079F9594">
        <w:rPr>
          <w:szCs w:val="20"/>
          <w:lang w:val="en-GB"/>
        </w:rPr>
        <w:t xml:space="preserve"> Al-Meri have no experience in the insurance industry but rather in statistics and Christian </w:t>
      </w:r>
      <w:r w:rsidR="00DF37A6" w:rsidRPr="079F9594">
        <w:rPr>
          <w:szCs w:val="20"/>
          <w:lang w:val="en-GB"/>
        </w:rPr>
        <w:t xml:space="preserve">as well </w:t>
      </w:r>
      <w:r w:rsidRPr="079F9594">
        <w:rPr>
          <w:szCs w:val="20"/>
          <w:lang w:val="en-GB"/>
        </w:rPr>
        <w:t xml:space="preserve">a deeper knowledge in programming. </w:t>
      </w:r>
      <w:r w:rsidR="00DF37A6" w:rsidRPr="079F9594">
        <w:rPr>
          <w:szCs w:val="20"/>
          <w:lang w:val="en-GB"/>
        </w:rPr>
        <w:t>Raphael</w:t>
      </w:r>
      <w:r w:rsidR="007F0BE1" w:rsidRPr="079F9594">
        <w:rPr>
          <w:szCs w:val="20"/>
          <w:lang w:val="en-GB"/>
        </w:rPr>
        <w:t xml:space="preserve"> Kassel</w:t>
      </w:r>
      <w:r w:rsidR="00DF37A6" w:rsidRPr="079F9594">
        <w:rPr>
          <w:szCs w:val="20"/>
          <w:lang w:val="en-GB"/>
        </w:rPr>
        <w:t xml:space="preserve"> (</w:t>
      </w:r>
      <w:proofErr w:type="spellStart"/>
      <w:r w:rsidR="00410769" w:rsidRPr="079F9594">
        <w:rPr>
          <w:szCs w:val="20"/>
          <w:lang w:val="en-GB"/>
        </w:rPr>
        <w:t>DataScientest</w:t>
      </w:r>
      <w:proofErr w:type="spellEnd"/>
      <w:r w:rsidR="00DF37A6" w:rsidRPr="079F9594">
        <w:rPr>
          <w:szCs w:val="20"/>
          <w:lang w:val="en-GB"/>
        </w:rPr>
        <w:t>) contributed as a project tutor.</w:t>
      </w:r>
    </w:p>
    <w:p w14:paraId="0EB5B7E0" w14:textId="246C0043" w:rsidR="004A0D77" w:rsidRPr="00992CCF" w:rsidRDefault="27FF434E" w:rsidP="079F9594">
      <w:pPr>
        <w:rPr>
          <w:rFonts w:ascii="Segoe UI" w:hAnsi="Segoe UI" w:cs="Segoe UI"/>
          <w:color w:val="265180"/>
          <w:szCs w:val="20"/>
          <w:lang w:val="en-GB"/>
        </w:rPr>
      </w:pPr>
      <w:r w:rsidRPr="079F9594">
        <w:rPr>
          <w:szCs w:val="20"/>
          <w:lang w:val="en-GB"/>
        </w:rPr>
        <w:t>Jonathan regularly consulted with a company IT expert with basic statistics and ML skills about useful modelling options, and with another colleague about the quality and meaning of the feature content. No data scientists or ML experts were involved.</w:t>
      </w:r>
    </w:p>
    <w:p w14:paraId="6DE9DF35" w14:textId="2712C81F" w:rsidR="079F9594" w:rsidRDefault="079F9594" w:rsidP="079F9594">
      <w:pPr>
        <w:rPr>
          <w:ins w:id="234" w:author="Jonathan Leipold - BDAE Gruppe" w:date="2023-10-29T09:03:00Z"/>
          <w:szCs w:val="20"/>
          <w:lang w:val="en-GB"/>
        </w:rPr>
      </w:pPr>
    </w:p>
    <w:p w14:paraId="680760BE" w14:textId="6222BBAB" w:rsidR="00F900BA" w:rsidRDefault="00F900BA">
      <w:pPr>
        <w:pStyle w:val="Heading2"/>
        <w:rPr>
          <w:lang w:val="en-GB"/>
        </w:rPr>
        <w:pPrChange w:id="235" w:author="Jonathan Leipold - BDAE Gruppe" w:date="2023-10-29T09:03:00Z">
          <w:pPr/>
        </w:pPrChange>
      </w:pPr>
      <w:bookmarkStart w:id="236" w:name="_Toc149860677"/>
      <w:ins w:id="237" w:author="Jonathan Leipold - BDAE Gruppe" w:date="2023-10-29T09:03:00Z">
        <w:r>
          <w:rPr>
            <w:lang w:val="en-GB"/>
          </w:rPr>
          <w:t>Objectives</w:t>
        </w:r>
      </w:ins>
      <w:bookmarkEnd w:id="236"/>
    </w:p>
    <w:p w14:paraId="7AC2EB9A" w14:textId="3BCEF2B1" w:rsidR="004A0D77" w:rsidDel="004E6787" w:rsidRDefault="004A0D77" w:rsidP="004A0D77">
      <w:pPr>
        <w:spacing w:before="0" w:after="0" w:line="240" w:lineRule="auto"/>
        <w:rPr>
          <w:del w:id="238" w:author="Jonathan Leipold - BDAE Gruppe" w:date="2023-10-29T09:01:00Z"/>
        </w:rPr>
      </w:pPr>
      <w:bookmarkStart w:id="239" w:name="_Toc148803217"/>
      <w:del w:id="240" w:author="Jonathan Leipold - BDAE Gruppe" w:date="2023-10-29T09:03:00Z">
        <w:r w:rsidRPr="004E6787" w:rsidDel="004E6787">
          <w:rPr>
            <w:rPrChange w:id="241" w:author="Jonathan Leipold - BDAE Gruppe" w:date="2023-10-29T09:02:00Z">
              <w:rPr>
                <w:lang w:val="en-GB"/>
              </w:rPr>
            </w:rPrChange>
          </w:rPr>
          <w:delText>Objectives</w:delText>
        </w:r>
      </w:del>
      <w:bookmarkEnd w:id="239"/>
    </w:p>
    <w:p w14:paraId="541CB017" w14:textId="16E44971" w:rsidR="004A0D77" w:rsidDel="00F900BA" w:rsidRDefault="004A0D77" w:rsidP="004A0D77">
      <w:pPr>
        <w:spacing w:before="0" w:after="0" w:line="240" w:lineRule="auto"/>
        <w:rPr>
          <w:del w:id="242" w:author="Jonathan Leipold - BDAE Gruppe" w:date="2023-10-29T09:03:00Z"/>
          <w:lang w:val="en-GB"/>
        </w:rPr>
      </w:pPr>
    </w:p>
    <w:p w14:paraId="573AC369" w14:textId="03EEECC7" w:rsidR="004A0D77" w:rsidRPr="00992CCF" w:rsidRDefault="004A0D77" w:rsidP="004A0D77">
      <w:pPr>
        <w:spacing w:before="0" w:after="0" w:line="240" w:lineRule="auto"/>
        <w:rPr>
          <w:szCs w:val="20"/>
          <w:lang w:val="en-GB"/>
        </w:rPr>
      </w:pPr>
      <w:r w:rsidRPr="079F9594">
        <w:rPr>
          <w:szCs w:val="20"/>
          <w:lang w:val="en-GB"/>
        </w:rPr>
        <w:t xml:space="preserve">The </w:t>
      </w:r>
      <w:r w:rsidRPr="079F9594">
        <w:rPr>
          <w:b/>
          <w:szCs w:val="20"/>
          <w:lang w:val="en-GB"/>
        </w:rPr>
        <w:t>main objective</w:t>
      </w:r>
      <w:r w:rsidRPr="079F9594">
        <w:rPr>
          <w:szCs w:val="20"/>
          <w:lang w:val="en-GB"/>
        </w:rPr>
        <w:t xml:space="preserve"> was to create </w:t>
      </w:r>
      <w:r w:rsidRPr="079F9594">
        <w:rPr>
          <w:b/>
          <w:szCs w:val="20"/>
          <w:lang w:val="en-GB"/>
        </w:rPr>
        <w:t>the best performing model for sales predictions</w:t>
      </w:r>
      <w:r w:rsidRPr="079F9594">
        <w:rPr>
          <w:szCs w:val="20"/>
          <w:lang w:val="en-GB"/>
        </w:rPr>
        <w:t>, in particularly prediction of premium amounts per month. Due to the big variety of product characteristics, only transactions concerning one main product type were considered to build a prototype.</w:t>
      </w:r>
    </w:p>
    <w:p w14:paraId="046782B7" w14:textId="77777777" w:rsidR="004A0D77" w:rsidRPr="00992CCF" w:rsidRDefault="004A0D77" w:rsidP="004A0D77">
      <w:pPr>
        <w:spacing w:before="0" w:after="0" w:line="240" w:lineRule="auto"/>
        <w:rPr>
          <w:szCs w:val="20"/>
          <w:lang w:val="en-GB"/>
        </w:rPr>
      </w:pPr>
    </w:p>
    <w:p w14:paraId="340937A4" w14:textId="3FF40CDF" w:rsidR="004570E4" w:rsidRPr="00992CCF" w:rsidRDefault="2F084CC1" w:rsidP="004A0D77">
      <w:pPr>
        <w:spacing w:before="0" w:after="0" w:line="240" w:lineRule="auto"/>
        <w:rPr>
          <w:szCs w:val="20"/>
          <w:lang w:val="en-GB"/>
        </w:rPr>
      </w:pPr>
      <w:r w:rsidRPr="079F9594">
        <w:rPr>
          <w:szCs w:val="20"/>
          <w:lang w:val="en-GB"/>
        </w:rPr>
        <w:t xml:space="preserve">Initially </w:t>
      </w:r>
      <w:r w:rsidR="00791978" w:rsidRPr="079F9594">
        <w:rPr>
          <w:szCs w:val="20"/>
          <w:lang w:val="en-GB"/>
        </w:rPr>
        <w:t>2 main goals</w:t>
      </w:r>
      <w:r w:rsidR="21F51182" w:rsidRPr="079F9594">
        <w:rPr>
          <w:szCs w:val="20"/>
          <w:lang w:val="en-GB"/>
        </w:rPr>
        <w:t xml:space="preserve"> </w:t>
      </w:r>
      <w:r w:rsidR="1B66B354" w:rsidRPr="079F9594">
        <w:rPr>
          <w:szCs w:val="20"/>
          <w:lang w:val="en-GB"/>
        </w:rPr>
        <w:t>were defined</w:t>
      </w:r>
      <w:r w:rsidR="00791978" w:rsidRPr="079F9594">
        <w:rPr>
          <w:szCs w:val="20"/>
          <w:lang w:val="en-GB"/>
        </w:rPr>
        <w:t>:</w:t>
      </w:r>
    </w:p>
    <w:p w14:paraId="120E6BB8" w14:textId="795577C5" w:rsidR="004A0D77" w:rsidRPr="00992CCF" w:rsidRDefault="004A0D77" w:rsidP="079F9594">
      <w:pPr>
        <w:pStyle w:val="ListParagraph"/>
        <w:numPr>
          <w:ilvl w:val="0"/>
          <w:numId w:val="46"/>
        </w:numPr>
        <w:spacing w:before="0" w:after="0" w:line="240" w:lineRule="auto"/>
        <w:rPr>
          <w:szCs w:val="20"/>
          <w:lang w:val="en-GB"/>
        </w:rPr>
      </w:pPr>
      <w:r w:rsidRPr="079F9594">
        <w:rPr>
          <w:szCs w:val="20"/>
          <w:lang w:val="en-GB"/>
        </w:rPr>
        <w:t xml:space="preserve">Find the best model for forecasting / predicting the premium </w:t>
      </w:r>
      <w:proofErr w:type="gramStart"/>
      <w:r w:rsidRPr="079F9594">
        <w:rPr>
          <w:szCs w:val="20"/>
          <w:lang w:val="en-GB"/>
        </w:rPr>
        <w:t>amount</w:t>
      </w:r>
      <w:proofErr w:type="gramEnd"/>
    </w:p>
    <w:p w14:paraId="4E471F06" w14:textId="73B477CB" w:rsidR="004A0D77" w:rsidRPr="00992CCF" w:rsidRDefault="004A0D77" w:rsidP="079F9594">
      <w:pPr>
        <w:pStyle w:val="ListParagraph"/>
        <w:numPr>
          <w:ilvl w:val="0"/>
          <w:numId w:val="46"/>
        </w:numPr>
        <w:spacing w:before="0" w:after="0" w:line="240" w:lineRule="auto"/>
        <w:rPr>
          <w:szCs w:val="20"/>
          <w:lang w:val="en-GB"/>
        </w:rPr>
      </w:pPr>
      <w:r w:rsidRPr="079F9594">
        <w:rPr>
          <w:szCs w:val="20"/>
          <w:lang w:val="en-GB"/>
        </w:rPr>
        <w:t xml:space="preserve">Find out how premium adjustments impact the value of premium </w:t>
      </w:r>
      <w:proofErr w:type="gramStart"/>
      <w:r w:rsidRPr="079F9594">
        <w:rPr>
          <w:szCs w:val="20"/>
          <w:lang w:val="en-GB"/>
        </w:rPr>
        <w:t>amount</w:t>
      </w:r>
      <w:proofErr w:type="gramEnd"/>
      <w:r w:rsidRPr="079F9594">
        <w:rPr>
          <w:szCs w:val="20"/>
          <w:lang w:val="en-GB"/>
        </w:rPr>
        <w:t xml:space="preserve"> </w:t>
      </w:r>
    </w:p>
    <w:p w14:paraId="1551A572" w14:textId="649DB13B" w:rsidR="004A0D77" w:rsidRPr="00992CCF" w:rsidRDefault="004A0D77" w:rsidP="079F9594">
      <w:pPr>
        <w:spacing w:before="0" w:after="0" w:line="240" w:lineRule="auto"/>
        <w:rPr>
          <w:szCs w:val="20"/>
          <w:highlight w:val="yellow"/>
          <w:lang w:val="en-GB"/>
        </w:rPr>
      </w:pPr>
    </w:p>
    <w:p w14:paraId="2C441514" w14:textId="41E82742" w:rsidR="001D4CBA" w:rsidRPr="00992CCF" w:rsidRDefault="079F9594" w:rsidP="004A0D77">
      <w:pPr>
        <w:spacing w:before="0" w:after="0" w:line="240" w:lineRule="auto"/>
        <w:rPr>
          <w:szCs w:val="20"/>
          <w:lang w:val="en-GB"/>
        </w:rPr>
      </w:pPr>
      <w:r w:rsidRPr="079F9594">
        <w:rPr>
          <w:szCs w:val="20"/>
          <w:lang w:val="en-GB"/>
        </w:rPr>
        <w:t>During</w:t>
      </w:r>
      <w:r w:rsidR="148614D7" w:rsidRPr="079F9594">
        <w:rPr>
          <w:szCs w:val="20"/>
          <w:lang w:val="en-GB"/>
        </w:rPr>
        <w:t xml:space="preserve"> the </w:t>
      </w:r>
      <w:r w:rsidR="221363E3" w:rsidRPr="079F9594">
        <w:rPr>
          <w:szCs w:val="20"/>
          <w:lang w:val="en-GB"/>
        </w:rPr>
        <w:t xml:space="preserve">project, </w:t>
      </w:r>
      <w:r w:rsidR="12AF661C" w:rsidRPr="079F9594">
        <w:rPr>
          <w:szCs w:val="20"/>
          <w:lang w:val="en-GB"/>
        </w:rPr>
        <w:t xml:space="preserve">the project group faced </w:t>
      </w:r>
      <w:r w:rsidR="14A46738" w:rsidRPr="079F9594">
        <w:rPr>
          <w:szCs w:val="20"/>
          <w:lang w:val="en-GB"/>
        </w:rPr>
        <w:t xml:space="preserve">the </w:t>
      </w:r>
      <w:r w:rsidR="2760515B" w:rsidRPr="079F9594">
        <w:rPr>
          <w:szCs w:val="20"/>
          <w:lang w:val="en-GB"/>
        </w:rPr>
        <w:t xml:space="preserve">problem </w:t>
      </w:r>
      <w:r w:rsidR="72EEB909" w:rsidRPr="079F9594">
        <w:rPr>
          <w:szCs w:val="20"/>
          <w:lang w:val="en-GB"/>
        </w:rPr>
        <w:t>of</w:t>
      </w:r>
      <w:r w:rsidR="2760515B" w:rsidRPr="079F9594">
        <w:rPr>
          <w:szCs w:val="20"/>
          <w:lang w:val="en-GB"/>
        </w:rPr>
        <w:t xml:space="preserve"> </w:t>
      </w:r>
      <w:r w:rsidR="004A0D77" w:rsidRPr="079F9594">
        <w:rPr>
          <w:szCs w:val="20"/>
          <w:lang w:val="en-GB"/>
        </w:rPr>
        <w:t>a limited number of features which are known for the future</w:t>
      </w:r>
      <w:r w:rsidR="007B709E" w:rsidRPr="079F9594">
        <w:rPr>
          <w:szCs w:val="20"/>
          <w:lang w:val="en-GB"/>
        </w:rPr>
        <w:t>. Therefore</w:t>
      </w:r>
      <w:r w:rsidR="004A0D77" w:rsidRPr="079F9594">
        <w:rPr>
          <w:szCs w:val="20"/>
          <w:lang w:val="en-GB"/>
        </w:rPr>
        <w:t xml:space="preserve">, it was decided </w:t>
      </w:r>
      <w:r w:rsidR="7AAC1D2B" w:rsidRPr="079F9594">
        <w:rPr>
          <w:szCs w:val="20"/>
          <w:lang w:val="en-GB"/>
        </w:rPr>
        <w:t xml:space="preserve">on project </w:t>
      </w:r>
      <w:r w:rsidR="26217156" w:rsidRPr="079F9594">
        <w:rPr>
          <w:szCs w:val="20"/>
          <w:lang w:val="en-GB"/>
        </w:rPr>
        <w:t xml:space="preserve">extension with the </w:t>
      </w:r>
      <w:r w:rsidRPr="079F9594">
        <w:rPr>
          <w:szCs w:val="20"/>
          <w:lang w:val="en-GB"/>
        </w:rPr>
        <w:t>further</w:t>
      </w:r>
      <w:r w:rsidR="004A0D77" w:rsidRPr="079F9594">
        <w:rPr>
          <w:szCs w:val="20"/>
          <w:lang w:val="en-GB"/>
        </w:rPr>
        <w:t xml:space="preserve"> objective, namely </w:t>
      </w:r>
      <w:r w:rsidR="004A0D77" w:rsidRPr="079F9594">
        <w:rPr>
          <w:b/>
          <w:szCs w:val="20"/>
          <w:lang w:val="en-GB"/>
        </w:rPr>
        <w:t>churn predictions</w:t>
      </w:r>
      <w:r w:rsidR="004A0D77" w:rsidRPr="079F9594">
        <w:rPr>
          <w:szCs w:val="20"/>
          <w:lang w:val="en-GB"/>
        </w:rPr>
        <w:t>.</w:t>
      </w:r>
      <w:r w:rsidR="009A4187" w:rsidRPr="079F9594">
        <w:rPr>
          <w:szCs w:val="20"/>
          <w:lang w:val="en-GB"/>
        </w:rPr>
        <w:t xml:space="preserve"> </w:t>
      </w:r>
      <w:r w:rsidR="01FA1D8E" w:rsidRPr="079F9594">
        <w:rPr>
          <w:szCs w:val="20"/>
          <w:lang w:val="en-GB"/>
        </w:rPr>
        <w:t xml:space="preserve">The </w:t>
      </w:r>
      <w:r w:rsidRPr="079F9594">
        <w:rPr>
          <w:szCs w:val="20"/>
          <w:lang w:val="en-GB"/>
        </w:rPr>
        <w:t>contracts’</w:t>
      </w:r>
      <w:r w:rsidR="009A4187" w:rsidRPr="079F9594">
        <w:rPr>
          <w:szCs w:val="20"/>
          <w:lang w:val="en-GB"/>
        </w:rPr>
        <w:t xml:space="preserve"> data </w:t>
      </w:r>
      <w:r w:rsidRPr="079F9594">
        <w:rPr>
          <w:szCs w:val="20"/>
          <w:lang w:val="en-GB"/>
        </w:rPr>
        <w:t>for</w:t>
      </w:r>
      <w:r w:rsidR="00F255D5" w:rsidRPr="079F9594">
        <w:rPr>
          <w:szCs w:val="20"/>
          <w:lang w:val="en-GB"/>
        </w:rPr>
        <w:t xml:space="preserve"> all products</w:t>
      </w:r>
      <w:r w:rsidR="001E2E87" w:rsidRPr="079F9594">
        <w:rPr>
          <w:szCs w:val="20"/>
          <w:lang w:val="en-GB"/>
        </w:rPr>
        <w:t xml:space="preserve"> </w:t>
      </w:r>
      <w:r w:rsidR="00F255D5" w:rsidRPr="079F9594">
        <w:rPr>
          <w:szCs w:val="20"/>
          <w:lang w:val="en-GB"/>
        </w:rPr>
        <w:t xml:space="preserve">was taken and </w:t>
      </w:r>
      <w:r w:rsidR="00FA77E5" w:rsidRPr="079F9594">
        <w:rPr>
          <w:szCs w:val="20"/>
          <w:lang w:val="en-GB"/>
        </w:rPr>
        <w:t>enriched by additional</w:t>
      </w:r>
      <w:r w:rsidR="00511A7C" w:rsidRPr="079F9594">
        <w:rPr>
          <w:szCs w:val="20"/>
          <w:lang w:val="en-GB"/>
        </w:rPr>
        <w:t xml:space="preserve">, </w:t>
      </w:r>
      <w:r w:rsidR="00FA77E5" w:rsidRPr="079F9594">
        <w:rPr>
          <w:szCs w:val="20"/>
          <w:lang w:val="en-GB"/>
        </w:rPr>
        <w:t xml:space="preserve">information </w:t>
      </w:r>
      <w:r w:rsidR="00D8676D" w:rsidRPr="079F9594">
        <w:rPr>
          <w:szCs w:val="20"/>
          <w:lang w:val="en-GB"/>
        </w:rPr>
        <w:t xml:space="preserve">from the ERP-System. </w:t>
      </w:r>
    </w:p>
    <w:p w14:paraId="306AB9E0" w14:textId="77777777" w:rsidR="001D4CBA" w:rsidRPr="00992CCF" w:rsidRDefault="001D4CBA" w:rsidP="004A0D77">
      <w:pPr>
        <w:spacing w:before="0" w:after="0" w:line="240" w:lineRule="auto"/>
        <w:rPr>
          <w:szCs w:val="20"/>
          <w:lang w:val="en-GB"/>
        </w:rPr>
      </w:pPr>
    </w:p>
    <w:p w14:paraId="6EC2AB7B" w14:textId="307EBCE2" w:rsidR="003D10A4" w:rsidRPr="00992CCF" w:rsidRDefault="001D4CBA" w:rsidP="004A0D77">
      <w:pPr>
        <w:spacing w:before="0" w:after="0" w:line="240" w:lineRule="auto"/>
        <w:rPr>
          <w:szCs w:val="20"/>
          <w:lang w:val="en-GB"/>
        </w:rPr>
      </w:pPr>
      <w:r w:rsidRPr="079F9594">
        <w:rPr>
          <w:szCs w:val="20"/>
          <w:lang w:val="en-GB"/>
        </w:rPr>
        <w:t xml:space="preserve">Withing this sub-project </w:t>
      </w:r>
      <w:r w:rsidR="003D10A4" w:rsidRPr="079F9594">
        <w:rPr>
          <w:szCs w:val="20"/>
          <w:lang w:val="en-GB"/>
        </w:rPr>
        <w:t>another 2 goals</w:t>
      </w:r>
      <w:r w:rsidR="32DA1A19" w:rsidRPr="079F9594">
        <w:rPr>
          <w:szCs w:val="20"/>
          <w:lang w:val="en-GB"/>
        </w:rPr>
        <w:t xml:space="preserve"> were defined</w:t>
      </w:r>
      <w:r w:rsidR="003D10A4" w:rsidRPr="079F9594">
        <w:rPr>
          <w:szCs w:val="20"/>
          <w:lang w:val="en-GB"/>
        </w:rPr>
        <w:t>:</w:t>
      </w:r>
    </w:p>
    <w:p w14:paraId="634A894F" w14:textId="2225B481" w:rsidR="003D10A4" w:rsidRPr="00992CCF" w:rsidRDefault="05227BB7" w:rsidP="00060BE9">
      <w:pPr>
        <w:pStyle w:val="ListParagraph"/>
        <w:numPr>
          <w:ilvl w:val="0"/>
          <w:numId w:val="46"/>
        </w:numPr>
        <w:spacing w:before="0" w:after="0" w:line="240" w:lineRule="auto"/>
        <w:rPr>
          <w:szCs w:val="20"/>
          <w:lang w:val="en-GB"/>
        </w:rPr>
      </w:pPr>
      <w:r w:rsidRPr="079F9594">
        <w:rPr>
          <w:szCs w:val="20"/>
          <w:lang w:val="en-GB"/>
        </w:rPr>
        <w:t xml:space="preserve">Identify </w:t>
      </w:r>
      <w:r w:rsidR="00060BE9" w:rsidRPr="079F9594">
        <w:rPr>
          <w:szCs w:val="20"/>
          <w:lang w:val="en-GB"/>
        </w:rPr>
        <w:t xml:space="preserve">main features that have </w:t>
      </w:r>
      <w:r w:rsidR="7878E2BB" w:rsidRPr="079F9594">
        <w:rPr>
          <w:szCs w:val="20"/>
          <w:lang w:val="en-GB"/>
        </w:rPr>
        <w:t xml:space="preserve">an impact </w:t>
      </w:r>
      <w:r w:rsidR="00060BE9" w:rsidRPr="079F9594">
        <w:rPr>
          <w:szCs w:val="20"/>
          <w:lang w:val="en-GB"/>
        </w:rPr>
        <w:t xml:space="preserve">on </w:t>
      </w:r>
      <w:r w:rsidR="7878E2BB" w:rsidRPr="079F9594">
        <w:rPr>
          <w:szCs w:val="20"/>
          <w:lang w:val="en-GB"/>
        </w:rPr>
        <w:t xml:space="preserve">customers’ </w:t>
      </w:r>
      <w:r w:rsidR="00060BE9" w:rsidRPr="079F9594">
        <w:rPr>
          <w:szCs w:val="20"/>
          <w:lang w:val="en-GB"/>
        </w:rPr>
        <w:t xml:space="preserve">termination </w:t>
      </w:r>
      <w:proofErr w:type="gramStart"/>
      <w:r w:rsidR="00060BE9" w:rsidRPr="079F9594">
        <w:rPr>
          <w:szCs w:val="20"/>
          <w:lang w:val="en-GB"/>
        </w:rPr>
        <w:t>behaviour</w:t>
      </w:r>
      <w:proofErr w:type="gramEnd"/>
    </w:p>
    <w:p w14:paraId="38B99A45" w14:textId="7C1D4A0E" w:rsidR="00B22089" w:rsidRPr="00992CCF" w:rsidRDefault="00B22089" w:rsidP="079F9594">
      <w:pPr>
        <w:pStyle w:val="ListParagraph"/>
        <w:numPr>
          <w:ilvl w:val="0"/>
          <w:numId w:val="46"/>
        </w:numPr>
        <w:spacing w:before="0" w:after="0" w:line="240" w:lineRule="auto"/>
        <w:rPr>
          <w:szCs w:val="20"/>
          <w:lang w:val="en-GB"/>
        </w:rPr>
      </w:pPr>
      <w:r w:rsidRPr="079F9594">
        <w:rPr>
          <w:szCs w:val="20"/>
          <w:lang w:val="en-GB"/>
        </w:rPr>
        <w:t xml:space="preserve">Find active contracts that are more likely to get terminated by the </w:t>
      </w:r>
      <w:proofErr w:type="gramStart"/>
      <w:r w:rsidRPr="079F9594">
        <w:rPr>
          <w:szCs w:val="20"/>
          <w:lang w:val="en-GB"/>
        </w:rPr>
        <w:t>customer</w:t>
      </w:r>
      <w:proofErr w:type="gramEnd"/>
    </w:p>
    <w:p w14:paraId="43E2A045" w14:textId="2E2385EB" w:rsidR="009F41AA" w:rsidRPr="00992CCF" w:rsidRDefault="009F41AA" w:rsidP="079F9594">
      <w:pPr>
        <w:spacing w:before="0" w:after="0" w:line="240" w:lineRule="auto"/>
        <w:rPr>
          <w:szCs w:val="20"/>
          <w:lang w:val="en-GB"/>
        </w:rPr>
      </w:pPr>
    </w:p>
    <w:p w14:paraId="3AE2960A" w14:textId="77777777" w:rsidR="00983985" w:rsidDel="004E6787" w:rsidRDefault="00983985" w:rsidP="004E6787">
      <w:pPr>
        <w:rPr>
          <w:del w:id="243" w:author="Jonathan Leipold - BDAE Gruppe" w:date="2023-10-29T09:02:00Z"/>
          <w:szCs w:val="20"/>
          <w:highlight w:val="lightGray"/>
          <w:lang w:val="en-GB"/>
        </w:rPr>
      </w:pPr>
      <w:del w:id="244" w:author="Jonathan Leipold - BDAE Gruppe" w:date="2023-10-29T09:03:00Z">
        <w:r w:rsidRPr="079F9594" w:rsidDel="004E6787">
          <w:rPr>
            <w:szCs w:val="20"/>
            <w:highlight w:val="lightGray"/>
            <w:lang w:val="en-GB"/>
          </w:rPr>
          <w:br w:type="page"/>
        </w:r>
      </w:del>
    </w:p>
    <w:p w14:paraId="0C2CA6E9" w14:textId="77777777" w:rsidR="004E6787" w:rsidRPr="00992CCF" w:rsidRDefault="004E6787">
      <w:pPr>
        <w:rPr>
          <w:ins w:id="245" w:author="Jonathan Leipold - BDAE Gruppe" w:date="2023-10-29T09:03:00Z"/>
          <w:rFonts w:asciiTheme="majorHAnsi" w:eastAsiaTheme="majorEastAsia" w:hAnsiTheme="majorHAnsi" w:cstheme="majorBidi"/>
          <w:color w:val="007789" w:themeColor="accent1" w:themeShade="BF"/>
          <w:sz w:val="28"/>
          <w:szCs w:val="28"/>
          <w:highlight w:val="lightGray"/>
          <w:lang w:val="en-GB"/>
        </w:rPr>
      </w:pPr>
    </w:p>
    <w:p w14:paraId="682B6206" w14:textId="32571369" w:rsidR="008353BF" w:rsidRPr="00992CCF" w:rsidDel="009F3B5E" w:rsidRDefault="00034E84">
      <w:pPr>
        <w:pStyle w:val="Heading2"/>
        <w:rPr>
          <w:del w:id="246" w:author="Jonathan Leipold - BDAE Gruppe" w:date="2023-10-29T08:59:00Z"/>
          <w:lang w:val="en-GB"/>
        </w:rPr>
        <w:pPrChange w:id="247" w:author="Jonathan Leipold - BDAE Gruppe" w:date="2023-10-29T08:59:00Z">
          <w:pPr>
            <w:pStyle w:val="Heading1"/>
            <w:numPr>
              <w:numId w:val="20"/>
            </w:numPr>
            <w:ind w:left="720" w:hanging="360"/>
          </w:pPr>
        </w:pPrChange>
      </w:pPr>
      <w:bookmarkStart w:id="248" w:name="_Toc149860678"/>
      <w:bookmarkStart w:id="249" w:name="_Toc148803218"/>
      <w:r w:rsidRPr="079F9594">
        <w:rPr>
          <w:lang w:val="en-GB"/>
        </w:rPr>
        <w:t>Data</w:t>
      </w:r>
      <w:bookmarkEnd w:id="248"/>
      <w:r w:rsidRPr="079F9594">
        <w:rPr>
          <w:lang w:val="en-GB"/>
        </w:rPr>
        <w:t xml:space="preserve"> </w:t>
      </w:r>
      <w:del w:id="250" w:author="Jonathan Leipold - BDAE Gruppe" w:date="2023-10-29T08:59:00Z">
        <w:r w:rsidRPr="079F9594" w:rsidDel="009F3B5E">
          <w:rPr>
            <w:lang w:val="en-GB"/>
          </w:rPr>
          <w:delText>exploration and visualisation</w:delText>
        </w:r>
        <w:bookmarkEnd w:id="249"/>
      </w:del>
    </w:p>
    <w:p w14:paraId="635C785D" w14:textId="46177440" w:rsidR="008353BF" w:rsidRPr="00992CCF" w:rsidDel="009F3B5E" w:rsidRDefault="008353BF">
      <w:pPr>
        <w:pStyle w:val="Heading2"/>
        <w:rPr>
          <w:del w:id="251" w:author="Jonathan Leipold - BDAE Gruppe" w:date="2023-10-29T08:59:00Z"/>
          <w:szCs w:val="20"/>
          <w:lang w:val="en-GB"/>
        </w:rPr>
        <w:pPrChange w:id="252" w:author="Jonathan Leipold - BDAE Gruppe" w:date="2023-10-29T08:59:00Z">
          <w:pPr/>
        </w:pPrChange>
      </w:pPr>
    </w:p>
    <w:p w14:paraId="6D826F1C" w14:textId="77777777" w:rsidR="008353BF" w:rsidRPr="00992CCF" w:rsidRDefault="008353BF" w:rsidP="004E6787">
      <w:pPr>
        <w:pStyle w:val="Heading2"/>
        <w:rPr>
          <w:lang w:val="en-GB"/>
        </w:rPr>
      </w:pPr>
      <w:bookmarkStart w:id="253" w:name="_Toc148803219"/>
      <w:bookmarkStart w:id="254" w:name="_Toc149860679"/>
      <w:r w:rsidRPr="004E6787">
        <w:rPr>
          <w:lang w:val="en-GB"/>
        </w:rPr>
        <w:t>Framework</w:t>
      </w:r>
      <w:bookmarkEnd w:id="253"/>
      <w:bookmarkEnd w:id="254"/>
    </w:p>
    <w:p w14:paraId="1ADB0EAB" w14:textId="5C4C36C0" w:rsidR="00416081" w:rsidRPr="00992CCF" w:rsidDel="004E6787" w:rsidRDefault="00416081" w:rsidP="079F9594">
      <w:pPr>
        <w:pStyle w:val="ListBullet"/>
        <w:numPr>
          <w:ilvl w:val="0"/>
          <w:numId w:val="0"/>
        </w:numPr>
        <w:spacing w:before="0" w:after="0"/>
        <w:textAlignment w:val="baseline"/>
        <w:rPr>
          <w:del w:id="255" w:author="Jonathan Leipold - BDAE Gruppe" w:date="2023-10-29T09:02:00Z"/>
          <w:color w:val="1AB39F" w:themeColor="accent6"/>
          <w:sz w:val="16"/>
          <w:szCs w:val="16"/>
          <w:lang w:val="en-GB"/>
        </w:rPr>
      </w:pPr>
    </w:p>
    <w:p w14:paraId="1B3646D3" w14:textId="14A6E874" w:rsidR="00E847BC" w:rsidRPr="00992CCF" w:rsidRDefault="00E847BC" w:rsidP="00E847BC">
      <w:pPr>
        <w:pStyle w:val="ListBullet"/>
        <w:numPr>
          <w:ilvl w:val="0"/>
          <w:numId w:val="0"/>
        </w:numPr>
        <w:rPr>
          <w:szCs w:val="20"/>
          <w:lang w:val="en-GB"/>
        </w:rPr>
      </w:pPr>
      <w:r w:rsidRPr="079F9594">
        <w:rPr>
          <w:szCs w:val="20"/>
          <w:lang w:val="en-GB"/>
        </w:rPr>
        <w:t xml:space="preserve">The data is owned by BDAE Group and not available to the public. Each group member signed the confidentiality agreement with BDAE. Personal information like name and address were not collected, others like </w:t>
      </w:r>
      <w:proofErr w:type="spellStart"/>
      <w:r w:rsidRPr="079F9594">
        <w:rPr>
          <w:szCs w:val="20"/>
          <w:lang w:val="en-GB"/>
        </w:rPr>
        <w:t>ContractID</w:t>
      </w:r>
      <w:proofErr w:type="spellEnd"/>
      <w:r w:rsidRPr="079F9594">
        <w:rPr>
          <w:szCs w:val="20"/>
          <w:lang w:val="en-GB"/>
        </w:rPr>
        <w:t xml:space="preserve"> and ProductName were replaced with pseudonymised values in SQL.</w:t>
      </w:r>
    </w:p>
    <w:p w14:paraId="64DC050B" w14:textId="3665E9F2" w:rsidR="009A27F9" w:rsidRPr="00992CCF" w:rsidRDefault="00DA1B0D" w:rsidP="079F9594">
      <w:pPr>
        <w:spacing w:before="0" w:after="0" w:line="240" w:lineRule="auto"/>
        <w:rPr>
          <w:szCs w:val="20"/>
          <w:lang w:val="en-GB"/>
        </w:rPr>
      </w:pPr>
      <w:r w:rsidRPr="079F9594">
        <w:rPr>
          <w:szCs w:val="20"/>
          <w:lang w:val="en-GB"/>
        </w:rPr>
        <w:t>All data comes from the ERP-System SAP</w:t>
      </w:r>
      <w:r w:rsidR="006B3878" w:rsidRPr="079F9594">
        <w:rPr>
          <w:szCs w:val="20"/>
          <w:lang w:val="en-GB"/>
        </w:rPr>
        <w:t xml:space="preserve"> Business One.</w:t>
      </w:r>
      <w:r w:rsidRPr="079F9594">
        <w:rPr>
          <w:szCs w:val="20"/>
          <w:lang w:val="en-GB"/>
        </w:rPr>
        <w:t xml:space="preserve"> </w:t>
      </w:r>
      <w:r w:rsidR="006B3878" w:rsidRPr="079F9594">
        <w:rPr>
          <w:szCs w:val="20"/>
          <w:lang w:val="en-GB"/>
        </w:rPr>
        <w:t xml:space="preserve">It </w:t>
      </w:r>
      <w:r w:rsidRPr="079F9594">
        <w:rPr>
          <w:szCs w:val="20"/>
          <w:lang w:val="en-GB"/>
        </w:rPr>
        <w:t xml:space="preserve">was collected and joined </w:t>
      </w:r>
      <w:r w:rsidR="006B3878" w:rsidRPr="079F9594">
        <w:rPr>
          <w:szCs w:val="20"/>
          <w:lang w:val="en-GB"/>
        </w:rPr>
        <w:t xml:space="preserve">on </w:t>
      </w:r>
      <w:r w:rsidR="005D56E1" w:rsidRPr="079F9594">
        <w:rPr>
          <w:szCs w:val="20"/>
          <w:lang w:val="en-GB"/>
        </w:rPr>
        <w:t>a</w:t>
      </w:r>
      <w:r w:rsidR="006B3878" w:rsidRPr="079F9594">
        <w:rPr>
          <w:szCs w:val="20"/>
          <w:lang w:val="en-GB"/>
        </w:rPr>
        <w:t xml:space="preserve"> </w:t>
      </w:r>
      <w:r w:rsidR="009B02FC" w:rsidRPr="079F9594">
        <w:rPr>
          <w:szCs w:val="20"/>
          <w:lang w:val="en-GB"/>
        </w:rPr>
        <w:t xml:space="preserve">Microsoft SQL Server </w:t>
      </w:r>
      <w:r w:rsidRPr="079F9594">
        <w:rPr>
          <w:szCs w:val="20"/>
          <w:lang w:val="en-GB"/>
        </w:rPr>
        <w:t>as views.</w:t>
      </w:r>
      <w:r w:rsidR="009B02FC" w:rsidRPr="079F9594">
        <w:rPr>
          <w:szCs w:val="20"/>
          <w:lang w:val="en-GB"/>
        </w:rPr>
        <w:t xml:space="preserve"> Some features </w:t>
      </w:r>
      <w:r w:rsidR="005D56E1" w:rsidRPr="079F9594">
        <w:rPr>
          <w:szCs w:val="20"/>
          <w:lang w:val="en-GB"/>
        </w:rPr>
        <w:t>were</w:t>
      </w:r>
      <w:r w:rsidR="009B02FC" w:rsidRPr="079F9594">
        <w:rPr>
          <w:szCs w:val="20"/>
          <w:lang w:val="en-GB"/>
        </w:rPr>
        <w:t xml:space="preserve"> </w:t>
      </w:r>
      <w:r w:rsidR="007E73D5" w:rsidRPr="079F9594">
        <w:rPr>
          <w:szCs w:val="20"/>
          <w:lang w:val="en-GB"/>
        </w:rPr>
        <w:t xml:space="preserve">created by calculations in SQL. </w:t>
      </w:r>
    </w:p>
    <w:p w14:paraId="32C0CA64" w14:textId="77777777" w:rsidR="008D42A7" w:rsidRPr="00992CCF" w:rsidRDefault="008D42A7" w:rsidP="008353BF">
      <w:pPr>
        <w:spacing w:before="0" w:after="0" w:line="240" w:lineRule="auto"/>
        <w:rPr>
          <w:szCs w:val="20"/>
          <w:lang w:val="en-GB"/>
        </w:rPr>
      </w:pPr>
    </w:p>
    <w:p w14:paraId="08B9D5FD" w14:textId="71957B63" w:rsidR="00BA13F2" w:rsidRPr="00992CCF" w:rsidRDefault="00BA13F2" w:rsidP="008353BF">
      <w:pPr>
        <w:spacing w:before="0" w:after="0" w:line="240" w:lineRule="auto"/>
        <w:rPr>
          <w:szCs w:val="20"/>
          <w:lang w:val="en-GB"/>
        </w:rPr>
      </w:pPr>
      <w:r w:rsidRPr="079F9594">
        <w:rPr>
          <w:szCs w:val="20"/>
          <w:lang w:val="en-GB"/>
        </w:rPr>
        <w:t xml:space="preserve">In the end 4 views </w:t>
      </w:r>
      <w:r w:rsidR="005D56E1" w:rsidRPr="079F9594">
        <w:rPr>
          <w:szCs w:val="20"/>
          <w:lang w:val="en-GB"/>
        </w:rPr>
        <w:t>were</w:t>
      </w:r>
      <w:r w:rsidRPr="079F9594">
        <w:rPr>
          <w:szCs w:val="20"/>
          <w:lang w:val="en-GB"/>
        </w:rPr>
        <w:t xml:space="preserve"> exported as csv</w:t>
      </w:r>
      <w:r w:rsidR="2B60E29D" w:rsidRPr="079F9594">
        <w:rPr>
          <w:szCs w:val="20"/>
          <w:lang w:val="en-GB"/>
        </w:rPr>
        <w:t xml:space="preserve"> </w:t>
      </w:r>
      <w:r w:rsidRPr="079F9594">
        <w:rPr>
          <w:szCs w:val="20"/>
          <w:lang w:val="en-GB"/>
        </w:rPr>
        <w:t xml:space="preserve">files for </w:t>
      </w:r>
      <w:r w:rsidR="079F9594" w:rsidRPr="079F9594">
        <w:rPr>
          <w:szCs w:val="20"/>
          <w:lang w:val="en-GB"/>
        </w:rPr>
        <w:t>import</w:t>
      </w:r>
      <w:r w:rsidR="00040A5B" w:rsidRPr="079F9594">
        <w:rPr>
          <w:szCs w:val="20"/>
          <w:lang w:val="en-GB"/>
        </w:rPr>
        <w:t xml:space="preserve"> and modelling:</w:t>
      </w:r>
    </w:p>
    <w:p w14:paraId="548EE6C2" w14:textId="77777777" w:rsidR="00326F64" w:rsidRPr="00992CCF" w:rsidRDefault="00326F64" w:rsidP="008353BF">
      <w:pPr>
        <w:spacing w:before="0" w:after="0" w:line="240" w:lineRule="auto"/>
        <w:rPr>
          <w:szCs w:val="20"/>
          <w:lang w:val="en-GB"/>
        </w:rPr>
      </w:pPr>
    </w:p>
    <w:p w14:paraId="63BB5954" w14:textId="6357B1AC" w:rsidR="00107DA1" w:rsidRPr="00992CCF" w:rsidRDefault="079F9594" w:rsidP="17F7CEF4">
      <w:pPr>
        <w:pStyle w:val="ListParagraph"/>
        <w:numPr>
          <w:ilvl w:val="0"/>
          <w:numId w:val="48"/>
        </w:numPr>
        <w:spacing w:before="0" w:after="0" w:line="240" w:lineRule="auto"/>
        <w:rPr>
          <w:ins w:id="256" w:author="Gastbenutzer" w:date="2023-10-21T14:50:00Z"/>
          <w:szCs w:val="20"/>
          <w:lang w:val="en-GB"/>
        </w:rPr>
      </w:pPr>
      <w:r w:rsidRPr="079F9594">
        <w:rPr>
          <w:szCs w:val="20"/>
          <w:lang w:val="en-GB"/>
        </w:rPr>
        <w:t>SalesData-Example.csv</w:t>
      </w:r>
      <w:r w:rsidR="00ED35C2" w:rsidRPr="000D53C0">
        <w:rPr>
          <w:lang w:val="en-GB"/>
          <w:rPrChange w:id="257" w:author="Jonathan Leipold - BDAE Gruppe" w:date="2023-10-25T19:35:00Z">
            <w:rPr/>
          </w:rPrChange>
        </w:rPr>
        <w:br/>
      </w:r>
      <w:r w:rsidRPr="079F9594">
        <w:rPr>
          <w:szCs w:val="20"/>
          <w:lang w:val="en-GB"/>
        </w:rPr>
        <w:t xml:space="preserve">Sales Data in form of transactions, in total about 230 000 transactions. Each transaction belongs to a specific contract and </w:t>
      </w:r>
      <w:proofErr w:type="gramStart"/>
      <w:r w:rsidRPr="079F9594">
        <w:rPr>
          <w:szCs w:val="20"/>
          <w:lang w:val="en-GB"/>
        </w:rPr>
        <w:t>time period</w:t>
      </w:r>
      <w:proofErr w:type="gramEnd"/>
      <w:r w:rsidRPr="079F9594">
        <w:rPr>
          <w:szCs w:val="20"/>
          <w:lang w:val="en-GB"/>
        </w:rPr>
        <w:t xml:space="preserve"> and represents incoming and outgoing cash flow. This data only includes transactions belonging to one main product and the period of 2014-2023 YTD.</w:t>
      </w:r>
      <w:ins w:id="258" w:author="Gastbenutzer" w:date="2023-10-21T14:49:00Z">
        <w:r w:rsidR="24603943" w:rsidRPr="24603943">
          <w:rPr>
            <w:szCs w:val="20"/>
            <w:lang w:val="en-GB"/>
          </w:rPr>
          <w:t xml:space="preserve"> </w:t>
        </w:r>
      </w:ins>
      <w:ins w:id="259" w:author="Gastbenutzer" w:date="2023-10-21T14:50:00Z">
        <w:r w:rsidR="76CFD6E6" w:rsidRPr="76CFD6E6">
          <w:rPr>
            <w:szCs w:val="20"/>
            <w:lang w:val="en-GB"/>
          </w:rPr>
          <w:t xml:space="preserve">The Sales Data dataset </w:t>
        </w:r>
      </w:ins>
      <w:ins w:id="260" w:author="Gastbenutzer" w:date="2023-10-21T14:51:00Z">
        <w:r w:rsidR="76CFD6E6" w:rsidRPr="76CFD6E6">
          <w:rPr>
            <w:szCs w:val="20"/>
            <w:lang w:val="en-GB"/>
          </w:rPr>
          <w:t xml:space="preserve">includes </w:t>
        </w:r>
        <w:proofErr w:type="gramStart"/>
        <w:r w:rsidR="41173F34" w:rsidRPr="41173F34">
          <w:rPr>
            <w:szCs w:val="20"/>
            <w:lang w:val="en-GB"/>
          </w:rPr>
          <w:t>as well</w:t>
        </w:r>
        <w:r w:rsidR="56DC062F" w:rsidRPr="56DC062F">
          <w:rPr>
            <w:szCs w:val="20"/>
            <w:lang w:val="en-GB"/>
          </w:rPr>
          <w:t xml:space="preserve"> </w:t>
        </w:r>
      </w:ins>
      <w:ins w:id="261" w:author="Gastbenutzer" w:date="2023-10-21T14:50:00Z">
        <w:r w:rsidR="56DC062F" w:rsidRPr="56DC062F">
          <w:rPr>
            <w:szCs w:val="20"/>
            <w:lang w:val="en-GB"/>
          </w:rPr>
          <w:t>36</w:t>
        </w:r>
        <w:r w:rsidR="17F7CEF4" w:rsidRPr="17F7CEF4">
          <w:rPr>
            <w:szCs w:val="20"/>
            <w:lang w:val="en-GB"/>
          </w:rPr>
          <w:t xml:space="preserve"> variables</w:t>
        </w:r>
        <w:proofErr w:type="gramEnd"/>
        <w:r w:rsidR="17F7CEF4" w:rsidRPr="17F7CEF4">
          <w:rPr>
            <w:szCs w:val="20"/>
            <w:lang w:val="en-GB"/>
          </w:rPr>
          <w:t xml:space="preserve"> (e.g., birthday, policy StartDate, premium Amount, Contract Id and Fee Rate, Zone </w:t>
        </w:r>
        <w:proofErr w:type="spellStart"/>
        <w:r w:rsidR="7E24303C" w:rsidRPr="7E24303C">
          <w:rPr>
            <w:szCs w:val="20"/>
            <w:lang w:val="en-GB"/>
          </w:rPr>
          <w:t>Desc</w:t>
        </w:r>
        <w:proofErr w:type="spellEnd"/>
        <w:r w:rsidR="17F7CEF4" w:rsidRPr="17F7CEF4">
          <w:rPr>
            <w:szCs w:val="20"/>
            <w:lang w:val="en-GB"/>
          </w:rPr>
          <w:t>).</w:t>
        </w:r>
      </w:ins>
    </w:p>
    <w:p w14:paraId="69B022E6" w14:textId="57648A5B" w:rsidR="00107DA1" w:rsidRPr="00992CCF" w:rsidRDefault="00ED35C2">
      <w:pPr>
        <w:spacing w:before="0" w:after="0" w:line="240" w:lineRule="auto"/>
        <w:rPr>
          <w:szCs w:val="20"/>
          <w:lang w:val="en-GB"/>
        </w:rPr>
        <w:pPrChange w:id="262" w:author="Gastbenutzer [2]" w:date="2023-10-21T16:51:00Z">
          <w:pPr>
            <w:pStyle w:val="ListParagraph"/>
            <w:numPr>
              <w:numId w:val="48"/>
            </w:numPr>
            <w:spacing w:before="0" w:after="0" w:line="240" w:lineRule="auto"/>
            <w:ind w:hanging="360"/>
          </w:pPr>
        </w:pPrChange>
      </w:pPr>
      <w:r w:rsidRPr="006F5D4E">
        <w:rPr>
          <w:lang w:val="en-GB"/>
          <w:rPrChange w:id="263" w:author="Jonathan Leipold - BDAE Gruppe" w:date="2023-10-29T08:52:00Z">
            <w:rPr/>
          </w:rPrChange>
        </w:rPr>
        <w:br/>
      </w:r>
    </w:p>
    <w:p w14:paraId="7855CC18" w14:textId="6F1F4332" w:rsidR="00107DA1" w:rsidRPr="00992CCF" w:rsidRDefault="00ED35C2" w:rsidP="079F9594">
      <w:pPr>
        <w:pStyle w:val="ListParagraph"/>
        <w:numPr>
          <w:ilvl w:val="0"/>
          <w:numId w:val="48"/>
        </w:numPr>
        <w:spacing w:before="0" w:after="0" w:line="240" w:lineRule="auto"/>
        <w:rPr>
          <w:szCs w:val="20"/>
          <w:lang w:val="en-GB"/>
        </w:rPr>
      </w:pPr>
      <w:r w:rsidRPr="079F9594">
        <w:rPr>
          <w:szCs w:val="20"/>
          <w:lang w:val="en-GB"/>
        </w:rPr>
        <w:t>premium_adjustments_example.csv</w:t>
      </w:r>
      <w:r w:rsidR="00B73917" w:rsidRPr="006F5D4E">
        <w:rPr>
          <w:lang w:val="en-GB"/>
          <w:rPrChange w:id="264" w:author="Jonathan Leipold - BDAE Gruppe" w:date="2023-10-29T08:52:00Z">
            <w:rPr/>
          </w:rPrChange>
        </w:rPr>
        <w:br/>
      </w:r>
      <w:r w:rsidR="00107DA1" w:rsidRPr="079F9594">
        <w:rPr>
          <w:szCs w:val="20"/>
          <w:lang w:val="en-GB"/>
        </w:rPr>
        <w:t xml:space="preserve">This data contains information about adjustments </w:t>
      </w:r>
      <w:r w:rsidR="002A44FD" w:rsidRPr="079F9594">
        <w:rPr>
          <w:szCs w:val="20"/>
          <w:lang w:val="en-GB"/>
        </w:rPr>
        <w:t xml:space="preserve">of premium amounts of </w:t>
      </w:r>
      <w:r w:rsidR="00F94813" w:rsidRPr="079F9594">
        <w:rPr>
          <w:szCs w:val="20"/>
          <w:lang w:val="en-GB"/>
        </w:rPr>
        <w:t>the main product</w:t>
      </w:r>
      <w:r w:rsidR="00BE313D" w:rsidRPr="079F9594">
        <w:rPr>
          <w:szCs w:val="20"/>
          <w:lang w:val="en-GB"/>
        </w:rPr>
        <w:t xml:space="preserve">, in total </w:t>
      </w:r>
      <w:r w:rsidR="00BD58E5" w:rsidRPr="079F9594">
        <w:rPr>
          <w:szCs w:val="20"/>
          <w:lang w:val="en-GB"/>
        </w:rPr>
        <w:t>58 lines</w:t>
      </w:r>
      <w:r w:rsidR="00F94813" w:rsidRPr="079F9594">
        <w:rPr>
          <w:szCs w:val="20"/>
          <w:lang w:val="en-GB"/>
        </w:rPr>
        <w:t xml:space="preserve">. Each line belongs to a specific </w:t>
      </w:r>
      <w:r w:rsidR="00454401" w:rsidRPr="079F9594">
        <w:rPr>
          <w:szCs w:val="20"/>
          <w:lang w:val="en-GB"/>
        </w:rPr>
        <w:t xml:space="preserve">adjustment date, </w:t>
      </w:r>
      <w:proofErr w:type="spellStart"/>
      <w:r w:rsidR="00454401" w:rsidRPr="079F9594">
        <w:rPr>
          <w:szCs w:val="20"/>
          <w:lang w:val="en-GB"/>
        </w:rPr>
        <w:t>ZoneModel</w:t>
      </w:r>
      <w:proofErr w:type="spellEnd"/>
      <w:r w:rsidR="00A47B0E" w:rsidRPr="079F9594">
        <w:rPr>
          <w:szCs w:val="20"/>
          <w:lang w:val="en-GB"/>
        </w:rPr>
        <w:t xml:space="preserve"> and product </w:t>
      </w:r>
      <w:r w:rsidR="00097D10" w:rsidRPr="079F9594">
        <w:rPr>
          <w:szCs w:val="20"/>
          <w:lang w:val="en-GB"/>
        </w:rPr>
        <w:t>group.</w:t>
      </w:r>
      <w:r w:rsidR="00CE1F46" w:rsidRPr="079F9594">
        <w:rPr>
          <w:szCs w:val="20"/>
          <w:lang w:val="en-GB"/>
        </w:rPr>
        <w:t xml:space="preserve"> </w:t>
      </w:r>
      <w:r w:rsidR="52A02305" w:rsidRPr="079F9594">
        <w:rPr>
          <w:szCs w:val="20"/>
          <w:lang w:val="en-GB"/>
        </w:rPr>
        <w:t xml:space="preserve">It </w:t>
      </w:r>
      <w:r w:rsidR="079F9594" w:rsidRPr="079F9594">
        <w:rPr>
          <w:szCs w:val="20"/>
          <w:lang w:val="en-GB"/>
        </w:rPr>
        <w:t>is</w:t>
      </w:r>
      <w:r w:rsidR="00CE1F46" w:rsidRPr="079F9594">
        <w:rPr>
          <w:szCs w:val="20"/>
          <w:lang w:val="en-GB"/>
        </w:rPr>
        <w:t xml:space="preserve"> </w:t>
      </w:r>
      <w:r w:rsidR="5000E871" w:rsidRPr="079F9594">
        <w:rPr>
          <w:szCs w:val="20"/>
          <w:lang w:val="en-GB"/>
        </w:rPr>
        <w:t xml:space="preserve">merged </w:t>
      </w:r>
      <w:r w:rsidR="079F9594" w:rsidRPr="079F9594">
        <w:rPr>
          <w:szCs w:val="20"/>
          <w:lang w:val="en-GB"/>
        </w:rPr>
        <w:t>with</w:t>
      </w:r>
      <w:r w:rsidR="00CE1F46" w:rsidRPr="079F9594">
        <w:rPr>
          <w:szCs w:val="20"/>
          <w:lang w:val="en-GB"/>
        </w:rPr>
        <w:t xml:space="preserve"> the sales</w:t>
      </w:r>
      <w:r w:rsidR="00BE313D" w:rsidRPr="079F9594">
        <w:rPr>
          <w:szCs w:val="20"/>
          <w:lang w:val="en-GB"/>
        </w:rPr>
        <w:t xml:space="preserve"> data later via time and product code.</w:t>
      </w:r>
    </w:p>
    <w:p w14:paraId="31D17A8E" w14:textId="77777777" w:rsidR="00753295" w:rsidRPr="00992CCF" w:rsidRDefault="00753295" w:rsidP="079F9594">
      <w:pPr>
        <w:spacing w:before="0" w:after="0" w:line="240" w:lineRule="auto"/>
        <w:rPr>
          <w:szCs w:val="20"/>
          <w:lang w:val="en-GB"/>
        </w:rPr>
      </w:pPr>
    </w:p>
    <w:p w14:paraId="37DF74B3" w14:textId="4E8C980C" w:rsidR="00753295" w:rsidRPr="00992CCF" w:rsidRDefault="00753295" w:rsidP="079F9594">
      <w:pPr>
        <w:spacing w:before="0" w:after="0" w:line="240" w:lineRule="auto"/>
        <w:rPr>
          <w:szCs w:val="20"/>
          <w:lang w:val="en-GB"/>
        </w:rPr>
      </w:pPr>
      <w:r w:rsidRPr="079F9594">
        <w:rPr>
          <w:szCs w:val="20"/>
          <w:lang w:val="en-GB"/>
        </w:rPr>
        <w:t>For the second sub</w:t>
      </w:r>
      <w:r w:rsidR="00635491" w:rsidRPr="079F9594">
        <w:rPr>
          <w:szCs w:val="20"/>
          <w:lang w:val="en-GB"/>
        </w:rPr>
        <w:t>-project 2 more datasets w</w:t>
      </w:r>
      <w:del w:id="265" w:author="Gastbenutzer" w:date="2023-10-20T17:33:00Z">
        <w:r w:rsidR="00635491" w:rsidRPr="079F9594">
          <w:rPr>
            <w:szCs w:val="20"/>
            <w:lang w:val="en-GB"/>
          </w:rPr>
          <w:delText>h</w:delText>
        </w:r>
      </w:del>
      <w:r w:rsidR="00635491" w:rsidRPr="079F9594">
        <w:rPr>
          <w:szCs w:val="20"/>
          <w:lang w:val="en-GB"/>
        </w:rPr>
        <w:t>ere created:</w:t>
      </w:r>
      <w:r w:rsidR="00635491" w:rsidRPr="008B783B">
        <w:rPr>
          <w:lang w:val="en-GB"/>
          <w:rPrChange w:id="266" w:author="Jonathan Leipold - BDAE Gruppe" w:date="2023-10-21T12:14:00Z">
            <w:rPr/>
          </w:rPrChange>
        </w:rPr>
        <w:br/>
      </w:r>
    </w:p>
    <w:p w14:paraId="0731B788" w14:textId="53875E51" w:rsidR="00382679" w:rsidRPr="00992CCF" w:rsidRDefault="00910542" w:rsidP="079F9594">
      <w:pPr>
        <w:pStyle w:val="ListParagraph"/>
        <w:numPr>
          <w:ilvl w:val="0"/>
          <w:numId w:val="48"/>
        </w:numPr>
        <w:spacing w:before="0" w:after="0" w:line="240" w:lineRule="auto"/>
        <w:rPr>
          <w:szCs w:val="20"/>
          <w:lang w:val="en-GB"/>
        </w:rPr>
      </w:pPr>
      <w:r w:rsidRPr="079F9594">
        <w:rPr>
          <w:szCs w:val="20"/>
          <w:lang w:val="en-GB"/>
        </w:rPr>
        <w:t>BDAE_DataMining_Policies.csv</w:t>
      </w:r>
      <w:r w:rsidRPr="006F5D4E">
        <w:rPr>
          <w:lang w:val="en-GB"/>
          <w:rPrChange w:id="267" w:author="Jonathan Leipold - BDAE Gruppe" w:date="2023-10-29T08:52:00Z">
            <w:rPr/>
          </w:rPrChange>
        </w:rPr>
        <w:br/>
      </w:r>
      <w:r w:rsidRPr="006F5D4E">
        <w:rPr>
          <w:lang w:val="en-GB"/>
          <w:rPrChange w:id="268" w:author="Jonathan Leipold - BDAE Gruppe" w:date="2023-10-29T08:52:00Z">
            <w:rPr/>
          </w:rPrChange>
        </w:rPr>
        <w:br/>
      </w:r>
      <w:r w:rsidRPr="079F9594">
        <w:rPr>
          <w:szCs w:val="20"/>
          <w:lang w:val="en-GB"/>
        </w:rPr>
        <w:t xml:space="preserve">This data </w:t>
      </w:r>
      <w:r w:rsidR="00AB6B3F" w:rsidRPr="079F9594">
        <w:rPr>
          <w:szCs w:val="20"/>
          <w:lang w:val="en-GB"/>
        </w:rPr>
        <w:t>contains information belonging to one specific contract</w:t>
      </w:r>
      <w:r w:rsidR="002A7334" w:rsidRPr="079F9594">
        <w:rPr>
          <w:szCs w:val="20"/>
          <w:lang w:val="en-GB"/>
        </w:rPr>
        <w:t xml:space="preserve">. Some data comes directly from </w:t>
      </w:r>
      <w:r w:rsidR="33200D27" w:rsidRPr="079F9594">
        <w:rPr>
          <w:szCs w:val="20"/>
          <w:lang w:val="en-GB"/>
        </w:rPr>
        <w:t>the contract</w:t>
      </w:r>
      <w:r w:rsidR="002A7334" w:rsidRPr="079F9594">
        <w:rPr>
          <w:szCs w:val="20"/>
          <w:lang w:val="en-GB"/>
        </w:rPr>
        <w:t xml:space="preserve"> information, </w:t>
      </w:r>
      <w:r w:rsidR="6F929EC8" w:rsidRPr="079F9594">
        <w:rPr>
          <w:szCs w:val="20"/>
          <w:lang w:val="en-GB"/>
        </w:rPr>
        <w:t xml:space="preserve">other </w:t>
      </w:r>
      <w:r w:rsidR="079F9594" w:rsidRPr="079F9594">
        <w:rPr>
          <w:szCs w:val="20"/>
          <w:lang w:val="en-GB"/>
        </w:rPr>
        <w:t>variables were</w:t>
      </w:r>
      <w:r w:rsidR="002A7334" w:rsidRPr="079F9594">
        <w:rPr>
          <w:szCs w:val="20"/>
          <w:lang w:val="en-GB"/>
        </w:rPr>
        <w:t xml:space="preserve"> calculated as sums</w:t>
      </w:r>
      <w:r w:rsidR="000A6274" w:rsidRPr="079F9594">
        <w:rPr>
          <w:szCs w:val="20"/>
          <w:lang w:val="en-GB"/>
        </w:rPr>
        <w:t xml:space="preserve">, </w:t>
      </w:r>
      <w:r w:rsidR="0086423A" w:rsidRPr="079F9594">
        <w:rPr>
          <w:szCs w:val="20"/>
          <w:lang w:val="en-GB"/>
        </w:rPr>
        <w:t xml:space="preserve">ratios </w:t>
      </w:r>
      <w:r w:rsidR="000A6274" w:rsidRPr="079F9594">
        <w:rPr>
          <w:szCs w:val="20"/>
          <w:lang w:val="en-GB"/>
        </w:rPr>
        <w:t xml:space="preserve">etc. </w:t>
      </w:r>
      <w:r w:rsidR="0086423A" w:rsidRPr="079F9594">
        <w:rPr>
          <w:szCs w:val="20"/>
          <w:lang w:val="en-GB"/>
        </w:rPr>
        <w:t xml:space="preserve">of the transaction lines used above as </w:t>
      </w:r>
      <w:proofErr w:type="spellStart"/>
      <w:r w:rsidR="0086423A" w:rsidRPr="079F9594">
        <w:rPr>
          <w:szCs w:val="20"/>
          <w:lang w:val="en-GB"/>
        </w:rPr>
        <w:t>SalesData</w:t>
      </w:r>
      <w:proofErr w:type="spellEnd"/>
      <w:r w:rsidR="0086423A" w:rsidRPr="079F9594">
        <w:rPr>
          <w:szCs w:val="20"/>
          <w:lang w:val="en-GB"/>
        </w:rPr>
        <w:t>.</w:t>
      </w:r>
      <w:r w:rsidR="000113C3" w:rsidRPr="079F9594">
        <w:rPr>
          <w:szCs w:val="20"/>
          <w:lang w:val="en-GB"/>
        </w:rPr>
        <w:t xml:space="preserve"> It includes all </w:t>
      </w:r>
      <w:r w:rsidR="00DC0A43" w:rsidRPr="079F9594">
        <w:rPr>
          <w:szCs w:val="20"/>
          <w:lang w:val="en-GB"/>
        </w:rPr>
        <w:t xml:space="preserve">contracts created </w:t>
      </w:r>
      <w:r w:rsidR="002B038E" w:rsidRPr="079F9594">
        <w:rPr>
          <w:szCs w:val="20"/>
          <w:lang w:val="en-GB"/>
        </w:rPr>
        <w:t xml:space="preserve">after 01.01.2017. In total </w:t>
      </w:r>
      <w:r w:rsidR="00E70466" w:rsidRPr="079F9594">
        <w:rPr>
          <w:szCs w:val="20"/>
          <w:lang w:val="en-GB"/>
        </w:rPr>
        <w:t>about 20 000 lines. The file was updated with more recent data as well as corrections and additional features from SQL in another file BDAE_DataMining_Policies_v2.csv</w:t>
      </w:r>
      <w:r w:rsidR="00E70466" w:rsidRPr="006F5D4E">
        <w:rPr>
          <w:lang w:val="en-GB"/>
          <w:rPrChange w:id="269" w:author="Jonathan Leipold - BDAE Gruppe" w:date="2023-10-29T08:52:00Z">
            <w:rPr/>
          </w:rPrChange>
        </w:rPr>
        <w:br/>
      </w:r>
    </w:p>
    <w:p w14:paraId="5E192721" w14:textId="30EB69B7" w:rsidR="00E70466" w:rsidRPr="00992CCF" w:rsidRDefault="00147022" w:rsidP="00B73917">
      <w:pPr>
        <w:pStyle w:val="ListParagraph"/>
        <w:numPr>
          <w:ilvl w:val="0"/>
          <w:numId w:val="48"/>
        </w:numPr>
        <w:spacing w:before="0" w:after="0" w:line="240" w:lineRule="auto"/>
        <w:rPr>
          <w:szCs w:val="20"/>
          <w:lang w:val="en-GB"/>
        </w:rPr>
      </w:pPr>
      <w:r w:rsidRPr="079F9594">
        <w:rPr>
          <w:szCs w:val="20"/>
          <w:lang w:val="en-GB"/>
        </w:rPr>
        <w:t>BDAE_DataMining_Products.csv</w:t>
      </w:r>
      <w:r>
        <w:br/>
      </w:r>
    </w:p>
    <w:p w14:paraId="3D6C0051" w14:textId="7C0205CB" w:rsidR="00147022" w:rsidRPr="00992CCF" w:rsidRDefault="00DD3B27" w:rsidP="079F9594">
      <w:pPr>
        <w:pStyle w:val="ListParagraph"/>
        <w:spacing w:before="0" w:after="0" w:line="240" w:lineRule="auto"/>
        <w:rPr>
          <w:szCs w:val="20"/>
          <w:lang w:val="en-GB"/>
        </w:rPr>
      </w:pPr>
      <w:r w:rsidRPr="079F9594">
        <w:rPr>
          <w:szCs w:val="20"/>
          <w:lang w:val="en-GB"/>
        </w:rPr>
        <w:t>Desc</w:t>
      </w:r>
      <w:r w:rsidR="00434A18" w:rsidRPr="079F9594">
        <w:rPr>
          <w:szCs w:val="20"/>
          <w:lang w:val="en-GB"/>
        </w:rPr>
        <w:t>r</w:t>
      </w:r>
      <w:r w:rsidRPr="079F9594">
        <w:rPr>
          <w:szCs w:val="20"/>
          <w:lang w:val="en-GB"/>
        </w:rPr>
        <w:t>ibes special characteristics of products like</w:t>
      </w:r>
      <w:r w:rsidR="00CA3AFC" w:rsidRPr="079F9594">
        <w:rPr>
          <w:szCs w:val="20"/>
          <w:lang w:val="en-GB"/>
        </w:rPr>
        <w:t xml:space="preserve"> category, max. duration, etc</w:t>
      </w:r>
      <w:r w:rsidR="079F9594" w:rsidRPr="079F9594">
        <w:rPr>
          <w:szCs w:val="20"/>
          <w:lang w:val="en-GB"/>
        </w:rPr>
        <w:t>.</w:t>
      </w:r>
      <w:r w:rsidR="00434A18" w:rsidRPr="079F9594">
        <w:rPr>
          <w:szCs w:val="20"/>
          <w:lang w:val="en-GB"/>
        </w:rPr>
        <w:t xml:space="preserve"> They can be </w:t>
      </w:r>
      <w:r w:rsidR="155FDB87" w:rsidRPr="079F9594">
        <w:rPr>
          <w:szCs w:val="20"/>
          <w:lang w:val="en-GB"/>
        </w:rPr>
        <w:t>merged with</w:t>
      </w:r>
      <w:r w:rsidR="33835677" w:rsidRPr="079F9594">
        <w:rPr>
          <w:szCs w:val="20"/>
          <w:lang w:val="en-GB"/>
        </w:rPr>
        <w:t xml:space="preserve"> </w:t>
      </w:r>
      <w:r w:rsidR="00434A18" w:rsidRPr="079F9594">
        <w:rPr>
          <w:szCs w:val="20"/>
          <w:lang w:val="en-GB"/>
        </w:rPr>
        <w:t xml:space="preserve">the </w:t>
      </w:r>
      <w:r w:rsidR="7DC82E13" w:rsidRPr="079F9594">
        <w:rPr>
          <w:szCs w:val="20"/>
          <w:lang w:val="en-GB"/>
        </w:rPr>
        <w:t>contracts’</w:t>
      </w:r>
      <w:r w:rsidR="00434A18" w:rsidRPr="079F9594">
        <w:rPr>
          <w:szCs w:val="20"/>
          <w:lang w:val="en-GB"/>
        </w:rPr>
        <w:t xml:space="preserve"> information </w:t>
      </w:r>
      <w:r w:rsidR="00A67E53" w:rsidRPr="079F9594">
        <w:rPr>
          <w:szCs w:val="20"/>
          <w:lang w:val="en-GB"/>
        </w:rPr>
        <w:t xml:space="preserve">via the </w:t>
      </w:r>
      <w:r w:rsidR="00416081" w:rsidRPr="079F9594">
        <w:rPr>
          <w:szCs w:val="20"/>
          <w:lang w:val="en-GB"/>
        </w:rPr>
        <w:t>unique product code. In total about 300 lines.</w:t>
      </w:r>
      <w:r w:rsidR="00CA3AFC" w:rsidRPr="079F9594">
        <w:rPr>
          <w:szCs w:val="20"/>
          <w:lang w:val="en-GB"/>
        </w:rPr>
        <w:t xml:space="preserve"> </w:t>
      </w:r>
    </w:p>
    <w:p w14:paraId="1CD95B6A" w14:textId="6286C020" w:rsidR="008353BF" w:rsidRPr="00992CCF" w:rsidRDefault="008353BF" w:rsidP="079F9594">
      <w:pPr>
        <w:spacing w:before="0" w:after="0" w:line="240" w:lineRule="auto"/>
        <w:rPr>
          <w:szCs w:val="20"/>
          <w:lang w:val="en-GB"/>
        </w:rPr>
      </w:pPr>
    </w:p>
    <w:p w14:paraId="0F39958A" w14:textId="39A2C648" w:rsidR="0087181A" w:rsidRPr="00992CCF" w:rsidRDefault="0087181A" w:rsidP="0087181A">
      <w:pPr>
        <w:rPr>
          <w:szCs w:val="20"/>
          <w:lang w:val="en-GB"/>
        </w:rPr>
      </w:pPr>
      <w:r w:rsidRPr="079F9594">
        <w:rPr>
          <w:szCs w:val="20"/>
          <w:lang w:val="en-GB"/>
        </w:rPr>
        <w:t xml:space="preserve">The project is </w:t>
      </w:r>
      <w:del w:id="270" w:author="Jonathan Leipold - BDAE Gruppe" w:date="2023-11-04T12:15:00Z">
        <w:r w:rsidRPr="079F9594" w:rsidDel="00A55D10">
          <w:rPr>
            <w:szCs w:val="20"/>
            <w:lang w:val="en-GB"/>
          </w:rPr>
          <w:delText>splited</w:delText>
        </w:r>
      </w:del>
      <w:ins w:id="271" w:author="Jonathan Leipold - BDAE Gruppe" w:date="2023-11-04T12:15:00Z">
        <w:r w:rsidR="00A55D10" w:rsidRPr="079F9594">
          <w:rPr>
            <w:szCs w:val="20"/>
            <w:lang w:val="en-GB"/>
          </w:rPr>
          <w:t>split</w:t>
        </w:r>
      </w:ins>
      <w:r w:rsidRPr="079F9594">
        <w:rPr>
          <w:szCs w:val="20"/>
          <w:lang w:val="en-GB"/>
        </w:rPr>
        <w:t xml:space="preserve"> in two sub-projects: sales (premium amount) prediction and churn prediction and will be presented in this part by sub-project for a better understandability. </w:t>
      </w:r>
    </w:p>
    <w:p w14:paraId="3C08A33B" w14:textId="77777777" w:rsidR="00983985" w:rsidRPr="00992CCF" w:rsidRDefault="00983985">
      <w:pPr>
        <w:rPr>
          <w:rFonts w:asciiTheme="majorHAnsi" w:eastAsiaTheme="majorEastAsia" w:hAnsiTheme="majorHAnsi" w:cstheme="majorBidi"/>
          <w:caps/>
          <w:color w:val="007789" w:themeColor="accent1" w:themeShade="BF"/>
          <w:lang w:val="en-GB"/>
        </w:rPr>
      </w:pPr>
      <w:r w:rsidRPr="079F9594">
        <w:rPr>
          <w:szCs w:val="20"/>
          <w:lang w:val="en-GB"/>
        </w:rPr>
        <w:br w:type="page"/>
      </w:r>
    </w:p>
    <w:p w14:paraId="2F2A7F2A" w14:textId="3B47B268" w:rsidR="008353BF" w:rsidRPr="00992CCF" w:rsidRDefault="008353BF">
      <w:pPr>
        <w:pStyle w:val="Heading1"/>
        <w:numPr>
          <w:ilvl w:val="0"/>
          <w:numId w:val="20"/>
        </w:numPr>
        <w:rPr>
          <w:sz w:val="22"/>
          <w:lang w:val="en-GB"/>
          <w:rPrChange w:id="272" w:author="Jonathan Leipold - BDAE Gruppe" w:date="2023-10-18T10:09:00Z">
            <w:rPr>
              <w:lang w:val="en-GB"/>
            </w:rPr>
          </w:rPrChange>
        </w:rPr>
        <w:pPrChange w:id="273" w:author="Jonathan Leipold - BDAE Gruppe" w:date="2023-10-29T08:58:00Z">
          <w:pPr>
            <w:pStyle w:val="Heading2"/>
          </w:pPr>
        </w:pPrChange>
      </w:pPr>
      <w:bookmarkStart w:id="274" w:name="_Toc148803220"/>
      <w:del w:id="275" w:author="Jonathan Leipold - BDAE Gruppe" w:date="2023-10-29T08:56:00Z">
        <w:r w:rsidRPr="38A32F5D" w:rsidDel="00E8568E">
          <w:rPr>
            <w:lang w:val="en-GB"/>
          </w:rPr>
          <w:lastRenderedPageBreak/>
          <w:delText xml:space="preserve">II.1. </w:delText>
        </w:r>
      </w:del>
      <w:bookmarkStart w:id="276" w:name="_Toc149860680"/>
      <w:r w:rsidRPr="38A32F5D">
        <w:rPr>
          <w:lang w:val="en-GB"/>
        </w:rPr>
        <w:t>Sales prediction</w:t>
      </w:r>
      <w:bookmarkEnd w:id="274"/>
      <w:bookmarkEnd w:id="276"/>
      <w:r w:rsidRPr="38A32F5D">
        <w:rPr>
          <w:lang w:val="en-GB"/>
        </w:rPr>
        <w:t xml:space="preserve"> </w:t>
      </w:r>
    </w:p>
    <w:p w14:paraId="0C5D324C" w14:textId="77777777" w:rsidR="008353BF" w:rsidRPr="00992CCF" w:rsidRDefault="008353BF" w:rsidP="00034E84">
      <w:pPr>
        <w:pStyle w:val="Heading2"/>
        <w:rPr>
          <w:sz w:val="22"/>
          <w:szCs w:val="20"/>
          <w:lang w:val="en-GB"/>
          <w:rPrChange w:id="277" w:author="Jonathan Leipold - BDAE Gruppe" w:date="2023-10-18T10:09:00Z">
            <w:rPr>
              <w:lang w:val="en-GB"/>
            </w:rPr>
          </w:rPrChange>
        </w:rPr>
      </w:pPr>
    </w:p>
    <w:p w14:paraId="6E5F3E63" w14:textId="77777777" w:rsidR="00034E84" w:rsidRPr="00992CCF" w:rsidRDefault="00034E84">
      <w:pPr>
        <w:pStyle w:val="Heading2"/>
        <w:numPr>
          <w:ilvl w:val="0"/>
          <w:numId w:val="97"/>
        </w:numPr>
        <w:jc w:val="left"/>
        <w:rPr>
          <w:sz w:val="22"/>
          <w:lang w:val="en-GB"/>
        </w:rPr>
        <w:pPrChange w:id="278" w:author="Jonathan Leipold - BDAE Gruppe" w:date="2023-10-29T09:16:00Z">
          <w:pPr>
            <w:pStyle w:val="Heading2"/>
            <w:spacing w:before="360" w:after="120"/>
          </w:pPr>
        </w:pPrChange>
      </w:pPr>
      <w:bookmarkStart w:id="279" w:name="_Toc148803221"/>
      <w:bookmarkStart w:id="280" w:name="_Toc149860681"/>
      <w:r w:rsidRPr="38A32F5D">
        <w:rPr>
          <w:lang w:val="en-GB"/>
        </w:rPr>
        <w:t>Relevance</w:t>
      </w:r>
      <w:bookmarkEnd w:id="279"/>
      <w:bookmarkEnd w:id="280"/>
    </w:p>
    <w:p w14:paraId="7E0C6B87" w14:textId="39F52B8F" w:rsidR="07100B5D" w:rsidRDefault="07100B5D">
      <w:pPr>
        <w:pStyle w:val="ListBullet"/>
        <w:numPr>
          <w:ilvl w:val="0"/>
          <w:numId w:val="0"/>
        </w:numPr>
        <w:rPr>
          <w:ins w:id="281" w:author="Gastbenutzer" w:date="2023-10-21T12:12:00Z"/>
          <w:szCs w:val="20"/>
          <w:lang w:val="en-GB"/>
        </w:rPr>
        <w:pPrChange w:id="282" w:author="Gastbenutzer [2]" w:date="2023-10-21T12:03:00Z">
          <w:pPr>
            <w:pStyle w:val="ListBullet"/>
          </w:pPr>
        </w:pPrChange>
      </w:pPr>
      <w:del w:id="283" w:author="Gastbenutzer" w:date="2023-10-21T12:09:00Z">
        <w:r w:rsidRPr="40426DE4">
          <w:rPr>
            <w:szCs w:val="20"/>
            <w:lang w:val="en-GB"/>
            <w:rPrChange w:id="284" w:author="Gastbenutzer [2]" w:date="2023-10-21T14:03:00Z">
              <w:rPr>
                <w:color w:val="1AB39F" w:themeColor="accent6"/>
                <w:lang w:val="en-GB"/>
              </w:rPr>
            </w:rPrChange>
          </w:rPr>
          <w:delText xml:space="preserve">For the prediction of the premium amount (target variable), </w:delText>
        </w:r>
        <w:r w:rsidRPr="7AB28238" w:rsidDel="7AB28238">
          <w:rPr>
            <w:szCs w:val="20"/>
            <w:lang w:val="en-GB"/>
            <w:rPrChange w:id="285" w:author="Gastbenutzer [2]" w:date="2023-10-21T12:03:00Z">
              <w:rPr>
                <w:color w:val="1AB39F" w:themeColor="accent6"/>
                <w:lang w:val="en-GB"/>
              </w:rPr>
            </w:rPrChange>
          </w:rPr>
          <w:delText>t</w:delText>
        </w:r>
      </w:del>
      <w:ins w:id="286" w:author="Gastbenutzer" w:date="2023-10-21T12:09:00Z">
        <w:r w:rsidR="7AB28238" w:rsidRPr="7AB28238">
          <w:rPr>
            <w:szCs w:val="20"/>
            <w:lang w:val="en-GB"/>
          </w:rPr>
          <w:t>T</w:t>
        </w:r>
      </w:ins>
      <w:r w:rsidR="7AB28238" w:rsidRPr="7AB28238">
        <w:rPr>
          <w:szCs w:val="20"/>
          <w:lang w:val="en-GB"/>
          <w:rPrChange w:id="287" w:author="Gastbenutzer [2]" w:date="2023-10-21T12:03:00Z">
            <w:rPr>
              <w:color w:val="1AB39F" w:themeColor="accent6"/>
              <w:lang w:val="en-GB"/>
            </w:rPr>
          </w:rPrChange>
        </w:rPr>
        <w:t>he</w:t>
      </w:r>
      <w:r w:rsidRPr="40426DE4">
        <w:rPr>
          <w:szCs w:val="20"/>
          <w:lang w:val="en-GB"/>
          <w:rPrChange w:id="288" w:author="Gastbenutzer [2]" w:date="2023-10-21T14:03:00Z">
            <w:rPr>
              <w:color w:val="1AB39F" w:themeColor="accent6"/>
              <w:lang w:val="en-GB"/>
            </w:rPr>
          </w:rPrChange>
        </w:rPr>
        <w:t xml:space="preserve"> development of the </w:t>
      </w:r>
      <w:ins w:id="289" w:author="Gastbenutzer" w:date="2023-10-21T12:09:00Z">
        <w:r w:rsidR="0290C96D" w:rsidRPr="0290C96D">
          <w:rPr>
            <w:szCs w:val="20"/>
            <w:lang w:val="en-GB"/>
          </w:rPr>
          <w:t xml:space="preserve">premium </w:t>
        </w:r>
      </w:ins>
      <w:r w:rsidR="0290C96D" w:rsidRPr="0290C96D">
        <w:rPr>
          <w:szCs w:val="20"/>
          <w:lang w:val="en-GB"/>
          <w:rPrChange w:id="290" w:author="Gastbenutzer [2]" w:date="2023-10-21T12:03:00Z">
            <w:rPr>
              <w:color w:val="1AB39F" w:themeColor="accent6"/>
              <w:lang w:val="en-GB"/>
            </w:rPr>
          </w:rPrChange>
        </w:rPr>
        <w:t>amount</w:t>
      </w:r>
      <w:r w:rsidRPr="40426DE4">
        <w:rPr>
          <w:szCs w:val="20"/>
          <w:lang w:val="en-GB"/>
          <w:rPrChange w:id="291" w:author="Gastbenutzer [2]" w:date="2023-10-21T14:03:00Z">
            <w:rPr>
              <w:color w:val="1AB39F" w:themeColor="accent6"/>
              <w:lang w:val="en-GB"/>
            </w:rPr>
          </w:rPrChange>
        </w:rPr>
        <w:t xml:space="preserve"> </w:t>
      </w:r>
      <w:del w:id="292" w:author="Gastbenutzer" w:date="2023-10-21T12:10:00Z">
        <w:r w:rsidRPr="40426DE4">
          <w:rPr>
            <w:szCs w:val="20"/>
            <w:lang w:val="en-GB"/>
            <w:rPrChange w:id="293" w:author="Gastbenutzer [2]" w:date="2023-10-21T14:03:00Z">
              <w:rPr>
                <w:color w:val="1AB39F" w:themeColor="accent6"/>
                <w:lang w:val="en-GB"/>
              </w:rPr>
            </w:rPrChange>
          </w:rPr>
          <w:delText xml:space="preserve">per month </w:delText>
        </w:r>
      </w:del>
      <w:r w:rsidRPr="40426DE4">
        <w:rPr>
          <w:szCs w:val="20"/>
          <w:lang w:val="en-GB"/>
          <w:rPrChange w:id="294" w:author="Gastbenutzer [2]" w:date="2023-10-21T14:03:00Z">
            <w:rPr>
              <w:color w:val="1AB39F" w:themeColor="accent6"/>
              <w:lang w:val="en-GB"/>
            </w:rPr>
          </w:rPrChange>
        </w:rPr>
        <w:t xml:space="preserve">over the years 2014 - 2023 </w:t>
      </w:r>
      <w:ins w:id="295" w:author="Gastbenutzer" w:date="2023-10-21T14:37:00Z">
        <w:r w:rsidR="7F8982F9" w:rsidRPr="7F8982F9">
          <w:rPr>
            <w:szCs w:val="20"/>
            <w:lang w:val="en-GB"/>
          </w:rPr>
          <w:t>is</w:t>
        </w:r>
      </w:ins>
      <w:del w:id="296" w:author="Gastbenutzer" w:date="2023-10-21T14:37:00Z">
        <w:r w:rsidRPr="40426DE4">
          <w:rPr>
            <w:szCs w:val="20"/>
            <w:lang w:val="en-GB"/>
            <w:rPrChange w:id="297" w:author="Gastbenutzer [2]" w:date="2023-10-21T14:03:00Z">
              <w:rPr>
                <w:color w:val="1AB39F" w:themeColor="accent6"/>
                <w:lang w:val="en-GB"/>
              </w:rPr>
            </w:rPrChange>
          </w:rPr>
          <w:delText>was</w:delText>
        </w:r>
      </w:del>
      <w:r w:rsidRPr="40426DE4">
        <w:rPr>
          <w:szCs w:val="20"/>
          <w:lang w:val="en-GB"/>
          <w:rPrChange w:id="298" w:author="Gastbenutzer [2]" w:date="2023-10-21T14:03:00Z">
            <w:rPr>
              <w:color w:val="1AB39F" w:themeColor="accent6"/>
              <w:lang w:val="en-GB"/>
            </w:rPr>
          </w:rPrChange>
        </w:rPr>
        <w:t xml:space="preserve"> most relevant</w:t>
      </w:r>
      <w:ins w:id="299" w:author="Gastbenutzer" w:date="2023-10-21T12:10:00Z">
        <w:r w:rsidR="178D9C07" w:rsidRPr="178D9C07">
          <w:rPr>
            <w:szCs w:val="20"/>
            <w:lang w:val="en-GB"/>
          </w:rPr>
          <w:t xml:space="preserve"> </w:t>
        </w:r>
        <w:r w:rsidR="5A24E992" w:rsidRPr="5A24E992">
          <w:rPr>
            <w:szCs w:val="20"/>
            <w:lang w:val="en-GB"/>
          </w:rPr>
          <w:t xml:space="preserve">for the sales </w:t>
        </w:r>
        <w:r w:rsidR="0D199B5C" w:rsidRPr="0D199B5C">
          <w:rPr>
            <w:szCs w:val="20"/>
            <w:lang w:val="en-GB"/>
          </w:rPr>
          <w:t>prediction</w:t>
        </w:r>
      </w:ins>
      <w:r w:rsidR="770FDD71" w:rsidRPr="770FDD71">
        <w:rPr>
          <w:szCs w:val="20"/>
          <w:lang w:val="en-GB"/>
          <w:rPrChange w:id="300" w:author="Gastbenutzer [2]" w:date="2023-10-21T12:03:00Z">
            <w:rPr>
              <w:color w:val="1AB39F" w:themeColor="accent6"/>
              <w:lang w:val="en-GB"/>
            </w:rPr>
          </w:rPrChange>
        </w:rPr>
        <w:t>.</w:t>
      </w:r>
      <w:ins w:id="301" w:author="Gastbenutzer" w:date="2023-10-21T12:10:00Z">
        <w:r w:rsidR="770FDD71" w:rsidRPr="770FDD71">
          <w:rPr>
            <w:szCs w:val="20"/>
            <w:lang w:val="en-GB"/>
          </w:rPr>
          <w:t xml:space="preserve"> </w:t>
        </w:r>
        <w:r w:rsidR="0A10BE84" w:rsidRPr="0A10BE84">
          <w:rPr>
            <w:szCs w:val="20"/>
            <w:lang w:val="en-GB"/>
          </w:rPr>
          <w:t xml:space="preserve">Therefore, </w:t>
        </w:r>
        <w:r w:rsidR="1D119F96" w:rsidRPr="1D119F96">
          <w:rPr>
            <w:szCs w:val="20"/>
            <w:lang w:val="en-GB"/>
          </w:rPr>
          <w:t>the sum</w:t>
        </w:r>
        <w:r w:rsidR="696E5499" w:rsidRPr="696E5499">
          <w:rPr>
            <w:szCs w:val="20"/>
            <w:lang w:val="en-GB"/>
          </w:rPr>
          <w:t xml:space="preserve"> of premi</w:t>
        </w:r>
      </w:ins>
      <w:ins w:id="302" w:author="Gastbenutzer" w:date="2023-10-21T12:11:00Z">
        <w:r w:rsidR="696E5499" w:rsidRPr="696E5499">
          <w:rPr>
            <w:szCs w:val="20"/>
            <w:lang w:val="en-GB"/>
          </w:rPr>
          <w:t xml:space="preserve">um </w:t>
        </w:r>
        <w:r w:rsidR="610FA0A4" w:rsidRPr="610FA0A4">
          <w:rPr>
            <w:szCs w:val="20"/>
            <w:lang w:val="en-GB"/>
          </w:rPr>
          <w:t xml:space="preserve">amounts </w:t>
        </w:r>
        <w:r w:rsidR="069E3F68" w:rsidRPr="069E3F68">
          <w:rPr>
            <w:szCs w:val="20"/>
            <w:lang w:val="en-GB"/>
          </w:rPr>
          <w:t xml:space="preserve">per month was </w:t>
        </w:r>
        <w:r w:rsidR="2361F741" w:rsidRPr="2361F741">
          <w:rPr>
            <w:szCs w:val="20"/>
            <w:lang w:val="en-GB"/>
          </w:rPr>
          <w:t xml:space="preserve">taken as a </w:t>
        </w:r>
        <w:r w:rsidR="2386A296" w:rsidRPr="2386A296">
          <w:rPr>
            <w:szCs w:val="20"/>
            <w:lang w:val="en-GB"/>
          </w:rPr>
          <w:t>target variable</w:t>
        </w:r>
        <w:r w:rsidR="6047AC43" w:rsidRPr="6047AC43">
          <w:rPr>
            <w:szCs w:val="20"/>
            <w:lang w:val="en-GB"/>
          </w:rPr>
          <w:t>.</w:t>
        </w:r>
        <w:r w:rsidRPr="0399C24B">
          <w:rPr>
            <w:szCs w:val="20"/>
            <w:lang w:val="en-GB"/>
          </w:rPr>
          <w:t xml:space="preserve"> </w:t>
        </w:r>
        <w:r w:rsidR="10513C1E" w:rsidRPr="10513C1E">
          <w:rPr>
            <w:szCs w:val="20"/>
            <w:lang w:val="en-GB"/>
          </w:rPr>
          <w:t xml:space="preserve">Monthly grouping was </w:t>
        </w:r>
        <w:r w:rsidR="2F9673A2" w:rsidRPr="2F9673A2">
          <w:rPr>
            <w:szCs w:val="20"/>
            <w:lang w:val="en-GB"/>
          </w:rPr>
          <w:t xml:space="preserve">chosen </w:t>
        </w:r>
        <w:r w:rsidR="49FB881B" w:rsidRPr="49FB881B">
          <w:rPr>
            <w:szCs w:val="20"/>
            <w:lang w:val="en-GB"/>
          </w:rPr>
          <w:t>from the business</w:t>
        </w:r>
        <w:r w:rsidR="0ECCCDB2" w:rsidRPr="0ECCCDB2">
          <w:rPr>
            <w:szCs w:val="20"/>
            <w:lang w:val="en-GB"/>
          </w:rPr>
          <w:t xml:space="preserve"> perspective</w:t>
        </w:r>
      </w:ins>
      <w:ins w:id="303" w:author="Gastbenutzer" w:date="2023-10-21T12:12:00Z">
        <w:r w:rsidR="16A193C9" w:rsidRPr="16A193C9">
          <w:rPr>
            <w:szCs w:val="20"/>
            <w:lang w:val="en-GB"/>
          </w:rPr>
          <w:t xml:space="preserve"> as </w:t>
        </w:r>
        <w:r w:rsidR="19BAE22A" w:rsidRPr="19BAE22A">
          <w:rPr>
            <w:szCs w:val="20"/>
            <w:lang w:val="en-GB"/>
          </w:rPr>
          <w:t xml:space="preserve">BDAE </w:t>
        </w:r>
        <w:r w:rsidR="0A3F826E" w:rsidRPr="0A3F826E">
          <w:rPr>
            <w:szCs w:val="20"/>
            <w:lang w:val="en-GB"/>
          </w:rPr>
          <w:t>forecast is done</w:t>
        </w:r>
        <w:r w:rsidR="024A70BD" w:rsidRPr="024A70BD">
          <w:rPr>
            <w:szCs w:val="20"/>
            <w:lang w:val="en-GB"/>
          </w:rPr>
          <w:t xml:space="preserve"> by </w:t>
        </w:r>
        <w:r w:rsidR="2BE5EE03" w:rsidRPr="2BE5EE03">
          <w:rPr>
            <w:szCs w:val="20"/>
            <w:lang w:val="en-GB"/>
          </w:rPr>
          <w:t>month</w:t>
        </w:r>
      </w:ins>
      <w:ins w:id="304" w:author="Gastbenutzer" w:date="2023-10-21T12:11:00Z">
        <w:r w:rsidR="2BE5EE03" w:rsidRPr="2BE5EE03">
          <w:rPr>
            <w:szCs w:val="20"/>
            <w:lang w:val="en-GB"/>
          </w:rPr>
          <w:t>.</w:t>
        </w:r>
      </w:ins>
      <w:r w:rsidR="2BE5EE03" w:rsidRPr="2BE5EE03">
        <w:rPr>
          <w:szCs w:val="20"/>
          <w:lang w:val="en-GB"/>
          <w:rPrChange w:id="305" w:author="Gastbenutzer [2]" w:date="2023-10-21T12:03:00Z">
            <w:rPr>
              <w:color w:val="1AB39F" w:themeColor="accent6"/>
              <w:lang w:val="en-GB"/>
            </w:rPr>
          </w:rPrChange>
        </w:rPr>
        <w:t xml:space="preserve"> </w:t>
      </w:r>
    </w:p>
    <w:p w14:paraId="639CFFE9" w14:textId="602860ED" w:rsidR="07100B5D" w:rsidRDefault="07100B5D" w:rsidP="053EE0F8">
      <w:pPr>
        <w:pStyle w:val="ListBullet"/>
        <w:numPr>
          <w:ilvl w:val="0"/>
          <w:numId w:val="0"/>
        </w:numPr>
        <w:rPr>
          <w:ins w:id="306" w:author="Gastbenutzer" w:date="2023-10-21T12:17:00Z"/>
          <w:szCs w:val="20"/>
          <w:lang w:val="en-GB"/>
        </w:rPr>
      </w:pPr>
      <w:r w:rsidRPr="40426DE4">
        <w:rPr>
          <w:szCs w:val="20"/>
          <w:lang w:val="en-GB"/>
          <w:rPrChange w:id="307" w:author="Gastbenutzer [2]" w:date="2023-10-21T14:03:00Z">
            <w:rPr>
              <w:color w:val="1AB39F" w:themeColor="accent6"/>
              <w:lang w:val="en-GB"/>
            </w:rPr>
          </w:rPrChange>
        </w:rPr>
        <w:t>During</w:t>
      </w:r>
      <w:r w:rsidRPr="40426DE4">
        <w:rPr>
          <w:szCs w:val="20"/>
          <w:lang w:val="en-GB"/>
          <w:rPrChange w:id="308" w:author="Gastbenutzer [2]" w:date="2023-10-20T18:30:00Z">
            <w:rPr>
              <w:color w:val="1AB39F" w:themeColor="accent6"/>
              <w:sz w:val="16"/>
              <w:szCs w:val="16"/>
              <w:lang w:val="en-GB"/>
            </w:rPr>
          </w:rPrChange>
        </w:rPr>
        <w:t xml:space="preserve"> the project it turned out that the zone model has changed in 2018. </w:t>
      </w:r>
      <w:ins w:id="309" w:author="Gastbenutzer" w:date="2023-10-21T12:13:00Z">
        <w:r w:rsidR="5C2E1BD8" w:rsidRPr="5C2E1BD8">
          <w:rPr>
            <w:szCs w:val="20"/>
            <w:lang w:val="en-GB"/>
          </w:rPr>
          <w:t xml:space="preserve">Germany as a separate </w:t>
        </w:r>
        <w:r w:rsidR="13994E69" w:rsidRPr="13994E69">
          <w:rPr>
            <w:szCs w:val="20"/>
            <w:lang w:val="en-GB"/>
          </w:rPr>
          <w:t xml:space="preserve">zone was </w:t>
        </w:r>
        <w:r w:rsidR="34453970" w:rsidRPr="34453970">
          <w:rPr>
            <w:szCs w:val="20"/>
            <w:lang w:val="en-GB"/>
          </w:rPr>
          <w:t xml:space="preserve">now included </w:t>
        </w:r>
        <w:r w:rsidR="23632631" w:rsidRPr="23632631">
          <w:rPr>
            <w:szCs w:val="20"/>
            <w:lang w:val="en-GB"/>
          </w:rPr>
          <w:t xml:space="preserve">into one </w:t>
        </w:r>
        <w:r w:rsidR="5ACE58C1" w:rsidRPr="5ACE58C1">
          <w:rPr>
            <w:szCs w:val="20"/>
            <w:lang w:val="en-GB"/>
          </w:rPr>
          <w:t xml:space="preserve">of the new </w:t>
        </w:r>
        <w:r w:rsidR="5E719500" w:rsidRPr="5E719500">
          <w:rPr>
            <w:szCs w:val="20"/>
            <w:lang w:val="en-GB"/>
          </w:rPr>
          <w:t>zones</w:t>
        </w:r>
      </w:ins>
      <w:ins w:id="310" w:author="Gastbenutzer" w:date="2023-10-21T12:21:00Z">
        <w:r w:rsidR="6FDE923C" w:rsidRPr="6FDE923C">
          <w:rPr>
            <w:szCs w:val="20"/>
            <w:lang w:val="en-GB"/>
          </w:rPr>
          <w:t xml:space="preserve"> </w:t>
        </w:r>
        <w:r w:rsidR="1D845D55" w:rsidRPr="1D845D55">
          <w:rPr>
            <w:szCs w:val="20"/>
            <w:lang w:val="en-GB"/>
          </w:rPr>
          <w:t>(see Fig</w:t>
        </w:r>
        <w:r w:rsidR="21279994" w:rsidRPr="21279994">
          <w:rPr>
            <w:szCs w:val="20"/>
            <w:lang w:val="en-GB"/>
          </w:rPr>
          <w:t>.1</w:t>
        </w:r>
        <w:r w:rsidR="06EC51D2" w:rsidRPr="06EC51D2">
          <w:rPr>
            <w:szCs w:val="20"/>
            <w:lang w:val="en-GB"/>
          </w:rPr>
          <w:t>)</w:t>
        </w:r>
      </w:ins>
      <w:ins w:id="311" w:author="Gastbenutzer" w:date="2023-10-21T12:18:00Z">
        <w:r w:rsidR="06EC51D2" w:rsidRPr="06EC51D2">
          <w:rPr>
            <w:szCs w:val="20"/>
            <w:lang w:val="en-GB"/>
          </w:rPr>
          <w:t>.</w:t>
        </w:r>
      </w:ins>
      <w:ins w:id="312" w:author="Gastbenutzer" w:date="2023-10-21T12:22:00Z">
        <w:r w:rsidR="0E205F8E" w:rsidRPr="0E205F8E">
          <w:rPr>
            <w:szCs w:val="20"/>
            <w:lang w:val="en-GB"/>
          </w:rPr>
          <w:t xml:space="preserve"> </w:t>
        </w:r>
        <w:r w:rsidR="21F48528" w:rsidRPr="21F48528">
          <w:rPr>
            <w:szCs w:val="20"/>
            <w:lang w:val="en-GB"/>
          </w:rPr>
          <w:t xml:space="preserve">The </w:t>
        </w:r>
        <w:r w:rsidR="783B4CF8" w:rsidRPr="783B4CF8">
          <w:rPr>
            <w:szCs w:val="20"/>
            <w:lang w:val="en-GB"/>
          </w:rPr>
          <w:t xml:space="preserve">replacement of old </w:t>
        </w:r>
        <w:r w:rsidR="15D76ABC" w:rsidRPr="15D76ABC">
          <w:rPr>
            <w:szCs w:val="20"/>
            <w:lang w:val="en-GB"/>
          </w:rPr>
          <w:t>zone</w:t>
        </w:r>
        <w:r w:rsidR="051A02D2" w:rsidRPr="051A02D2">
          <w:rPr>
            <w:szCs w:val="20"/>
            <w:lang w:val="en-GB"/>
          </w:rPr>
          <w:t xml:space="preserve"> model </w:t>
        </w:r>
        <w:r w:rsidR="4D8E84A7" w:rsidRPr="4D8E84A7">
          <w:rPr>
            <w:szCs w:val="20"/>
            <w:lang w:val="en-GB"/>
          </w:rPr>
          <w:t xml:space="preserve">with the new </w:t>
        </w:r>
        <w:r w:rsidR="4992E4C4" w:rsidRPr="4992E4C4">
          <w:rPr>
            <w:szCs w:val="20"/>
            <w:lang w:val="en-GB"/>
          </w:rPr>
          <w:t>one</w:t>
        </w:r>
        <w:r w:rsidR="4D8E84A7" w:rsidRPr="4D8E84A7">
          <w:rPr>
            <w:szCs w:val="20"/>
            <w:lang w:val="en-GB"/>
          </w:rPr>
          <w:t xml:space="preserve"> </w:t>
        </w:r>
      </w:ins>
      <w:ins w:id="313" w:author="Gastbenutzer" w:date="2023-10-21T14:38:00Z">
        <w:r w:rsidR="79753898" w:rsidRPr="79753898">
          <w:rPr>
            <w:szCs w:val="20"/>
            <w:lang w:val="en-GB"/>
          </w:rPr>
          <w:t>explains</w:t>
        </w:r>
      </w:ins>
      <w:ins w:id="314" w:author="Gastbenutzer" w:date="2023-10-21T12:23:00Z">
        <w:r w:rsidR="68D05EC5" w:rsidRPr="68D05EC5">
          <w:rPr>
            <w:szCs w:val="20"/>
            <w:lang w:val="en-GB"/>
          </w:rPr>
          <w:t xml:space="preserve"> </w:t>
        </w:r>
        <w:r w:rsidR="515FED58" w:rsidRPr="515FED58">
          <w:rPr>
            <w:szCs w:val="20"/>
            <w:lang w:val="en-GB"/>
          </w:rPr>
          <w:t xml:space="preserve">the drop in </w:t>
        </w:r>
        <w:proofErr w:type="gramStart"/>
        <w:r w:rsidR="19B6B445" w:rsidRPr="19B6B445">
          <w:rPr>
            <w:szCs w:val="20"/>
            <w:lang w:val="en-GB"/>
          </w:rPr>
          <w:t>2019</w:t>
        </w:r>
        <w:proofErr w:type="gramEnd"/>
        <w:r w:rsidR="19B6B445" w:rsidRPr="19B6B445">
          <w:rPr>
            <w:szCs w:val="20"/>
            <w:lang w:val="en-GB"/>
          </w:rPr>
          <w:t xml:space="preserve"> </w:t>
        </w:r>
      </w:ins>
    </w:p>
    <w:p w14:paraId="029A00C9" w14:textId="134AC6CE" w:rsidR="07100B5D" w:rsidRDefault="07100B5D">
      <w:pPr>
        <w:rPr>
          <w:ins w:id="315" w:author="Gastbenutzer" w:date="2023-10-21T12:17:00Z"/>
          <w:rFonts w:ascii="Times New Roman" w:hAnsi="Times New Roman" w:cs="Times New Roman"/>
          <w:color w:val="auto"/>
          <w:lang w:val="en-GB"/>
        </w:rPr>
        <w:pPrChange w:id="316" w:author="Gastbenutzer [2]" w:date="2023-10-21T14:18:00Z">
          <w:pPr>
            <w:pStyle w:val="ListParagraph"/>
          </w:pPr>
        </w:pPrChange>
      </w:pPr>
      <w:ins w:id="317" w:author="Gastbenutzer" w:date="2023-10-21T12:17:00Z">
        <w:r>
          <w:rPr>
            <w:noProof/>
          </w:rPr>
          <w:drawing>
            <wp:inline distT="0" distB="0" distL="0" distR="0" wp14:anchorId="5107FE70" wp14:editId="0DC2FB9C">
              <wp:extent cx="3192750" cy="2505075"/>
              <wp:effectExtent l="0" t="0" r="8255" b="0"/>
              <wp:docPr id="557097799" name="Grafik 55709779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568541"/>
                      <pic:cNvPicPr/>
                    </pic:nvPicPr>
                    <pic:blipFill>
                      <a:blip r:embed="rId10">
                        <a:extLst>
                          <a:ext uri="{28A0092B-C50C-407E-A947-70E740481C1C}">
                            <a14:useLocalDpi xmlns:a14="http://schemas.microsoft.com/office/drawing/2010/main" val="0"/>
                          </a:ext>
                        </a:extLst>
                      </a:blip>
                      <a:stretch>
                        <a:fillRect/>
                      </a:stretch>
                    </pic:blipFill>
                    <pic:spPr>
                      <a:xfrm>
                        <a:off x="0" y="0"/>
                        <a:ext cx="3192750" cy="2505075"/>
                      </a:xfrm>
                      <a:prstGeom prst="rect">
                        <a:avLst/>
                      </a:prstGeom>
                    </pic:spPr>
                  </pic:pic>
                </a:graphicData>
              </a:graphic>
            </wp:inline>
          </w:drawing>
        </w:r>
      </w:ins>
    </w:p>
    <w:p w14:paraId="6BDF8229" w14:textId="4A8C757E" w:rsidR="07100B5D" w:rsidRDefault="0AD7B5CB" w:rsidP="0AD7B5CB">
      <w:pPr>
        <w:pStyle w:val="Caption"/>
        <w:rPr>
          <w:ins w:id="318" w:author="Gastbenutzer" w:date="2023-10-21T12:19:00Z"/>
          <w:lang w:val="en-GB"/>
        </w:rPr>
      </w:pPr>
      <w:ins w:id="319" w:author="Gastbenutzer" w:date="2023-10-21T12:19:00Z">
        <w:r w:rsidRPr="0AD7B5CB">
          <w:rPr>
            <w:lang w:val="en-GB"/>
          </w:rPr>
          <w:t xml:space="preserve">Figure </w:t>
        </w:r>
      </w:ins>
      <w:r w:rsidR="07100B5D">
        <w:fldChar w:fldCharType="begin"/>
      </w:r>
      <w:r w:rsidR="07100B5D" w:rsidRPr="0AD7B5CB">
        <w:rPr>
          <w:lang w:val="en-GB"/>
        </w:rPr>
        <w:instrText xml:space="preserve"> SEQ Figure \* ARABIC </w:instrText>
      </w:r>
      <w:r w:rsidR="07100B5D">
        <w:fldChar w:fldCharType="separate"/>
      </w:r>
      <w:ins w:id="320" w:author="Jonathan Leipold - BDAE Gruppe" w:date="2023-11-04T12:03:00Z">
        <w:r w:rsidR="00EA5F17">
          <w:rPr>
            <w:noProof/>
            <w:lang w:val="en-GB"/>
          </w:rPr>
          <w:t>1</w:t>
        </w:r>
      </w:ins>
      <w:r w:rsidR="07100B5D">
        <w:fldChar w:fldCharType="end"/>
      </w:r>
      <w:ins w:id="321" w:author="Gastbenutzer" w:date="2023-10-21T12:19:00Z">
        <w:r w:rsidRPr="0AD7B5CB">
          <w:rPr>
            <w:lang w:val="en-GB"/>
          </w:rPr>
          <w:t xml:space="preserve">: </w:t>
        </w:r>
      </w:ins>
      <w:ins w:id="322" w:author="Gastbenutzer" w:date="2023-10-21T12:20:00Z">
        <w:r w:rsidR="783CAEB9" w:rsidRPr="783CAEB9">
          <w:rPr>
            <w:lang w:val="en-GB"/>
          </w:rPr>
          <w:t xml:space="preserve">Zone </w:t>
        </w:r>
        <w:r w:rsidR="6F71C7CF" w:rsidRPr="6F71C7CF">
          <w:rPr>
            <w:lang w:val="en-GB"/>
          </w:rPr>
          <w:t xml:space="preserve">models </w:t>
        </w:r>
        <w:r w:rsidR="4962BC4B" w:rsidRPr="4962BC4B">
          <w:rPr>
            <w:lang w:val="en-GB"/>
          </w:rPr>
          <w:t xml:space="preserve">by </w:t>
        </w:r>
        <w:r w:rsidR="58C2F1CF" w:rsidRPr="58C2F1CF">
          <w:rPr>
            <w:lang w:val="en-GB"/>
          </w:rPr>
          <w:t xml:space="preserve">sum of </w:t>
        </w:r>
        <w:r w:rsidR="025BDE65" w:rsidRPr="025BDE65">
          <w:rPr>
            <w:lang w:val="en-GB"/>
          </w:rPr>
          <w:t xml:space="preserve">premium amounts and </w:t>
        </w:r>
        <w:r w:rsidR="4FFEFB51" w:rsidRPr="4FFEFB51">
          <w:rPr>
            <w:lang w:val="en-GB"/>
          </w:rPr>
          <w:t xml:space="preserve">number of </w:t>
        </w:r>
        <w:r w:rsidR="65152919" w:rsidRPr="65152919">
          <w:rPr>
            <w:lang w:val="en-GB"/>
          </w:rPr>
          <w:t>uni</w:t>
        </w:r>
      </w:ins>
      <w:ins w:id="323" w:author="Gastbenutzer" w:date="2023-10-21T12:21:00Z">
        <w:r w:rsidR="65152919" w:rsidRPr="65152919">
          <w:rPr>
            <w:lang w:val="en-GB"/>
          </w:rPr>
          <w:t xml:space="preserve">que contract </w:t>
        </w:r>
        <w:r w:rsidR="535D40A1" w:rsidRPr="535D40A1">
          <w:rPr>
            <w:lang w:val="en-GB"/>
          </w:rPr>
          <w:t>IDs</w:t>
        </w:r>
      </w:ins>
    </w:p>
    <w:p w14:paraId="47D92C06" w14:textId="51F29C7C" w:rsidR="07100B5D" w:rsidRDefault="5E719500" w:rsidP="2BE5EE03">
      <w:pPr>
        <w:pStyle w:val="ListBullet"/>
        <w:numPr>
          <w:ilvl w:val="0"/>
          <w:numId w:val="0"/>
        </w:numPr>
        <w:rPr>
          <w:szCs w:val="20"/>
          <w:lang w:val="en-GB"/>
          <w:rPrChange w:id="324" w:author="Gastbenutzer [2]" w:date="2023-10-20T18:30:00Z">
            <w:rPr>
              <w:color w:val="1AB39F" w:themeColor="accent6"/>
              <w:sz w:val="16"/>
              <w:szCs w:val="16"/>
              <w:lang w:val="en-GB"/>
            </w:rPr>
          </w:rPrChange>
        </w:rPr>
      </w:pPr>
      <w:del w:id="325" w:author="Gastbenutzer" w:date="2023-10-21T14:40:00Z">
        <w:r w:rsidRPr="01E264DE" w:rsidDel="01E264DE">
          <w:rPr>
            <w:szCs w:val="20"/>
            <w:lang w:val="en-GB"/>
            <w:rPrChange w:id="326" w:author="Gastbenutzer [2]" w:date="2023-10-20T18:30:00Z">
              <w:rPr>
                <w:color w:val="1AB39F" w:themeColor="accent6"/>
                <w:sz w:val="16"/>
                <w:szCs w:val="16"/>
                <w:lang w:val="en-GB"/>
              </w:rPr>
            </w:rPrChange>
          </w:rPr>
          <w:delText>Due</w:delText>
        </w:r>
      </w:del>
      <w:ins w:id="327" w:author="Gastbenutzer" w:date="2023-10-21T14:40:00Z">
        <w:r w:rsidR="01E264DE" w:rsidRPr="01E264DE">
          <w:rPr>
            <w:szCs w:val="20"/>
            <w:lang w:val="en-GB"/>
          </w:rPr>
          <w:t>Because</w:t>
        </w:r>
      </w:ins>
      <w:r w:rsidR="07100B5D" w:rsidRPr="40426DE4">
        <w:rPr>
          <w:szCs w:val="20"/>
          <w:lang w:val="en-GB"/>
          <w:rPrChange w:id="328" w:author="Gastbenutzer [2]" w:date="2023-10-20T18:30:00Z">
            <w:rPr>
              <w:color w:val="1AB39F" w:themeColor="accent6"/>
              <w:sz w:val="16"/>
              <w:szCs w:val="16"/>
              <w:lang w:val="en-GB"/>
            </w:rPr>
          </w:rPrChange>
        </w:rPr>
        <w:t xml:space="preserve"> to this change, the old zone </w:t>
      </w:r>
      <w:r w:rsidR="3D38A34E" w:rsidRPr="3D38A34E">
        <w:rPr>
          <w:szCs w:val="20"/>
          <w:lang w:val="en-GB"/>
          <w:rPrChange w:id="329" w:author="Gastbenutzer [2]" w:date="2023-10-20T18:30:00Z">
            <w:rPr>
              <w:color w:val="1AB39F" w:themeColor="accent6"/>
              <w:sz w:val="16"/>
              <w:szCs w:val="16"/>
              <w:lang w:val="en-GB"/>
            </w:rPr>
          </w:rPrChange>
        </w:rPr>
        <w:t>model</w:t>
      </w:r>
      <w:r w:rsidR="07100B5D" w:rsidRPr="40426DE4">
        <w:rPr>
          <w:szCs w:val="20"/>
          <w:lang w:val="en-GB"/>
          <w:rPrChange w:id="330" w:author="Gastbenutzer [2]" w:date="2023-10-20T18:30:00Z">
            <w:rPr>
              <w:color w:val="1AB39F" w:themeColor="accent6"/>
              <w:sz w:val="16"/>
              <w:szCs w:val="16"/>
              <w:lang w:val="en-GB"/>
            </w:rPr>
          </w:rPrChange>
        </w:rPr>
        <w:t xml:space="preserve"> and the new zone </w:t>
      </w:r>
      <w:r w:rsidR="24617E5E" w:rsidRPr="24617E5E">
        <w:rPr>
          <w:szCs w:val="20"/>
          <w:lang w:val="en-GB"/>
          <w:rPrChange w:id="331" w:author="Gastbenutzer [2]" w:date="2023-10-20T18:30:00Z">
            <w:rPr>
              <w:color w:val="1AB39F" w:themeColor="accent6"/>
              <w:sz w:val="16"/>
              <w:szCs w:val="16"/>
              <w:lang w:val="en-GB"/>
            </w:rPr>
          </w:rPrChange>
        </w:rPr>
        <w:t>model</w:t>
      </w:r>
      <w:r w:rsidR="3683ED3B" w:rsidRPr="3683ED3B">
        <w:rPr>
          <w:szCs w:val="20"/>
          <w:lang w:val="en-GB"/>
          <w:rPrChange w:id="332" w:author="Gastbenutzer [2]" w:date="2023-10-20T18:30:00Z">
            <w:rPr>
              <w:color w:val="1AB39F" w:themeColor="accent6"/>
              <w:sz w:val="16"/>
              <w:szCs w:val="16"/>
              <w:lang w:val="en-GB"/>
            </w:rPr>
          </w:rPrChange>
        </w:rPr>
        <w:t xml:space="preserve"> </w:t>
      </w:r>
      <w:r w:rsidR="07100B5D" w:rsidRPr="40426DE4">
        <w:rPr>
          <w:szCs w:val="20"/>
          <w:lang w:val="en-GB"/>
          <w:rPrChange w:id="333" w:author="Gastbenutzer [2]" w:date="2023-10-20T18:30:00Z">
            <w:rPr>
              <w:color w:val="1AB39F" w:themeColor="accent6"/>
              <w:sz w:val="16"/>
              <w:szCs w:val="16"/>
              <w:lang w:val="en-GB"/>
            </w:rPr>
          </w:rPrChange>
        </w:rPr>
        <w:t xml:space="preserve">were considered and </w:t>
      </w:r>
      <w:ins w:id="334" w:author="Gastbenutzer" w:date="2023-10-21T14:40:00Z">
        <w:r w:rsidR="6622AEAF" w:rsidRPr="6622AEAF">
          <w:rPr>
            <w:szCs w:val="20"/>
            <w:lang w:val="en-GB"/>
          </w:rPr>
          <w:t>analysed</w:t>
        </w:r>
      </w:ins>
      <w:r w:rsidR="07100B5D" w:rsidRPr="40426DE4">
        <w:rPr>
          <w:szCs w:val="20"/>
          <w:lang w:val="en-GB"/>
          <w:rPrChange w:id="335" w:author="Gastbenutzer [2]" w:date="2023-10-20T18:30:00Z">
            <w:rPr>
              <w:color w:val="1AB39F" w:themeColor="accent6"/>
              <w:sz w:val="16"/>
              <w:szCs w:val="16"/>
              <w:lang w:val="en-GB"/>
            </w:rPr>
          </w:rPrChange>
        </w:rPr>
        <w:t xml:space="preserve"> separately. This presented a greater challenge. After </w:t>
      </w:r>
      <w:ins w:id="336" w:author="Gastbenutzer" w:date="2023-10-21T14:40:00Z">
        <w:r w:rsidR="3B207DE6" w:rsidRPr="3B207DE6">
          <w:rPr>
            <w:szCs w:val="20"/>
            <w:lang w:val="en-GB"/>
          </w:rPr>
          <w:t>analysing</w:t>
        </w:r>
      </w:ins>
      <w:r w:rsidR="07100B5D" w:rsidRPr="40426DE4">
        <w:rPr>
          <w:szCs w:val="20"/>
          <w:lang w:val="en-GB"/>
          <w:rPrChange w:id="337" w:author="Gastbenutzer [2]" w:date="2023-10-20T18:30:00Z">
            <w:rPr>
              <w:color w:val="1AB39F" w:themeColor="accent6"/>
              <w:sz w:val="16"/>
              <w:szCs w:val="16"/>
              <w:lang w:val="en-GB"/>
            </w:rPr>
          </w:rPrChange>
        </w:rPr>
        <w:t xml:space="preserve"> the data, no relevant features could be generated </w:t>
      </w:r>
      <w:ins w:id="338" w:author="Gastbenutzer" w:date="2023-10-21T14:41:00Z">
        <w:r w:rsidR="235DCC2A" w:rsidRPr="235DCC2A">
          <w:rPr>
            <w:szCs w:val="20"/>
            <w:lang w:val="en-GB"/>
          </w:rPr>
          <w:t>to</w:t>
        </w:r>
      </w:ins>
      <w:del w:id="339" w:author="Gastbenutzer" w:date="2023-10-21T14:41:00Z">
        <w:r w:rsidR="07100B5D" w:rsidRPr="40426DE4">
          <w:rPr>
            <w:szCs w:val="20"/>
            <w:lang w:val="en-GB"/>
            <w:rPrChange w:id="340" w:author="Gastbenutzer [2]" w:date="2023-10-20T18:30:00Z">
              <w:rPr>
                <w:color w:val="1AB39F" w:themeColor="accent6"/>
                <w:sz w:val="16"/>
                <w:szCs w:val="16"/>
                <w:lang w:val="en-GB"/>
              </w:rPr>
            </w:rPrChange>
          </w:rPr>
          <w:delText>for</w:delText>
        </w:r>
      </w:del>
      <w:r w:rsidR="07100B5D" w:rsidRPr="40426DE4">
        <w:rPr>
          <w:szCs w:val="20"/>
          <w:lang w:val="en-GB"/>
          <w:rPrChange w:id="341" w:author="Gastbenutzer [2]" w:date="2023-10-20T18:30:00Z">
            <w:rPr>
              <w:color w:val="1AB39F" w:themeColor="accent6"/>
              <w:sz w:val="16"/>
              <w:szCs w:val="16"/>
              <w:lang w:val="en-GB"/>
            </w:rPr>
          </w:rPrChange>
        </w:rPr>
        <w:t xml:space="preserve"> predict</w:t>
      </w:r>
      <w:del w:id="342" w:author="Gastbenutzer" w:date="2023-10-21T14:41:00Z">
        <w:r w:rsidR="07100B5D" w:rsidRPr="40426DE4">
          <w:rPr>
            <w:szCs w:val="20"/>
            <w:lang w:val="en-GB"/>
            <w:rPrChange w:id="343" w:author="Gastbenutzer [2]" w:date="2023-10-20T18:30:00Z">
              <w:rPr>
                <w:color w:val="1AB39F" w:themeColor="accent6"/>
                <w:sz w:val="16"/>
                <w:szCs w:val="16"/>
                <w:lang w:val="en-GB"/>
              </w:rPr>
            </w:rPrChange>
          </w:rPr>
          <w:delText>ing</w:delText>
        </w:r>
      </w:del>
      <w:r w:rsidR="07100B5D" w:rsidRPr="40426DE4">
        <w:rPr>
          <w:szCs w:val="20"/>
          <w:lang w:val="en-GB"/>
          <w:rPrChange w:id="344" w:author="Gastbenutzer [2]" w:date="2023-10-20T18:30:00Z">
            <w:rPr>
              <w:color w:val="1AB39F" w:themeColor="accent6"/>
              <w:sz w:val="16"/>
              <w:szCs w:val="16"/>
              <w:lang w:val="en-GB"/>
            </w:rPr>
          </w:rPrChange>
        </w:rPr>
        <w:t xml:space="preserve"> the future development of the premium amount. This limited our ability to select additional features</w:t>
      </w:r>
      <w:ins w:id="345" w:author="Gastbenutzer" w:date="2023-10-21T13:22:00Z">
        <w:r w:rsidR="033C1702" w:rsidRPr="033C1702">
          <w:rPr>
            <w:szCs w:val="20"/>
            <w:lang w:val="en-GB"/>
          </w:rPr>
          <w:t xml:space="preserve"> </w:t>
        </w:r>
        <w:r w:rsidR="6CA17ACD" w:rsidRPr="6CA17ACD">
          <w:rPr>
            <w:szCs w:val="20"/>
            <w:lang w:val="en-GB"/>
          </w:rPr>
          <w:t xml:space="preserve">for modelling </w:t>
        </w:r>
      </w:ins>
      <w:ins w:id="346" w:author="Gastbenutzer" w:date="2023-10-21T14:42:00Z">
        <w:r w:rsidR="1DBCA52A" w:rsidRPr="1DBCA52A">
          <w:rPr>
            <w:szCs w:val="20"/>
            <w:lang w:val="en-GB"/>
          </w:rPr>
          <w:t>at</w:t>
        </w:r>
      </w:ins>
      <w:ins w:id="347" w:author="Gastbenutzer" w:date="2023-10-21T13:22:00Z">
        <w:r w:rsidR="1DBCA52A" w:rsidRPr="1DBCA52A">
          <w:rPr>
            <w:szCs w:val="20"/>
            <w:lang w:val="en-GB"/>
          </w:rPr>
          <w:t xml:space="preserve"> </w:t>
        </w:r>
      </w:ins>
      <w:ins w:id="348" w:author="Gastbenutzer" w:date="2023-10-21T14:42:00Z">
        <w:r w:rsidR="55FDACF3" w:rsidRPr="55FDACF3">
          <w:rPr>
            <w:szCs w:val="20"/>
            <w:lang w:val="en-GB"/>
          </w:rPr>
          <w:t>a</w:t>
        </w:r>
      </w:ins>
      <w:ins w:id="349" w:author="Gastbenutzer" w:date="2023-10-21T13:22:00Z">
        <w:r w:rsidR="55FDACF3" w:rsidRPr="55FDACF3">
          <w:rPr>
            <w:szCs w:val="20"/>
            <w:lang w:val="en-GB"/>
          </w:rPr>
          <w:t xml:space="preserve"> </w:t>
        </w:r>
        <w:r w:rsidR="4BB098D7" w:rsidRPr="4BB098D7">
          <w:rPr>
            <w:szCs w:val="20"/>
            <w:lang w:val="en-GB"/>
          </w:rPr>
          <w:t>later</w:t>
        </w:r>
      </w:ins>
      <w:ins w:id="350" w:author="Gastbenutzer" w:date="2023-10-21T14:42:00Z">
        <w:r w:rsidR="55FDACF3" w:rsidRPr="55FDACF3">
          <w:rPr>
            <w:szCs w:val="20"/>
            <w:lang w:val="en-GB"/>
          </w:rPr>
          <w:t xml:space="preserve"> stage</w:t>
        </w:r>
      </w:ins>
      <w:r w:rsidR="4BB098D7" w:rsidRPr="4BB098D7">
        <w:rPr>
          <w:szCs w:val="20"/>
          <w:lang w:val="en-GB"/>
          <w:rPrChange w:id="351" w:author="Gastbenutzer [2]" w:date="2023-10-20T18:30:00Z">
            <w:rPr>
              <w:color w:val="1AB39F" w:themeColor="accent6"/>
              <w:sz w:val="16"/>
              <w:szCs w:val="16"/>
              <w:lang w:val="en-GB"/>
            </w:rPr>
          </w:rPrChange>
        </w:rPr>
        <w:t>.</w:t>
      </w:r>
      <w:r w:rsidR="07100B5D" w:rsidRPr="40426DE4">
        <w:rPr>
          <w:szCs w:val="20"/>
          <w:lang w:val="en-GB"/>
          <w:rPrChange w:id="352" w:author="Gastbenutzer [2]" w:date="2023-10-20T18:30:00Z">
            <w:rPr>
              <w:color w:val="1AB39F" w:themeColor="accent6"/>
              <w:sz w:val="16"/>
              <w:szCs w:val="16"/>
              <w:lang w:val="en-GB"/>
            </w:rPr>
          </w:rPrChange>
        </w:rPr>
        <w:t xml:space="preserve"> Despite the limitations, we </w:t>
      </w:r>
      <w:ins w:id="353" w:author="Gastbenutzer" w:date="2023-10-21T14:40:00Z">
        <w:r w:rsidR="321330BE" w:rsidRPr="321330BE">
          <w:rPr>
            <w:szCs w:val="20"/>
            <w:lang w:val="en-GB"/>
          </w:rPr>
          <w:t>analysed</w:t>
        </w:r>
      </w:ins>
      <w:r w:rsidR="07100B5D" w:rsidRPr="40426DE4">
        <w:rPr>
          <w:szCs w:val="20"/>
          <w:lang w:val="en-GB"/>
          <w:rPrChange w:id="354" w:author="Gastbenutzer [2]" w:date="2023-10-20T18:30:00Z">
            <w:rPr>
              <w:color w:val="1AB39F" w:themeColor="accent6"/>
              <w:sz w:val="16"/>
              <w:szCs w:val="16"/>
              <w:lang w:val="en-GB"/>
            </w:rPr>
          </w:rPrChange>
        </w:rPr>
        <w:t xml:space="preserve"> the premium amount using time series models (see chapter </w:t>
      </w:r>
      <w:proofErr w:type="spellStart"/>
      <w:r w:rsidR="07100B5D" w:rsidRPr="40426DE4">
        <w:rPr>
          <w:szCs w:val="20"/>
          <w:lang w:val="en-GB"/>
          <w:rPrChange w:id="355" w:author="Gastbenutzer [2]" w:date="2023-10-20T18:30:00Z">
            <w:rPr>
              <w:color w:val="1AB39F" w:themeColor="accent6"/>
              <w:sz w:val="16"/>
              <w:szCs w:val="16"/>
              <w:lang w:val="en-GB"/>
            </w:rPr>
          </w:rPrChange>
        </w:rPr>
        <w:t>xy</w:t>
      </w:r>
      <w:proofErr w:type="spellEnd"/>
      <w:r w:rsidR="07100B5D" w:rsidRPr="40426DE4">
        <w:rPr>
          <w:szCs w:val="20"/>
          <w:lang w:val="en-GB"/>
          <w:rPrChange w:id="356" w:author="Gastbenutzer [2]" w:date="2023-10-20T18:30:00Z">
            <w:rPr>
              <w:color w:val="1AB39F" w:themeColor="accent6"/>
              <w:sz w:val="16"/>
              <w:szCs w:val="16"/>
              <w:lang w:val="en-GB"/>
            </w:rPr>
          </w:rPrChange>
        </w:rPr>
        <w:t xml:space="preserve">) and classification models (see chapter </w:t>
      </w:r>
      <w:proofErr w:type="spellStart"/>
      <w:r w:rsidR="07100B5D" w:rsidRPr="40426DE4">
        <w:rPr>
          <w:szCs w:val="20"/>
          <w:lang w:val="en-GB"/>
          <w:rPrChange w:id="357" w:author="Gastbenutzer [2]" w:date="2023-10-20T18:30:00Z">
            <w:rPr>
              <w:color w:val="1AB39F" w:themeColor="accent6"/>
              <w:sz w:val="16"/>
              <w:szCs w:val="16"/>
              <w:lang w:val="en-GB"/>
            </w:rPr>
          </w:rPrChange>
        </w:rPr>
        <w:t>xy</w:t>
      </w:r>
      <w:proofErr w:type="spellEnd"/>
      <w:r w:rsidR="07100B5D" w:rsidRPr="40426DE4">
        <w:rPr>
          <w:szCs w:val="20"/>
          <w:lang w:val="en-GB"/>
          <w:rPrChange w:id="358" w:author="Gastbenutzer [2]" w:date="2023-10-20T18:30:00Z">
            <w:rPr>
              <w:color w:val="1AB39F" w:themeColor="accent6"/>
              <w:sz w:val="16"/>
              <w:szCs w:val="16"/>
              <w:lang w:val="en-GB"/>
            </w:rPr>
          </w:rPrChange>
        </w:rPr>
        <w:t>).</w:t>
      </w:r>
    </w:p>
    <w:p w14:paraId="44F67C29" w14:textId="722FB6CA" w:rsidR="07100B5D" w:rsidRDefault="07100B5D" w:rsidP="07100B5D">
      <w:pPr>
        <w:rPr>
          <w:lang w:val="en-GB"/>
        </w:rPr>
      </w:pPr>
    </w:p>
    <w:p w14:paraId="127C5270" w14:textId="5DB5C4D1" w:rsidR="07100B5D" w:rsidRPr="00E17374" w:rsidRDefault="07100B5D">
      <w:pPr>
        <w:pStyle w:val="ListBullet"/>
        <w:numPr>
          <w:ilvl w:val="0"/>
          <w:numId w:val="0"/>
        </w:numPr>
        <w:rPr>
          <w:color w:val="1AB39F" w:themeColor="accent6"/>
          <w:sz w:val="16"/>
          <w:szCs w:val="16"/>
          <w:lang w:val="en-GB"/>
        </w:rPr>
        <w:pPrChange w:id="359" w:author="Gastbenutzer [2]" w:date="2023-10-21T16:44:00Z">
          <w:pPr>
            <w:pStyle w:val="ListBullet"/>
          </w:pPr>
        </w:pPrChange>
      </w:pPr>
    </w:p>
    <w:p w14:paraId="516909CE" w14:textId="6F5DB222" w:rsidR="07100B5D" w:rsidRDefault="07100B5D" w:rsidP="07100B5D">
      <w:pPr>
        <w:pStyle w:val="ListBullet"/>
        <w:rPr>
          <w:del w:id="360" w:author="Gastbenutzer" w:date="2023-10-20T17:51:00Z"/>
          <w:color w:val="1AB39F" w:themeColor="accent6"/>
          <w:sz w:val="16"/>
          <w:szCs w:val="16"/>
          <w:lang w:val="en-GB"/>
          <w:rPrChange w:id="361" w:author="Jonathan Leipold - BDAE Gruppe" w:date="2023-10-18T10:09:00Z">
            <w:rPr>
              <w:del w:id="362" w:author="Gastbenutzer" w:date="2023-10-20T17:51:00Z"/>
              <w:lang w:val="en-GB"/>
            </w:rPr>
          </w:rPrChange>
        </w:rPr>
      </w:pPr>
      <w:bookmarkStart w:id="363" w:name="_Toc149467091"/>
      <w:bookmarkStart w:id="364" w:name="_Toc149673018"/>
      <w:bookmarkStart w:id="365" w:name="_Toc149673546"/>
      <w:bookmarkStart w:id="366" w:name="_Toc149725144"/>
      <w:bookmarkStart w:id="367" w:name="_Toc149860153"/>
      <w:bookmarkStart w:id="368" w:name="_Toc149860682"/>
      <w:bookmarkEnd w:id="363"/>
      <w:bookmarkEnd w:id="364"/>
      <w:bookmarkEnd w:id="365"/>
      <w:bookmarkEnd w:id="366"/>
      <w:bookmarkEnd w:id="367"/>
      <w:bookmarkEnd w:id="368"/>
    </w:p>
    <w:p w14:paraId="6EC6EC92" w14:textId="77777777" w:rsidR="00034E84" w:rsidRPr="00992CCF" w:rsidRDefault="00034E84">
      <w:pPr>
        <w:pStyle w:val="Heading2"/>
        <w:numPr>
          <w:ilvl w:val="0"/>
          <w:numId w:val="97"/>
        </w:numPr>
        <w:jc w:val="left"/>
        <w:rPr>
          <w:sz w:val="22"/>
          <w:lang w:val="en-GB"/>
        </w:rPr>
        <w:pPrChange w:id="369" w:author="Jonathan Leipold - BDAE Gruppe" w:date="2023-10-29T09:16:00Z">
          <w:pPr>
            <w:pStyle w:val="Heading2"/>
            <w:spacing w:before="360" w:after="120"/>
          </w:pPr>
        </w:pPrChange>
      </w:pPr>
      <w:bookmarkStart w:id="370" w:name="_Toc148803222"/>
      <w:bookmarkStart w:id="371" w:name="_Toc149860683"/>
      <w:r w:rsidRPr="38A32F5D">
        <w:rPr>
          <w:lang w:val="en-GB"/>
        </w:rPr>
        <w:t>Pre-processing and feature engineering</w:t>
      </w:r>
      <w:bookmarkEnd w:id="370"/>
      <w:bookmarkEnd w:id="371"/>
    </w:p>
    <w:p w14:paraId="50DE72A4" w14:textId="4A5F5347" w:rsidR="07100B5D" w:rsidRDefault="04117169">
      <w:pPr>
        <w:rPr>
          <w:del w:id="372" w:author="Gastbenutzer" w:date="2023-10-21T14:50:00Z"/>
          <w:szCs w:val="20"/>
          <w:lang w:val="en-GB"/>
        </w:rPr>
      </w:pPr>
      <w:del w:id="373" w:author="Gastbenutzer" w:date="2023-10-21T14:50:00Z">
        <w:r w:rsidRPr="53C4B107">
          <w:rPr>
            <w:szCs w:val="20"/>
            <w:lang w:val="en-GB"/>
          </w:rPr>
          <w:delText xml:space="preserve">The base dataset consisted of 229787 transactions and 36 variables (e.g., birthday, policy StartDate, premium Amount, Contract Id and Fee Rate, Zone Desc). </w:delText>
        </w:r>
      </w:del>
    </w:p>
    <w:p w14:paraId="00C8E7BB" w14:textId="25A41F53" w:rsidR="07100B5D" w:rsidRDefault="04117169" w:rsidP="00EB7DD6">
      <w:pPr>
        <w:rPr>
          <w:szCs w:val="20"/>
          <w:lang w:val="en-GB"/>
        </w:rPr>
      </w:pPr>
      <w:r w:rsidRPr="53C4B107">
        <w:rPr>
          <w:szCs w:val="20"/>
          <w:lang w:val="en-GB"/>
        </w:rPr>
        <w:t>After initial exploratory analysis of the data, missing values were deleted or replaced, and the variables were converted to the correct data type.</w:t>
      </w:r>
    </w:p>
    <w:p w14:paraId="248AB011" w14:textId="2648C380" w:rsidR="07100B5D" w:rsidRDefault="5002EF96">
      <w:pPr>
        <w:rPr>
          <w:del w:id="374" w:author="Gastbenutzer" w:date="2023-10-21T14:59:00Z"/>
          <w:szCs w:val="20"/>
          <w:lang w:val="en-GB"/>
        </w:rPr>
      </w:pPr>
      <w:ins w:id="375" w:author="Gastbenutzer" w:date="2023-10-21T14:53:00Z">
        <w:r w:rsidRPr="1247328A">
          <w:rPr>
            <w:szCs w:val="20"/>
            <w:lang w:val="en-GB"/>
          </w:rPr>
          <w:lastRenderedPageBreak/>
          <w:t>Looking</w:t>
        </w:r>
        <w:r w:rsidR="7B1BEADC" w:rsidRPr="1247328A">
          <w:rPr>
            <w:szCs w:val="20"/>
            <w:lang w:val="en-GB"/>
          </w:rPr>
          <w:t xml:space="preserve"> at the premium amounts over time</w:t>
        </w:r>
      </w:ins>
      <w:ins w:id="376" w:author="Gastbenutzer" w:date="2023-10-21T14:54:00Z">
        <w:r w:rsidR="21EA9895" w:rsidRPr="1247328A">
          <w:rPr>
            <w:szCs w:val="20"/>
            <w:lang w:val="en-GB"/>
          </w:rPr>
          <w:t xml:space="preserve"> </w:t>
        </w:r>
        <w:r w:rsidR="174F5BE4" w:rsidRPr="1247328A">
          <w:rPr>
            <w:szCs w:val="20"/>
            <w:lang w:val="en-GB"/>
          </w:rPr>
          <w:t>by month</w:t>
        </w:r>
      </w:ins>
      <w:ins w:id="377" w:author="Gastbenutzer" w:date="2023-10-21T14:53:00Z">
        <w:r w:rsidR="7B1BEADC" w:rsidRPr="1247328A">
          <w:rPr>
            <w:szCs w:val="20"/>
            <w:lang w:val="en-GB"/>
          </w:rPr>
          <w:t xml:space="preserve">, </w:t>
        </w:r>
      </w:ins>
      <w:ins w:id="378" w:author="Gastbenutzer" w:date="2023-10-21T14:54:00Z">
        <w:r w:rsidR="0C3C9C17" w:rsidRPr="1247328A">
          <w:rPr>
            <w:szCs w:val="20"/>
            <w:lang w:val="en-GB"/>
          </w:rPr>
          <w:t>there is</w:t>
        </w:r>
      </w:ins>
      <w:ins w:id="379" w:author="Gastbenutzer" w:date="2023-10-21T14:53:00Z">
        <w:r w:rsidR="7B1BEADC" w:rsidRPr="1247328A">
          <w:rPr>
            <w:szCs w:val="20"/>
            <w:lang w:val="en-GB"/>
          </w:rPr>
          <w:t xml:space="preserve"> a dip in 2019</w:t>
        </w:r>
      </w:ins>
      <w:ins w:id="380" w:author="Gastbenutzer" w:date="2023-10-21T14:58:00Z">
        <w:r w:rsidR="2954F21F" w:rsidRPr="2954F21F">
          <w:rPr>
            <w:szCs w:val="20"/>
            <w:lang w:val="en-GB"/>
          </w:rPr>
          <w:t xml:space="preserve"> </w:t>
        </w:r>
        <w:r w:rsidR="12BA55EB" w:rsidRPr="12BA55EB">
          <w:rPr>
            <w:szCs w:val="20"/>
            <w:lang w:val="en-GB"/>
          </w:rPr>
          <w:t>(see Fig</w:t>
        </w:r>
        <w:r w:rsidR="05E5212F" w:rsidRPr="05E5212F">
          <w:rPr>
            <w:szCs w:val="20"/>
            <w:lang w:val="en-GB"/>
          </w:rPr>
          <w:t>.2</w:t>
        </w:r>
        <w:r w:rsidR="12BA55EB" w:rsidRPr="12BA55EB">
          <w:rPr>
            <w:szCs w:val="20"/>
            <w:lang w:val="en-GB"/>
          </w:rPr>
          <w:t>)</w:t>
        </w:r>
      </w:ins>
      <w:ins w:id="381" w:author="Gastbenutzer" w:date="2023-10-21T14:53:00Z">
        <w:r w:rsidR="12BA55EB" w:rsidRPr="12BA55EB">
          <w:rPr>
            <w:szCs w:val="20"/>
            <w:lang w:val="en-GB"/>
          </w:rPr>
          <w:t>.</w:t>
        </w:r>
        <w:r w:rsidR="7B1BEADC" w:rsidRPr="1247328A">
          <w:rPr>
            <w:szCs w:val="20"/>
            <w:lang w:val="en-GB"/>
          </w:rPr>
          <w:t xml:space="preserve"> </w:t>
        </w:r>
      </w:ins>
    </w:p>
    <w:p w14:paraId="761A710E" w14:textId="59960448" w:rsidR="2E3C3962" w:rsidRDefault="2E3C3962" w:rsidP="2E3C3962">
      <w:pPr>
        <w:rPr>
          <w:rFonts w:ascii="Times New Roman" w:hAnsi="Times New Roman" w:cs="Times New Roman"/>
          <w:color w:val="auto"/>
          <w:lang w:val="en-GB"/>
        </w:rPr>
      </w:pPr>
      <w:r>
        <w:rPr>
          <w:noProof/>
        </w:rPr>
        <w:drawing>
          <wp:inline distT="0" distB="0" distL="0" distR="0" wp14:anchorId="6A1D992B" wp14:editId="74F88958">
            <wp:extent cx="4473115" cy="2219325"/>
            <wp:effectExtent l="0" t="0" r="3810" b="0"/>
            <wp:docPr id="2114557239" name="Grafik 2114557239"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8735030"/>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473115" cy="2219325"/>
                    </a:xfrm>
                    <a:prstGeom prst="rect">
                      <a:avLst/>
                    </a:prstGeom>
                    <a:noFill/>
                    <a:ln>
                      <a:noFill/>
                    </a:ln>
                  </pic:spPr>
                </pic:pic>
              </a:graphicData>
            </a:graphic>
          </wp:inline>
        </w:drawing>
      </w:r>
    </w:p>
    <w:p w14:paraId="46CEFC6F" w14:textId="48946BD9" w:rsidR="559AC84A" w:rsidRDefault="559AC84A" w:rsidP="559AC84A">
      <w:pPr>
        <w:pStyle w:val="Caption"/>
        <w:rPr>
          <w:lang w:val="en-GB"/>
        </w:rPr>
      </w:pPr>
      <w:r w:rsidRPr="559AC84A">
        <w:rPr>
          <w:lang w:val="en-GB"/>
        </w:rPr>
        <w:t xml:space="preserve">Figure </w:t>
      </w:r>
      <w:r>
        <w:fldChar w:fldCharType="begin"/>
      </w:r>
      <w:r w:rsidRPr="559AC84A">
        <w:rPr>
          <w:lang w:val="en-GB"/>
        </w:rPr>
        <w:instrText xml:space="preserve"> SEQ Figure \* ARABIC </w:instrText>
      </w:r>
      <w:r>
        <w:fldChar w:fldCharType="separate"/>
      </w:r>
      <w:ins w:id="382" w:author="Jonathan Leipold - BDAE Gruppe" w:date="2023-11-04T12:03:00Z">
        <w:r w:rsidR="00EA5F17">
          <w:rPr>
            <w:noProof/>
            <w:lang w:val="en-GB"/>
          </w:rPr>
          <w:t>2</w:t>
        </w:r>
      </w:ins>
      <w:del w:id="383" w:author="Jonathan Leipold - BDAE Gruppe" w:date="2023-10-22T22:56:00Z">
        <w:r w:rsidRPr="559AC84A" w:rsidDel="00FF6CF0">
          <w:rPr>
            <w:noProof/>
            <w:lang w:val="en-GB"/>
          </w:rPr>
          <w:delText>1</w:delText>
        </w:r>
      </w:del>
      <w:r>
        <w:fldChar w:fldCharType="end"/>
      </w:r>
      <w:r w:rsidR="0B3835C5" w:rsidRPr="0B3835C5">
        <w:rPr>
          <w:noProof/>
          <w:lang w:val="en-GB"/>
        </w:rPr>
        <w:t>2</w:t>
      </w:r>
      <w:r w:rsidR="0B3835C5" w:rsidRPr="0B3835C5">
        <w:rPr>
          <w:lang w:val="en-GB"/>
        </w:rPr>
        <w:t>:</w:t>
      </w:r>
      <w:r w:rsidRPr="559AC84A">
        <w:rPr>
          <w:lang w:val="en-GB"/>
        </w:rPr>
        <w:t xml:space="preserve"> </w:t>
      </w:r>
      <w:del w:id="384" w:author="Gastbenutzer" w:date="2023-10-21T14:59:00Z">
        <w:r w:rsidRPr="559AC84A">
          <w:rPr>
            <w:lang w:val="en-GB"/>
          </w:rPr>
          <w:delText xml:space="preserve">Zone models by </w:delText>
        </w:r>
        <w:r w:rsidR="20A3FDDB" w:rsidRPr="20A3FDDB" w:rsidDel="20A3FDDB">
          <w:rPr>
            <w:lang w:val="en-GB"/>
          </w:rPr>
          <w:delText>s</w:delText>
        </w:r>
      </w:del>
      <w:ins w:id="385" w:author="Gastbenutzer" w:date="2023-10-21T14:59:00Z">
        <w:r w:rsidR="20A3FDDB" w:rsidRPr="20A3FDDB">
          <w:rPr>
            <w:lang w:val="en-GB"/>
          </w:rPr>
          <w:t>S</w:t>
        </w:r>
      </w:ins>
      <w:r w:rsidR="20A3FDDB" w:rsidRPr="20A3FDDB">
        <w:rPr>
          <w:lang w:val="en-GB"/>
        </w:rPr>
        <w:t>um</w:t>
      </w:r>
      <w:r w:rsidRPr="559AC84A">
        <w:rPr>
          <w:lang w:val="en-GB"/>
        </w:rPr>
        <w:t xml:space="preserve"> of premium amounts and number of unique contract IDs</w:t>
      </w:r>
      <w:ins w:id="386" w:author="Gastbenutzer" w:date="2023-10-21T14:59:00Z">
        <w:r w:rsidR="3C010231" w:rsidRPr="3C010231">
          <w:rPr>
            <w:lang w:val="en-GB"/>
          </w:rPr>
          <w:t xml:space="preserve"> </w:t>
        </w:r>
        <w:r w:rsidR="44AB9D81" w:rsidRPr="44AB9D81">
          <w:rPr>
            <w:lang w:val="en-GB"/>
          </w:rPr>
          <w:t>over time by month</w:t>
        </w:r>
      </w:ins>
    </w:p>
    <w:p w14:paraId="7679FFC3" w14:textId="4F1B6A92" w:rsidR="06A84F38" w:rsidRDefault="78849CD3" w:rsidP="06A84F38">
      <w:pPr>
        <w:spacing w:after="240"/>
        <w:rPr>
          <w:ins w:id="387" w:author="Gastbenutzer" w:date="2023-10-21T15:24:00Z"/>
          <w:szCs w:val="20"/>
          <w:lang w:val="en-GB"/>
          <w:rPrChange w:id="388" w:author="Gastbenutzer [2]" w:date="2023-10-21T17:26:00Z">
            <w:rPr>
              <w:ins w:id="389" w:author="Gastbenutzer" w:date="2023-10-21T15:24:00Z"/>
              <w:rFonts w:ascii="Times New Roman" w:hAnsi="Times New Roman" w:cs="Times New Roman"/>
              <w:color w:val="auto"/>
              <w:sz w:val="24"/>
              <w:szCs w:val="24"/>
              <w:lang w:val="en-GB"/>
            </w:rPr>
          </w:rPrChange>
        </w:rPr>
      </w:pPr>
      <w:ins w:id="390" w:author="Gastbenutzer" w:date="2023-10-21T15:01:00Z">
        <w:r w:rsidRPr="78849CD3">
          <w:rPr>
            <w:szCs w:val="20"/>
            <w:lang w:val="en-GB"/>
          </w:rPr>
          <w:t xml:space="preserve">As mentioned earlier, a change in the zone model was identified. A new variable </w:t>
        </w:r>
        <w:proofErr w:type="spellStart"/>
        <w:r w:rsidRPr="78849CD3">
          <w:rPr>
            <w:szCs w:val="20"/>
            <w:lang w:val="en-GB"/>
          </w:rPr>
          <w:t>Zone_United</w:t>
        </w:r>
        <w:proofErr w:type="spellEnd"/>
        <w:r w:rsidRPr="78849CD3">
          <w:rPr>
            <w:szCs w:val="20"/>
            <w:lang w:val="en-GB"/>
          </w:rPr>
          <w:t xml:space="preserve"> was created to include this zone conversion</w:t>
        </w:r>
      </w:ins>
      <w:ins w:id="391" w:author="Gastbenutzer" w:date="2023-10-21T15:13:00Z">
        <w:r w:rsidR="2E2BBD41" w:rsidRPr="2E2BBD41">
          <w:rPr>
            <w:szCs w:val="20"/>
            <w:lang w:val="en-GB"/>
          </w:rPr>
          <w:t xml:space="preserve"> </w:t>
        </w:r>
        <w:r w:rsidR="4BC54A53" w:rsidRPr="4BC54A53">
          <w:rPr>
            <w:szCs w:val="20"/>
            <w:lang w:val="en-GB"/>
          </w:rPr>
          <w:t xml:space="preserve">(see </w:t>
        </w:r>
        <w:r w:rsidR="477374E1" w:rsidRPr="477374E1">
          <w:rPr>
            <w:szCs w:val="20"/>
            <w:lang w:val="en-GB"/>
          </w:rPr>
          <w:t>Figure 3</w:t>
        </w:r>
        <w:r w:rsidR="6B6DFCFD" w:rsidRPr="6B6DFCFD">
          <w:rPr>
            <w:szCs w:val="20"/>
            <w:lang w:val="en-GB"/>
          </w:rPr>
          <w:t>)</w:t>
        </w:r>
      </w:ins>
      <w:ins w:id="392" w:author="Gastbenutzer" w:date="2023-10-21T15:01:00Z">
        <w:r w:rsidR="6B6DFCFD" w:rsidRPr="6B6DFCFD">
          <w:rPr>
            <w:szCs w:val="20"/>
            <w:lang w:val="en-GB"/>
          </w:rPr>
          <w:t>.</w:t>
        </w:r>
      </w:ins>
      <w:ins w:id="393" w:author="Gastbenutzer" w:date="2023-10-21T15:26:00Z">
        <w:r w:rsidR="6B6DFCFD" w:rsidRPr="6B6DFCFD">
          <w:rPr>
            <w:szCs w:val="20"/>
            <w:lang w:val="en-GB"/>
          </w:rPr>
          <w:t xml:space="preserve"> </w:t>
        </w:r>
        <w:r w:rsidR="3EE9EE79" w:rsidRPr="3EE9EE79">
          <w:rPr>
            <w:szCs w:val="20"/>
            <w:lang w:val="en-GB"/>
          </w:rPr>
          <w:t>Moreover,</w:t>
        </w:r>
      </w:ins>
      <w:ins w:id="394" w:author="Gastbenutzer" w:date="2023-10-21T15:24:00Z">
        <w:r w:rsidR="06A84F38" w:rsidRPr="6A55C186">
          <w:rPr>
            <w:szCs w:val="20"/>
            <w:lang w:val="en-GB"/>
          </w:rPr>
          <w:t xml:space="preserve"> </w:t>
        </w:r>
        <w:r w:rsidR="06A84F38" w:rsidRPr="050B1D16">
          <w:rPr>
            <w:szCs w:val="20"/>
            <w:lang w:val="en-GB"/>
            <w:rPrChange w:id="395" w:author="Gastbenutzer [2]" w:date="2023-10-21T17:26:00Z">
              <w:rPr>
                <w:rFonts w:ascii="Times New Roman" w:hAnsi="Times New Roman" w:cs="Times New Roman"/>
                <w:color w:val="auto"/>
                <w:sz w:val="24"/>
                <w:szCs w:val="24"/>
                <w:lang w:val="en-GB"/>
              </w:rPr>
            </w:rPrChange>
          </w:rPr>
          <w:t xml:space="preserve">optional parameters for </w:t>
        </w:r>
        <w:proofErr w:type="spellStart"/>
        <w:r w:rsidR="06A84F38" w:rsidRPr="050B1D16">
          <w:rPr>
            <w:szCs w:val="20"/>
            <w:lang w:val="en-GB"/>
            <w:rPrChange w:id="396" w:author="Gastbenutzer [2]" w:date="2023-10-21T17:26:00Z">
              <w:rPr>
                <w:rFonts w:ascii="Times New Roman" w:hAnsi="Times New Roman" w:cs="Times New Roman"/>
                <w:color w:val="auto"/>
                <w:sz w:val="24"/>
                <w:szCs w:val="24"/>
                <w:lang w:val="en-GB"/>
              </w:rPr>
            </w:rPrChange>
          </w:rPr>
          <w:t>ZoneModel</w:t>
        </w:r>
        <w:proofErr w:type="spellEnd"/>
        <w:r w:rsidR="06A84F38" w:rsidRPr="050B1D16">
          <w:rPr>
            <w:szCs w:val="20"/>
            <w:lang w:val="en-GB"/>
            <w:rPrChange w:id="397" w:author="Gastbenutzer [2]" w:date="2023-10-21T17:26:00Z">
              <w:rPr>
                <w:rFonts w:ascii="Times New Roman" w:hAnsi="Times New Roman" w:cs="Times New Roman"/>
                <w:color w:val="auto"/>
                <w:sz w:val="24"/>
                <w:szCs w:val="24"/>
                <w:lang w:val="en-GB"/>
              </w:rPr>
            </w:rPrChange>
          </w:rPr>
          <w:t xml:space="preserve"> are included in the preprocessing function.</w:t>
        </w:r>
      </w:ins>
    </w:p>
    <w:p w14:paraId="318EB157" w14:textId="58BDDD21" w:rsidR="4DE64DCD" w:rsidRDefault="4DE64DCD" w:rsidP="57346304">
      <w:pPr>
        <w:rPr>
          <w:del w:id="398" w:author="Gastbenutzer" w:date="2023-10-21T15:01:00Z"/>
          <w:szCs w:val="20"/>
          <w:lang w:val="en-GB"/>
        </w:rPr>
      </w:pPr>
    </w:p>
    <w:p w14:paraId="77BFCD22" w14:textId="26ECEF1D" w:rsidR="07100B5D" w:rsidRDefault="07100B5D" w:rsidP="07100B5D">
      <w:pPr>
        <w:rPr>
          <w:lang w:val="en-GB"/>
        </w:rPr>
      </w:pPr>
    </w:p>
    <w:p w14:paraId="0A444D9B" w14:textId="2E56F543" w:rsidR="07100B5D" w:rsidRDefault="07100B5D" w:rsidP="07100B5D">
      <w:r>
        <w:rPr>
          <w:noProof/>
        </w:rPr>
        <w:drawing>
          <wp:inline distT="0" distB="0" distL="0" distR="0" wp14:anchorId="3CDA77FE" wp14:editId="5147EEA6">
            <wp:extent cx="2336415" cy="1445657"/>
            <wp:effectExtent l="0" t="0" r="0" b="0"/>
            <wp:docPr id="707350542" name="Grafik 70735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07350542"/>
                    <pic:cNvPicPr/>
                  </pic:nvPicPr>
                  <pic:blipFill>
                    <a:blip r:embed="rId12">
                      <a:extLst>
                        <a:ext uri="{28A0092B-C50C-407E-A947-70E740481C1C}">
                          <a14:useLocalDpi xmlns:a14="http://schemas.microsoft.com/office/drawing/2010/main" val="0"/>
                        </a:ext>
                      </a:extLst>
                    </a:blip>
                    <a:stretch>
                      <a:fillRect/>
                    </a:stretch>
                  </pic:blipFill>
                  <pic:spPr>
                    <a:xfrm>
                      <a:off x="0" y="0"/>
                      <a:ext cx="2336415" cy="1445657"/>
                    </a:xfrm>
                    <a:prstGeom prst="rect">
                      <a:avLst/>
                    </a:prstGeom>
                  </pic:spPr>
                </pic:pic>
              </a:graphicData>
            </a:graphic>
          </wp:inline>
        </w:drawing>
      </w:r>
      <w:r>
        <w:rPr>
          <w:noProof/>
        </w:rPr>
        <w:drawing>
          <wp:inline distT="0" distB="0" distL="0" distR="0" wp14:anchorId="73806D24" wp14:editId="194FA1DE">
            <wp:extent cx="2301982" cy="1429147"/>
            <wp:effectExtent l="0" t="0" r="0" b="0"/>
            <wp:docPr id="1149778724" name="Grafik 114977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49778724"/>
                    <pic:cNvPicPr/>
                  </pic:nvPicPr>
                  <pic:blipFill>
                    <a:blip r:embed="rId13">
                      <a:extLst>
                        <a:ext uri="{28A0092B-C50C-407E-A947-70E740481C1C}">
                          <a14:useLocalDpi xmlns:a14="http://schemas.microsoft.com/office/drawing/2010/main" val="0"/>
                        </a:ext>
                      </a:extLst>
                    </a:blip>
                    <a:stretch>
                      <a:fillRect/>
                    </a:stretch>
                  </pic:blipFill>
                  <pic:spPr>
                    <a:xfrm>
                      <a:off x="0" y="0"/>
                      <a:ext cx="2301982" cy="1429147"/>
                    </a:xfrm>
                    <a:prstGeom prst="rect">
                      <a:avLst/>
                    </a:prstGeom>
                  </pic:spPr>
                </pic:pic>
              </a:graphicData>
            </a:graphic>
          </wp:inline>
        </w:drawing>
      </w:r>
    </w:p>
    <w:p w14:paraId="6D5DEFEB" w14:textId="1342211B" w:rsidR="2BB0968A" w:rsidRDefault="0CAE2AE6" w:rsidP="2BB0968A">
      <w:pPr>
        <w:pStyle w:val="Caption"/>
        <w:rPr>
          <w:lang w:val="en-GB"/>
        </w:rPr>
      </w:pPr>
      <w:r w:rsidRPr="2BB0968A">
        <w:rPr>
          <w:lang w:val="en-GB"/>
        </w:rPr>
        <w:t xml:space="preserve">Figure </w:t>
      </w:r>
      <w:r>
        <w:fldChar w:fldCharType="begin"/>
      </w:r>
      <w:r w:rsidRPr="2BB0968A">
        <w:rPr>
          <w:lang w:val="en-GB"/>
        </w:rPr>
        <w:instrText xml:space="preserve"> SEQ Figure \* ARABIC </w:instrText>
      </w:r>
      <w:r>
        <w:fldChar w:fldCharType="separate"/>
      </w:r>
      <w:r w:rsidR="00EA5F17">
        <w:rPr>
          <w:noProof/>
          <w:lang w:val="en-GB"/>
        </w:rPr>
        <w:t>3</w:t>
      </w:r>
      <w:r>
        <w:fldChar w:fldCharType="end"/>
      </w:r>
      <w:r w:rsidR="38A32F5D" w:rsidRPr="38A32F5D">
        <w:rPr>
          <w:lang w:val="en-GB"/>
        </w:rPr>
        <w:t>:</w:t>
      </w:r>
      <w:r w:rsidRPr="2BB0968A">
        <w:rPr>
          <w:lang w:val="en-GB"/>
        </w:rPr>
        <w:t xml:space="preserve"> </w:t>
      </w:r>
      <w:r w:rsidR="29213607" w:rsidRPr="2BB0968A">
        <w:rPr>
          <w:lang w:val="en-GB"/>
        </w:rPr>
        <w:t xml:space="preserve">Count of unique </w:t>
      </w:r>
      <w:r w:rsidR="5F4CF11A" w:rsidRPr="2BB0968A">
        <w:rPr>
          <w:lang w:val="en-GB"/>
        </w:rPr>
        <w:t xml:space="preserve">Contract IDs by </w:t>
      </w:r>
      <w:r w:rsidR="1D018AEA" w:rsidRPr="2BB0968A">
        <w:rPr>
          <w:lang w:val="en-GB"/>
        </w:rPr>
        <w:t>Zone: New</w:t>
      </w:r>
      <w:r w:rsidR="043A400B" w:rsidRPr="2BB0968A">
        <w:rPr>
          <w:lang w:val="en-GB"/>
        </w:rPr>
        <w:t xml:space="preserve"> Zone </w:t>
      </w:r>
      <w:r w:rsidR="7D44D049" w:rsidRPr="2BB0968A">
        <w:rPr>
          <w:lang w:val="en-GB"/>
        </w:rPr>
        <w:t xml:space="preserve">model vs. </w:t>
      </w:r>
      <w:r w:rsidR="2532126D" w:rsidRPr="2BB0968A">
        <w:rPr>
          <w:lang w:val="en-GB"/>
        </w:rPr>
        <w:t xml:space="preserve">Old Zone </w:t>
      </w:r>
      <w:r w:rsidR="25C58168" w:rsidRPr="2BB0968A">
        <w:rPr>
          <w:lang w:val="en-GB"/>
        </w:rPr>
        <w:t>model</w:t>
      </w:r>
    </w:p>
    <w:p w14:paraId="2749C6B1" w14:textId="2E83100E" w:rsidR="33585F1F" w:rsidRPr="00FB1508" w:rsidRDefault="33585F1F">
      <w:pPr>
        <w:rPr>
          <w:lang w:val="en-GB"/>
          <w:rPrChange w:id="399" w:author="Jonathan Leipold - BDAE Gruppe" w:date="2023-10-22T23:04:00Z">
            <w:rPr/>
          </w:rPrChange>
        </w:rPr>
      </w:pPr>
    </w:p>
    <w:p w14:paraId="0761517F" w14:textId="29A69571" w:rsidR="07100B5D" w:rsidRDefault="56AA7526" w:rsidP="56AA7526">
      <w:pPr>
        <w:rPr>
          <w:szCs w:val="20"/>
          <w:lang w:val="en-GB"/>
        </w:rPr>
      </w:pPr>
      <w:r w:rsidRPr="56AA7526">
        <w:rPr>
          <w:szCs w:val="20"/>
          <w:lang w:val="en-GB"/>
        </w:rPr>
        <w:t>This adjustment allowed to identify two different trajectories for the two zone models</w:t>
      </w:r>
      <w:r w:rsidR="1EFAE31F" w:rsidRPr="1EFAE31F">
        <w:rPr>
          <w:szCs w:val="20"/>
          <w:lang w:val="en-GB"/>
        </w:rPr>
        <w:t xml:space="preserve"> </w:t>
      </w:r>
      <w:r w:rsidR="287B53A8" w:rsidRPr="287B53A8">
        <w:rPr>
          <w:szCs w:val="20"/>
          <w:lang w:val="en-GB"/>
        </w:rPr>
        <w:t xml:space="preserve">(see Figure </w:t>
      </w:r>
      <w:r w:rsidR="0EA9AE2A" w:rsidRPr="0EA9AE2A">
        <w:rPr>
          <w:szCs w:val="20"/>
          <w:lang w:val="en-GB"/>
        </w:rPr>
        <w:t>4).</w:t>
      </w:r>
      <w:r w:rsidRPr="56AA7526">
        <w:rPr>
          <w:szCs w:val="20"/>
          <w:lang w:val="en-GB"/>
        </w:rPr>
        <w:t xml:space="preserve"> </w:t>
      </w:r>
      <w:r w:rsidRPr="5A0FAAE2">
        <w:rPr>
          <w:szCs w:val="20"/>
          <w:lang w:val="en-GB"/>
        </w:rPr>
        <w:t>Based on this finding, the further procedure was adjusted.</w:t>
      </w:r>
      <w:r>
        <w:t xml:space="preserve"> </w:t>
      </w:r>
    </w:p>
    <w:p w14:paraId="16FFACBC" w14:textId="34A4015C" w:rsidR="1759043F" w:rsidRDefault="07100B5D" w:rsidP="1759043F">
      <w:pPr>
        <w:rPr>
          <w:ins w:id="400" w:author="Gastbenutzer" w:date="2023-10-21T15:43:00Z"/>
          <w:lang w:val="en-GB"/>
        </w:rPr>
      </w:pPr>
      <w:r>
        <w:rPr>
          <w:noProof/>
        </w:rPr>
        <w:lastRenderedPageBreak/>
        <w:drawing>
          <wp:inline distT="0" distB="0" distL="0" distR="0" wp14:anchorId="70A64074" wp14:editId="12DEDB6A">
            <wp:extent cx="4572000" cy="3590925"/>
            <wp:effectExtent l="0" t="0" r="0" b="0"/>
            <wp:docPr id="1726742275" name="Grafik 1726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61B347B8" w14:textId="1BFDF77C" w:rsidR="0207059B" w:rsidRDefault="0207059B" w:rsidP="06FE4E2D">
      <w:pPr>
        <w:rPr>
          <w:ins w:id="401" w:author="Gastbenutzer" w:date="2023-10-21T15:17:00Z"/>
          <w:szCs w:val="20"/>
          <w:lang w:val="en-GB"/>
        </w:rPr>
      </w:pPr>
      <w:ins w:id="402" w:author="Gastbenutzer" w:date="2023-10-21T15:17:00Z">
        <w:r w:rsidRPr="38A32F5D">
          <w:rPr>
            <w:szCs w:val="20"/>
            <w:lang w:val="en-GB"/>
          </w:rPr>
          <w:t xml:space="preserve">Figure </w:t>
        </w:r>
      </w:ins>
      <w:ins w:id="403" w:author="Gastbenutzer" w:date="2023-10-21T20:33:00Z">
        <w:r w:rsidR="2DEB6E99" w:rsidRPr="38A32F5D">
          <w:rPr>
            <w:szCs w:val="20"/>
            <w:lang w:val="en-GB"/>
          </w:rPr>
          <w:t>4</w:t>
        </w:r>
      </w:ins>
      <w:ins w:id="404" w:author="Gastbenutzer" w:date="2023-10-21T15:17:00Z">
        <w:r w:rsidR="2DEB6E99" w:rsidRPr="38A32F5D">
          <w:rPr>
            <w:szCs w:val="20"/>
            <w:lang w:val="en-GB"/>
          </w:rPr>
          <w:t>:</w:t>
        </w:r>
        <w:r w:rsidRPr="38A32F5D">
          <w:rPr>
            <w:szCs w:val="20"/>
            <w:lang w:val="en-GB"/>
          </w:rPr>
          <w:t xml:space="preserve"> Count of unique Contract IDs by Zone: New Zone model vs. Old Zone model</w:t>
        </w:r>
      </w:ins>
    </w:p>
    <w:p w14:paraId="3423DB28" w14:textId="7F553E1F" w:rsidR="31DB7897" w:rsidRDefault="00626C44" w:rsidP="00626C44">
      <w:pPr>
        <w:rPr>
          <w:ins w:id="405" w:author="Gastbenutzer" w:date="2023-10-21T15:57:00Z"/>
          <w:szCs w:val="20"/>
          <w:lang w:val="en-GB"/>
        </w:rPr>
      </w:pPr>
      <w:ins w:id="406" w:author="Gastbenutzer" w:date="2023-10-21T15:57:00Z">
        <w:r w:rsidRPr="38A32F5D">
          <w:rPr>
            <w:szCs w:val="20"/>
            <w:lang w:val="en-GB"/>
          </w:rPr>
          <w:t xml:space="preserve">Dummies were created for the categorical variables and other variables such as the number of days since the last adjustment. It turned out that these variables are not suitable for the Time Series models. </w:t>
        </w:r>
      </w:ins>
    </w:p>
    <w:p w14:paraId="436CA23C" w14:textId="70BF6734" w:rsidR="31DB7897" w:rsidRDefault="5C2AE14D" w:rsidP="6C58A7C6">
      <w:pPr>
        <w:rPr>
          <w:ins w:id="407" w:author="Gastbenutzer" w:date="2023-10-21T15:16:00Z"/>
          <w:szCs w:val="20"/>
          <w:lang w:val="en-GB"/>
        </w:rPr>
      </w:pPr>
      <w:ins w:id="408" w:author="Gastbenutzer" w:date="2023-10-21T15:44:00Z">
        <w:r w:rsidRPr="38A32F5D">
          <w:rPr>
            <w:szCs w:val="20"/>
            <w:lang w:val="en-GB"/>
          </w:rPr>
          <w:t xml:space="preserve">For </w:t>
        </w:r>
      </w:ins>
      <w:ins w:id="409" w:author="Gastbenutzer" w:date="2023-10-21T15:50:00Z">
        <w:r w:rsidR="0A823AF1" w:rsidRPr="38A32F5D">
          <w:rPr>
            <w:szCs w:val="20"/>
            <w:lang w:val="en-GB"/>
          </w:rPr>
          <w:t xml:space="preserve">a </w:t>
        </w:r>
      </w:ins>
      <w:ins w:id="410" w:author="Gastbenutzer" w:date="2023-10-21T15:44:00Z">
        <w:r w:rsidR="0A823AF1" w:rsidRPr="38A32F5D">
          <w:rPr>
            <w:szCs w:val="20"/>
            <w:lang w:val="en-GB"/>
          </w:rPr>
          <w:t>classification</w:t>
        </w:r>
        <w:r w:rsidRPr="38A32F5D">
          <w:rPr>
            <w:szCs w:val="20"/>
            <w:lang w:val="en-GB"/>
          </w:rPr>
          <w:t xml:space="preserve"> model </w:t>
        </w:r>
        <w:r w:rsidR="18A9E964" w:rsidRPr="38A32F5D">
          <w:rPr>
            <w:szCs w:val="20"/>
            <w:lang w:val="en-GB"/>
          </w:rPr>
          <w:t>some</w:t>
        </w:r>
        <w:r w:rsidR="3EDD3B96" w:rsidRPr="38A32F5D">
          <w:rPr>
            <w:szCs w:val="20"/>
            <w:lang w:val="en-GB"/>
          </w:rPr>
          <w:t xml:space="preserve"> </w:t>
        </w:r>
        <w:r w:rsidR="2E6BBB07" w:rsidRPr="38A32F5D">
          <w:rPr>
            <w:szCs w:val="20"/>
            <w:lang w:val="en-GB"/>
          </w:rPr>
          <w:t>features were</w:t>
        </w:r>
      </w:ins>
      <w:ins w:id="411" w:author="Gastbenutzer" w:date="2023-10-21T15:45:00Z">
        <w:r w:rsidR="2E6BBB07" w:rsidRPr="38A32F5D">
          <w:rPr>
            <w:szCs w:val="20"/>
            <w:lang w:val="en-GB"/>
          </w:rPr>
          <w:t xml:space="preserve"> </w:t>
        </w:r>
        <w:r w:rsidR="3C653D08" w:rsidRPr="38A32F5D">
          <w:rPr>
            <w:szCs w:val="20"/>
            <w:lang w:val="en-GB"/>
          </w:rPr>
          <w:t xml:space="preserve">created </w:t>
        </w:r>
        <w:r w:rsidR="0BF8FB56" w:rsidRPr="38A32F5D">
          <w:rPr>
            <w:szCs w:val="20"/>
            <w:lang w:val="en-GB"/>
          </w:rPr>
          <w:t>for a</w:t>
        </w:r>
        <w:r w:rsidR="1C2C7562" w:rsidRPr="38A32F5D">
          <w:rPr>
            <w:szCs w:val="20"/>
            <w:lang w:val="en-GB"/>
          </w:rPr>
          <w:t xml:space="preserve"> modelling. </w:t>
        </w:r>
        <w:r w:rsidR="76421532" w:rsidRPr="38A32F5D">
          <w:rPr>
            <w:szCs w:val="20"/>
            <w:lang w:val="en-GB"/>
          </w:rPr>
          <w:t xml:space="preserve">Due to a limited </w:t>
        </w:r>
        <w:r w:rsidR="15AE88BD" w:rsidRPr="38A32F5D">
          <w:rPr>
            <w:szCs w:val="20"/>
            <w:lang w:val="en-GB"/>
          </w:rPr>
          <w:t xml:space="preserve">number of </w:t>
        </w:r>
      </w:ins>
      <w:ins w:id="412" w:author="Gastbenutzer" w:date="2023-10-21T15:46:00Z">
        <w:r w:rsidR="572B0A20" w:rsidRPr="38A32F5D">
          <w:rPr>
            <w:szCs w:val="20"/>
            <w:lang w:val="en-GB"/>
          </w:rPr>
          <w:t>variables which can be grouped</w:t>
        </w:r>
      </w:ins>
      <w:ins w:id="413" w:author="Gastbenutzer" w:date="2023-10-21T15:45:00Z">
        <w:r w:rsidR="1153322E" w:rsidRPr="38A32F5D">
          <w:rPr>
            <w:szCs w:val="20"/>
            <w:lang w:val="en-GB"/>
          </w:rPr>
          <w:t xml:space="preserve"> </w:t>
        </w:r>
      </w:ins>
      <w:ins w:id="414" w:author="Gastbenutzer" w:date="2023-10-21T15:46:00Z">
        <w:r w:rsidR="23AC6A79" w:rsidRPr="38A32F5D">
          <w:rPr>
            <w:szCs w:val="20"/>
            <w:lang w:val="en-GB"/>
          </w:rPr>
          <w:t>by month to fit</w:t>
        </w:r>
      </w:ins>
      <w:ins w:id="415" w:author="Gastbenutzer" w:date="2023-10-21T15:45:00Z">
        <w:r w:rsidR="23AC6A79" w:rsidRPr="38A32F5D">
          <w:rPr>
            <w:szCs w:val="20"/>
            <w:lang w:val="en-GB"/>
          </w:rPr>
          <w:t xml:space="preserve"> </w:t>
        </w:r>
      </w:ins>
      <w:ins w:id="416" w:author="Gastbenutzer" w:date="2023-10-21T15:52:00Z">
        <w:r w:rsidR="5EB44D83" w:rsidRPr="38A32F5D">
          <w:rPr>
            <w:szCs w:val="20"/>
            <w:lang w:val="en-GB"/>
          </w:rPr>
          <w:t>to</w:t>
        </w:r>
      </w:ins>
      <w:ins w:id="417" w:author="Gastbenutzer" w:date="2023-10-21T15:46:00Z">
        <w:r w:rsidR="5EB44D83" w:rsidRPr="38A32F5D">
          <w:rPr>
            <w:szCs w:val="20"/>
            <w:lang w:val="en-GB"/>
          </w:rPr>
          <w:t xml:space="preserve"> </w:t>
        </w:r>
        <w:r w:rsidR="2367738A" w:rsidRPr="38A32F5D">
          <w:rPr>
            <w:szCs w:val="20"/>
            <w:lang w:val="en-GB"/>
          </w:rPr>
          <w:t xml:space="preserve">the </w:t>
        </w:r>
        <w:r w:rsidR="652B7C8D" w:rsidRPr="38A32F5D">
          <w:rPr>
            <w:szCs w:val="20"/>
            <w:lang w:val="en-GB"/>
          </w:rPr>
          <w:t>target variable</w:t>
        </w:r>
      </w:ins>
      <w:ins w:id="418" w:author="Gastbenutzer" w:date="2023-10-21T15:51:00Z">
        <w:r w:rsidR="5EB44D83" w:rsidRPr="38A32F5D">
          <w:rPr>
            <w:szCs w:val="20"/>
            <w:lang w:val="en-GB"/>
          </w:rPr>
          <w:t>,</w:t>
        </w:r>
      </w:ins>
      <w:ins w:id="419" w:author="Gastbenutzer" w:date="2023-10-21T15:46:00Z">
        <w:r w:rsidR="3B2D4D6F" w:rsidRPr="38A32F5D">
          <w:rPr>
            <w:szCs w:val="20"/>
            <w:lang w:val="en-GB"/>
          </w:rPr>
          <w:t xml:space="preserve"> the </w:t>
        </w:r>
        <w:r w:rsidR="2D82437A" w:rsidRPr="38A32F5D">
          <w:rPr>
            <w:szCs w:val="20"/>
            <w:lang w:val="en-GB"/>
          </w:rPr>
          <w:t xml:space="preserve">following three </w:t>
        </w:r>
      </w:ins>
      <w:ins w:id="420" w:author="Gastbenutzer" w:date="2023-10-21T15:52:00Z">
        <w:r w:rsidR="4660BD7D" w:rsidRPr="38A32F5D">
          <w:rPr>
            <w:szCs w:val="20"/>
            <w:lang w:val="en-GB"/>
          </w:rPr>
          <w:t>features</w:t>
        </w:r>
      </w:ins>
      <w:ins w:id="421" w:author="Gastbenutzer" w:date="2023-10-21T15:46:00Z">
        <w:r w:rsidR="4660BD7D" w:rsidRPr="38A32F5D">
          <w:rPr>
            <w:szCs w:val="20"/>
            <w:lang w:val="en-GB"/>
          </w:rPr>
          <w:t xml:space="preserve"> </w:t>
        </w:r>
        <w:r w:rsidR="2D82437A" w:rsidRPr="38A32F5D">
          <w:rPr>
            <w:szCs w:val="20"/>
            <w:lang w:val="en-GB"/>
          </w:rPr>
          <w:t>were created</w:t>
        </w:r>
        <w:r w:rsidR="76606793" w:rsidRPr="38A32F5D">
          <w:rPr>
            <w:szCs w:val="20"/>
            <w:lang w:val="en-GB"/>
          </w:rPr>
          <w:t xml:space="preserve">: mean </w:t>
        </w:r>
        <w:r w:rsidR="758A925A" w:rsidRPr="38A32F5D">
          <w:rPr>
            <w:szCs w:val="20"/>
            <w:lang w:val="en-GB"/>
          </w:rPr>
          <w:t xml:space="preserve">of </w:t>
        </w:r>
      </w:ins>
      <w:ins w:id="422" w:author="Gastbenutzer" w:date="2023-10-21T15:48:00Z">
        <w:r w:rsidR="2F4356A8" w:rsidRPr="38A32F5D">
          <w:rPr>
            <w:szCs w:val="20"/>
            <w:lang w:val="en-GB"/>
          </w:rPr>
          <w:t>the</w:t>
        </w:r>
      </w:ins>
      <w:ins w:id="423" w:author="Gastbenutzer" w:date="2023-10-21T15:46:00Z">
        <w:r w:rsidR="2F4356A8" w:rsidRPr="38A32F5D">
          <w:rPr>
            <w:szCs w:val="20"/>
            <w:lang w:val="en-GB"/>
          </w:rPr>
          <w:t xml:space="preserve"> </w:t>
        </w:r>
      </w:ins>
      <w:ins w:id="424" w:author="Gastbenutzer" w:date="2023-10-21T15:48:00Z">
        <w:r w:rsidR="2F4356A8" w:rsidRPr="38A32F5D">
          <w:rPr>
            <w:szCs w:val="20"/>
            <w:lang w:val="en-GB"/>
          </w:rPr>
          <w:t xml:space="preserve">Age at </w:t>
        </w:r>
        <w:r w:rsidR="6C8E4E33" w:rsidRPr="38A32F5D">
          <w:rPr>
            <w:szCs w:val="20"/>
            <w:lang w:val="en-GB"/>
          </w:rPr>
          <w:t xml:space="preserve">premium and mean of </w:t>
        </w:r>
      </w:ins>
      <w:ins w:id="425" w:author="Gastbenutzer" w:date="2023-10-21T15:49:00Z">
        <w:r w:rsidR="623EF8DD" w:rsidRPr="38A32F5D">
          <w:rPr>
            <w:szCs w:val="20"/>
            <w:lang w:val="en-GB"/>
          </w:rPr>
          <w:t xml:space="preserve">the policy </w:t>
        </w:r>
        <w:r w:rsidR="1FF392AD" w:rsidRPr="38A32F5D">
          <w:rPr>
            <w:szCs w:val="20"/>
            <w:lang w:val="en-GB"/>
          </w:rPr>
          <w:t xml:space="preserve">age in months. </w:t>
        </w:r>
        <w:r w:rsidR="309A301A" w:rsidRPr="38A32F5D">
          <w:rPr>
            <w:szCs w:val="20"/>
            <w:lang w:val="en-GB"/>
          </w:rPr>
          <w:t>Later, the</w:t>
        </w:r>
      </w:ins>
      <w:ins w:id="426" w:author="Gastbenutzer" w:date="2023-10-21T15:48:00Z">
        <w:r w:rsidR="309A301A" w:rsidRPr="38A32F5D">
          <w:rPr>
            <w:szCs w:val="20"/>
            <w:lang w:val="en-GB"/>
          </w:rPr>
          <w:t xml:space="preserve"> </w:t>
        </w:r>
      </w:ins>
      <w:ins w:id="427" w:author="Gastbenutzer" w:date="2023-10-21T15:49:00Z">
        <w:r w:rsidR="309A301A" w:rsidRPr="38A32F5D">
          <w:rPr>
            <w:szCs w:val="20"/>
            <w:lang w:val="en-GB"/>
          </w:rPr>
          <w:t xml:space="preserve">rolling mean of the </w:t>
        </w:r>
        <w:r w:rsidR="588A02EE" w:rsidRPr="38A32F5D">
          <w:rPr>
            <w:szCs w:val="20"/>
            <w:lang w:val="en-GB"/>
          </w:rPr>
          <w:t xml:space="preserve">last 12 months </w:t>
        </w:r>
        <w:r w:rsidR="139871BE" w:rsidRPr="38A32F5D">
          <w:rPr>
            <w:szCs w:val="20"/>
            <w:lang w:val="en-GB"/>
          </w:rPr>
          <w:t xml:space="preserve">for a sum of premium </w:t>
        </w:r>
        <w:r w:rsidR="30C85C8C" w:rsidRPr="38A32F5D">
          <w:rPr>
            <w:szCs w:val="20"/>
            <w:lang w:val="en-GB"/>
          </w:rPr>
          <w:t xml:space="preserve">amount was </w:t>
        </w:r>
        <w:r w:rsidR="11CF0C63" w:rsidRPr="38A32F5D">
          <w:rPr>
            <w:szCs w:val="20"/>
            <w:lang w:val="en-GB"/>
          </w:rPr>
          <w:t>ad</w:t>
        </w:r>
      </w:ins>
      <w:ins w:id="428" w:author="Gastbenutzer" w:date="2023-10-21T15:50:00Z">
        <w:r w:rsidR="11CF0C63" w:rsidRPr="38A32F5D">
          <w:rPr>
            <w:szCs w:val="20"/>
            <w:lang w:val="en-GB"/>
          </w:rPr>
          <w:t>ded.</w:t>
        </w:r>
      </w:ins>
      <w:ins w:id="429" w:author="Gastbenutzer" w:date="2023-10-21T15:48:00Z">
        <w:r w:rsidR="2F4356A8" w:rsidRPr="38A32F5D">
          <w:rPr>
            <w:szCs w:val="20"/>
            <w:lang w:val="en-GB"/>
          </w:rPr>
          <w:t xml:space="preserve"> </w:t>
        </w:r>
      </w:ins>
      <w:ins w:id="430" w:author="Gastbenutzer" w:date="2023-10-21T15:45:00Z">
        <w:r w:rsidR="47BCF3C4" w:rsidRPr="38A32F5D">
          <w:rPr>
            <w:szCs w:val="20"/>
            <w:lang w:val="en-GB"/>
          </w:rPr>
          <w:t xml:space="preserve">From the business </w:t>
        </w:r>
        <w:r w:rsidR="1153322E" w:rsidRPr="38A32F5D">
          <w:rPr>
            <w:szCs w:val="20"/>
            <w:lang w:val="en-GB"/>
          </w:rPr>
          <w:t>perspective</w:t>
        </w:r>
      </w:ins>
      <w:ins w:id="431" w:author="Gastbenutzer" w:date="2023-10-21T15:50:00Z">
        <w:r w:rsidR="712A11C7" w:rsidRPr="38A32F5D">
          <w:rPr>
            <w:szCs w:val="20"/>
            <w:lang w:val="en-GB"/>
          </w:rPr>
          <w:t xml:space="preserve">, the first two </w:t>
        </w:r>
        <w:r w:rsidR="6CDACD06" w:rsidRPr="38A32F5D">
          <w:rPr>
            <w:szCs w:val="20"/>
            <w:lang w:val="en-GB"/>
          </w:rPr>
          <w:t xml:space="preserve">features </w:t>
        </w:r>
        <w:r w:rsidR="5FE54CB0" w:rsidRPr="38A32F5D">
          <w:rPr>
            <w:szCs w:val="20"/>
            <w:lang w:val="en-GB"/>
          </w:rPr>
          <w:t>do</w:t>
        </w:r>
        <w:r w:rsidR="6CDACD06" w:rsidRPr="38A32F5D">
          <w:rPr>
            <w:szCs w:val="20"/>
            <w:lang w:val="en-GB"/>
          </w:rPr>
          <w:t xml:space="preserve"> not make </w:t>
        </w:r>
        <w:r w:rsidR="0F7BB92A" w:rsidRPr="38A32F5D">
          <w:rPr>
            <w:szCs w:val="20"/>
            <w:lang w:val="en-GB"/>
          </w:rPr>
          <w:t xml:space="preserve">much </w:t>
        </w:r>
        <w:r w:rsidR="03AA8619" w:rsidRPr="38A32F5D">
          <w:rPr>
            <w:szCs w:val="20"/>
            <w:lang w:val="en-GB"/>
          </w:rPr>
          <w:t>sense</w:t>
        </w:r>
        <w:r w:rsidR="5FE54CB0" w:rsidRPr="38A32F5D">
          <w:rPr>
            <w:szCs w:val="20"/>
            <w:lang w:val="en-GB"/>
          </w:rPr>
          <w:t xml:space="preserve">. </w:t>
        </w:r>
      </w:ins>
      <w:ins w:id="432" w:author="Gastbenutzer" w:date="2023-10-21T15:53:00Z">
        <w:r w:rsidR="4660BD7D" w:rsidRPr="38A32F5D">
          <w:rPr>
            <w:szCs w:val="20"/>
            <w:lang w:val="en-GB"/>
          </w:rPr>
          <w:t>The rolling mean as will be shown later has the maximum relevance in this case.</w:t>
        </w:r>
      </w:ins>
      <w:ins w:id="433" w:author="Gastbenutzer" w:date="2023-10-21T15:50:00Z">
        <w:r w:rsidR="4660BD7D" w:rsidRPr="38A32F5D">
          <w:rPr>
            <w:szCs w:val="20"/>
            <w:lang w:val="en-GB"/>
          </w:rPr>
          <w:t xml:space="preserve"> </w:t>
        </w:r>
      </w:ins>
    </w:p>
    <w:p w14:paraId="61FB4713" w14:textId="77777777" w:rsidR="00E033D7" w:rsidRDefault="00E033D7">
      <w:pPr>
        <w:pStyle w:val="Heading2"/>
        <w:rPr>
          <w:ins w:id="434" w:author="Jonathan Leipold - BDAE Gruppe" w:date="2023-10-29T09:04:00Z"/>
          <w:lang w:val="en-GB"/>
        </w:rPr>
      </w:pPr>
      <w:bookmarkStart w:id="435" w:name="_Toc148803223"/>
    </w:p>
    <w:p w14:paraId="45557130" w14:textId="0217FEEC" w:rsidR="25ABB6FB" w:rsidDel="00E033D7" w:rsidRDefault="25ABB6FB">
      <w:pPr>
        <w:pStyle w:val="Heading2"/>
        <w:jc w:val="left"/>
        <w:rPr>
          <w:ins w:id="436" w:author="Gastbenutzer" w:date="2023-10-21T15:42:00Z"/>
          <w:del w:id="437" w:author="Jonathan Leipold - BDAE Gruppe" w:date="2023-10-29T09:04:00Z"/>
          <w:sz w:val="22"/>
          <w:lang w:val="en-GB"/>
        </w:rPr>
        <w:pPrChange w:id="438" w:author="Gastbenutzer" w:date="2023-10-29T08:19:00Z">
          <w:pPr>
            <w:pStyle w:val="Heading2"/>
            <w:spacing w:before="360" w:after="120"/>
          </w:pPr>
        </w:pPrChange>
      </w:pPr>
      <w:ins w:id="439" w:author="Gastbenutzer" w:date="2023-10-21T15:42:00Z">
        <w:del w:id="440" w:author="Jonathan Leipold - BDAE Gruppe" w:date="2023-10-29T09:10:00Z">
          <w:r w:rsidRPr="38A32F5D" w:rsidDel="005A4F1C">
            <w:rPr>
              <w:caps w:val="0"/>
              <w:lang w:val="en-GB"/>
              <w:rPrChange w:id="441" w:author="Gastbenutzer" w:date="2023-10-29T08:19:00Z">
                <w:rPr>
                  <w:caps w:val="0"/>
                  <w:sz w:val="22"/>
                  <w:lang w:val="en-GB"/>
                </w:rPr>
              </w:rPrChange>
            </w:rPr>
            <w:delText>Visualizations and Statistics</w:delText>
          </w:r>
        </w:del>
        <w:bookmarkEnd w:id="435"/>
      </w:ins>
    </w:p>
    <w:p w14:paraId="70EE5634" w14:textId="06B34621" w:rsidR="25ABB6FB" w:rsidDel="00F900BA" w:rsidRDefault="25ABB6FB" w:rsidP="25ABB6FB">
      <w:pPr>
        <w:rPr>
          <w:ins w:id="442" w:author="Gastbenutzer" w:date="2023-10-21T15:42:00Z"/>
          <w:del w:id="443" w:author="Jonathan Leipold - BDAE Gruppe" w:date="2023-10-29T09:04:00Z"/>
          <w:lang w:val="en-GB"/>
        </w:rPr>
      </w:pPr>
    </w:p>
    <w:p w14:paraId="6583C1CE" w14:textId="67C01F07" w:rsidR="25ABB6FB" w:rsidDel="00F900BA" w:rsidRDefault="25ABB6FB" w:rsidP="25ABB6FB">
      <w:pPr>
        <w:pStyle w:val="ListBullet"/>
        <w:rPr>
          <w:ins w:id="444" w:author="Gastbenutzer" w:date="2023-10-21T15:42:00Z"/>
          <w:del w:id="445" w:author="Jonathan Leipold - BDAE Gruppe" w:date="2023-10-29T09:04:00Z"/>
          <w:color w:val="1AB39F" w:themeColor="accent6"/>
          <w:sz w:val="16"/>
          <w:szCs w:val="16"/>
          <w:lang w:val="en-GB"/>
        </w:rPr>
      </w:pPr>
      <w:ins w:id="446" w:author="Gastbenutzer" w:date="2023-10-21T15:42:00Z">
        <w:del w:id="447" w:author="Jonathan Leipold - BDAE Gruppe" w:date="2023-10-29T09:04:00Z">
          <w:r w:rsidRPr="25ABB6FB" w:rsidDel="00F900BA">
            <w:rPr>
              <w:color w:val="1AB39F" w:themeColor="accent6"/>
              <w:sz w:val="16"/>
              <w:szCs w:val="16"/>
              <w:lang w:val="en-GB"/>
            </w:rPr>
            <w:delText>Have you identified relationships between different variables? Between explanatory variables? and between your explanatory variables and the target(s)?</w:delText>
          </w:r>
        </w:del>
      </w:ins>
    </w:p>
    <w:p w14:paraId="127B0CA8" w14:textId="70AD9C3D" w:rsidR="25ABB6FB" w:rsidDel="00F900BA" w:rsidRDefault="25ABB6FB" w:rsidP="25ABB6FB">
      <w:pPr>
        <w:pStyle w:val="ListBullet"/>
        <w:rPr>
          <w:ins w:id="448" w:author="Gastbenutzer" w:date="2023-10-21T15:42:00Z"/>
          <w:del w:id="449" w:author="Jonathan Leipold - BDAE Gruppe" w:date="2023-10-29T09:04:00Z"/>
          <w:color w:val="1AB39F" w:themeColor="accent6"/>
          <w:sz w:val="16"/>
          <w:szCs w:val="16"/>
          <w:lang w:val="en-GB"/>
        </w:rPr>
      </w:pPr>
      <w:ins w:id="450" w:author="Gastbenutzer" w:date="2023-10-21T15:42:00Z">
        <w:del w:id="451" w:author="Jonathan Leipold - BDAE Gruppe" w:date="2023-10-29T09:04:00Z">
          <w:r w:rsidRPr="25ABB6FB" w:rsidDel="00F900BA">
            <w:rPr>
              <w:color w:val="1AB39F" w:themeColor="accent6"/>
              <w:sz w:val="16"/>
              <w:szCs w:val="16"/>
              <w:lang w:val="en-GB"/>
            </w:rPr>
            <w:delText>Describe the distribution of these data, distribution, outliers.. (pre/post processing if necessary)</w:delText>
          </w:r>
        </w:del>
      </w:ins>
    </w:p>
    <w:p w14:paraId="690AF310" w14:textId="44696C90" w:rsidR="25ABB6FB" w:rsidDel="00F900BA" w:rsidRDefault="25ABB6FB" w:rsidP="25ABB6FB">
      <w:pPr>
        <w:pStyle w:val="ListBullet"/>
        <w:rPr>
          <w:ins w:id="452" w:author="Gastbenutzer" w:date="2023-10-21T15:42:00Z"/>
          <w:del w:id="453" w:author="Jonathan Leipold - BDAE Gruppe" w:date="2023-10-29T09:04:00Z"/>
          <w:color w:val="1AB39F" w:themeColor="accent6"/>
          <w:sz w:val="16"/>
          <w:szCs w:val="16"/>
          <w:lang w:val="en-GB"/>
        </w:rPr>
      </w:pPr>
      <w:ins w:id="454" w:author="Gastbenutzer" w:date="2023-10-21T15:42:00Z">
        <w:del w:id="455" w:author="Jonathan Leipold - BDAE Gruppe" w:date="2023-10-29T09:04:00Z">
          <w:r w:rsidRPr="25ABB6FB" w:rsidDel="00F900BA">
            <w:rPr>
              <w:color w:val="1AB39F" w:themeColor="accent6"/>
              <w:sz w:val="16"/>
              <w:szCs w:val="16"/>
              <w:lang w:val="en-GB"/>
            </w:rPr>
            <w:delText>Present the statistical analyzes used to confirm the information present on the graphs. </w:delText>
          </w:r>
        </w:del>
      </w:ins>
    </w:p>
    <w:p w14:paraId="707DA976" w14:textId="3359011B" w:rsidR="25ABB6FB" w:rsidDel="00F900BA" w:rsidRDefault="25ABB6FB" w:rsidP="25ABB6FB">
      <w:pPr>
        <w:pStyle w:val="ListBullet"/>
        <w:rPr>
          <w:ins w:id="456" w:author="Gastbenutzer" w:date="2023-10-21T15:42:00Z"/>
          <w:del w:id="457" w:author="Jonathan Leipold - BDAE Gruppe" w:date="2023-10-29T09:04:00Z"/>
          <w:color w:val="1AB39F" w:themeColor="accent6"/>
          <w:sz w:val="16"/>
          <w:szCs w:val="16"/>
          <w:lang w:val="en-GB"/>
        </w:rPr>
      </w:pPr>
      <w:ins w:id="458" w:author="Gastbenutzer" w:date="2023-10-21T15:42:00Z">
        <w:del w:id="459" w:author="Jonathan Leipold - BDAE Gruppe" w:date="2023-10-29T09:04:00Z">
          <w:r w:rsidRPr="25ABB6FB" w:rsidDel="00F900BA">
            <w:rPr>
              <w:color w:val="1AB39F" w:themeColor="accent6"/>
              <w:sz w:val="16"/>
              <w:szCs w:val="16"/>
              <w:lang w:val="en-GB"/>
            </w:rPr>
            <w:delText>Draw conclusions from the elements noted above allowing them to project themselves into the modeling part  </w:delText>
          </w:r>
        </w:del>
      </w:ins>
    </w:p>
    <w:p w14:paraId="20846EBB" w14:textId="0E568CAA" w:rsidR="07100B5D" w:rsidRPr="008B783B" w:rsidRDefault="38A32F5D" w:rsidP="38A32F5D">
      <w:pPr>
        <w:pStyle w:val="Heading3"/>
        <w:rPr>
          <w:ins w:id="460" w:author="Gastbenutzer" w:date="2023-10-28T20:34:00Z"/>
          <w:lang w:val="en-GB"/>
        </w:rPr>
      </w:pPr>
      <w:bookmarkStart w:id="461" w:name="_Toc149860684"/>
      <w:ins w:id="462" w:author="Gastbenutzer" w:date="2023-10-21T21:00:00Z">
        <w:r w:rsidRPr="38A32F5D">
          <w:rPr>
            <w:lang w:val="en-GB"/>
          </w:rPr>
          <w:t>Correlations between features</w:t>
        </w:r>
      </w:ins>
      <w:bookmarkEnd w:id="461"/>
    </w:p>
    <w:p w14:paraId="4275F756" w14:textId="7E9D3D91" w:rsidR="07100B5D" w:rsidRPr="008B783B" w:rsidRDefault="07100B5D" w:rsidP="006F5D4E">
      <w:pPr>
        <w:rPr>
          <w:ins w:id="463" w:author="Gastbenutzer" w:date="2023-10-28T18:33:00Z"/>
          <w:szCs w:val="20"/>
          <w:lang w:val="en-GB"/>
        </w:rPr>
      </w:pPr>
      <w:del w:id="464" w:author="Gastbenutzer" w:date="2023-10-21T15:55:00Z">
        <w:r w:rsidRPr="38A32F5D" w:rsidDel="0981D2C6">
          <w:rPr>
            <w:szCs w:val="20"/>
            <w:lang w:val="en-GB"/>
            <w:rPrChange w:id="465" w:author="Jonathan Leipold - BDAE Gruppe" w:date="2023-10-21T11:52:00Z">
              <w:rPr/>
            </w:rPrChange>
          </w:rPr>
          <w:delText xml:space="preserve">We also considered the correlation of the variables. </w:delText>
        </w:r>
      </w:del>
      <w:r w:rsidR="0981D2C6" w:rsidRPr="38A32F5D">
        <w:rPr>
          <w:szCs w:val="20"/>
          <w:lang w:val="en-GB"/>
          <w:rPrChange w:id="466" w:author="Jonathan Leipold - BDAE Gruppe" w:date="2023-10-21T11:52:00Z">
            <w:rPr/>
          </w:rPrChange>
        </w:rPr>
        <w:t>A strong correlation was found between the number of contracts and the premium amount</w:t>
      </w:r>
      <w:ins w:id="467" w:author="Gastbenutzer" w:date="2023-10-21T15:19:00Z">
        <w:r w:rsidR="0981D2C6" w:rsidRPr="38A32F5D">
          <w:rPr>
            <w:szCs w:val="20"/>
            <w:lang w:val="en-GB"/>
          </w:rPr>
          <w:t xml:space="preserve"> (see Figure 1)</w:t>
        </w:r>
      </w:ins>
      <w:r w:rsidR="0981D2C6" w:rsidRPr="38A32F5D">
        <w:rPr>
          <w:szCs w:val="20"/>
          <w:lang w:val="en-GB"/>
          <w:rPrChange w:id="468" w:author="Jonathan Leipold - BDAE Gruppe" w:date="2023-10-21T11:52:00Z">
            <w:rPr/>
          </w:rPrChange>
        </w:rPr>
        <w:t>. Also, a positive correlation of the premium amount and the last adjustment of the premium</w:t>
      </w:r>
      <w:ins w:id="469" w:author="Gastbenutzer" w:date="2023-10-21T15:19:00Z">
        <w:r w:rsidR="0981D2C6" w:rsidRPr="38A32F5D">
          <w:rPr>
            <w:szCs w:val="20"/>
            <w:lang w:val="en-GB"/>
          </w:rPr>
          <w:t xml:space="preserve"> </w:t>
        </w:r>
        <w:commentRangeStart w:id="470"/>
        <w:commentRangeStart w:id="471"/>
        <w:commentRangeStart w:id="472"/>
        <w:r w:rsidR="0981D2C6" w:rsidRPr="38A32F5D">
          <w:rPr>
            <w:szCs w:val="20"/>
            <w:lang w:val="en-GB"/>
          </w:rPr>
          <w:t>amount</w:t>
        </w:r>
      </w:ins>
      <w:commentRangeEnd w:id="470"/>
      <w:r>
        <w:rPr>
          <w:rStyle w:val="CommentReference"/>
        </w:rPr>
        <w:commentReference w:id="470"/>
      </w:r>
      <w:commentRangeEnd w:id="471"/>
      <w:r>
        <w:rPr>
          <w:rStyle w:val="CommentReference"/>
        </w:rPr>
        <w:commentReference w:id="471"/>
      </w:r>
      <w:commentRangeEnd w:id="472"/>
      <w:r>
        <w:rPr>
          <w:rStyle w:val="CommentReference"/>
        </w:rPr>
        <w:commentReference w:id="472"/>
      </w:r>
      <w:r w:rsidR="0981D2C6" w:rsidRPr="38A32F5D">
        <w:rPr>
          <w:szCs w:val="20"/>
          <w:lang w:val="en-GB"/>
          <w:rPrChange w:id="473" w:author="Jonathan Leipold - BDAE Gruppe" w:date="2023-10-21T11:52:00Z">
            <w:rPr/>
          </w:rPrChange>
        </w:rPr>
        <w:t xml:space="preserve">. </w:t>
      </w:r>
    </w:p>
    <w:p w14:paraId="35E2752C" w14:textId="31F1E899" w:rsidR="38A32F5D" w:rsidRDefault="38A32F5D" w:rsidP="38A32F5D">
      <w:pPr>
        <w:rPr>
          <w:ins w:id="474" w:author="Gastbenutzer" w:date="2023-10-28T18:33:00Z"/>
          <w:lang w:val="en-GB"/>
        </w:rPr>
      </w:pPr>
    </w:p>
    <w:p w14:paraId="13D96553" w14:textId="3F82DEE7" w:rsidR="38A32F5D" w:rsidDel="00E033D7" w:rsidRDefault="38A32F5D" w:rsidP="38A32F5D">
      <w:pPr>
        <w:rPr>
          <w:ins w:id="475" w:author="Gastbenutzer" w:date="2023-10-28T18:33:00Z"/>
          <w:del w:id="476" w:author="Jonathan Leipold - BDAE Gruppe" w:date="2023-10-29T09:04:00Z"/>
          <w:lang w:val="en-GB"/>
        </w:rPr>
      </w:pPr>
      <w:ins w:id="477" w:author="Gastbenutzer" w:date="2023-10-28T18:33:00Z">
        <w:r>
          <w:rPr>
            <w:noProof/>
          </w:rPr>
          <w:lastRenderedPageBreak/>
          <w:drawing>
            <wp:inline distT="0" distB="0" distL="0" distR="0" wp14:anchorId="14F8D720" wp14:editId="3BCD5314">
              <wp:extent cx="4572000" cy="3143250"/>
              <wp:effectExtent l="0" t="0" r="0" b="0"/>
              <wp:docPr id="810265017" name="Grafik 81026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ins>
    </w:p>
    <w:p w14:paraId="41AF1C4A" w14:textId="37C7E4FC" w:rsidR="38A32F5D" w:rsidRDefault="38A32F5D" w:rsidP="38A32F5D">
      <w:pPr>
        <w:rPr>
          <w:ins w:id="478" w:author="Gastbenutzer" w:date="2023-10-28T18:34:00Z"/>
          <w:lang w:val="en-GB"/>
        </w:rPr>
      </w:pPr>
    </w:p>
    <w:p w14:paraId="359522B2" w14:textId="6F09720B" w:rsidR="38A32F5D" w:rsidDel="00B11806" w:rsidRDefault="38A32F5D" w:rsidP="38A32F5D">
      <w:pPr>
        <w:rPr>
          <w:ins w:id="479" w:author="Gastbenutzer" w:date="2023-10-28T18:34:00Z"/>
          <w:del w:id="480" w:author="Jonathan Leipold - BDAE Gruppe" w:date="2023-10-29T09:04:00Z"/>
          <w:lang w:val="en-GB"/>
        </w:rPr>
      </w:pPr>
    </w:p>
    <w:p w14:paraId="308862FA" w14:textId="5868F466" w:rsidR="38A32F5D" w:rsidDel="00B11806" w:rsidRDefault="38A32F5D" w:rsidP="38A32F5D">
      <w:pPr>
        <w:rPr>
          <w:ins w:id="481" w:author="Gastbenutzer" w:date="2023-10-28T18:34:00Z"/>
          <w:del w:id="482" w:author="Jonathan Leipold - BDAE Gruppe" w:date="2023-10-29T09:04:00Z"/>
          <w:lang w:val="en-GB"/>
        </w:rPr>
      </w:pPr>
    </w:p>
    <w:p w14:paraId="10FAD8E2" w14:textId="4D74D62E" w:rsidR="38A32F5D" w:rsidDel="00B11806" w:rsidRDefault="38A32F5D" w:rsidP="38A32F5D">
      <w:pPr>
        <w:rPr>
          <w:ins w:id="483" w:author="Gastbenutzer" w:date="2023-10-28T18:34:00Z"/>
          <w:del w:id="484" w:author="Jonathan Leipold - BDAE Gruppe" w:date="2023-10-29T09:04:00Z"/>
          <w:lang w:val="en-GB"/>
        </w:rPr>
      </w:pPr>
    </w:p>
    <w:p w14:paraId="0F3B80B3" w14:textId="1649767C" w:rsidR="38A32F5D" w:rsidDel="00B11806" w:rsidRDefault="38A32F5D" w:rsidP="38A32F5D">
      <w:pPr>
        <w:rPr>
          <w:ins w:id="485" w:author="Gastbenutzer" w:date="2023-10-28T18:34:00Z"/>
          <w:del w:id="486" w:author="Jonathan Leipold - BDAE Gruppe" w:date="2023-10-29T09:04:00Z"/>
          <w:lang w:val="en-GB"/>
        </w:rPr>
      </w:pPr>
    </w:p>
    <w:p w14:paraId="7C2A6662" w14:textId="1B53295F" w:rsidR="38A32F5D" w:rsidDel="00B11806" w:rsidRDefault="38A32F5D" w:rsidP="38A32F5D">
      <w:pPr>
        <w:rPr>
          <w:ins w:id="487" w:author="Gastbenutzer" w:date="2023-10-28T18:34:00Z"/>
          <w:del w:id="488" w:author="Jonathan Leipold - BDAE Gruppe" w:date="2023-10-29T09:04:00Z"/>
          <w:lang w:val="en-GB"/>
        </w:rPr>
      </w:pPr>
    </w:p>
    <w:p w14:paraId="23CD6BC9" w14:textId="6066EF6F" w:rsidR="38A32F5D" w:rsidDel="00B11806" w:rsidRDefault="38A32F5D" w:rsidP="38A32F5D">
      <w:pPr>
        <w:rPr>
          <w:ins w:id="489" w:author="Gastbenutzer" w:date="2023-10-28T18:34:00Z"/>
          <w:del w:id="490" w:author="Jonathan Leipold - BDAE Gruppe" w:date="2023-10-29T09:04:00Z"/>
          <w:lang w:val="en-GB"/>
        </w:rPr>
      </w:pPr>
    </w:p>
    <w:p w14:paraId="4E64F371" w14:textId="67FC71EE" w:rsidR="38A32F5D" w:rsidDel="00B11806" w:rsidRDefault="38A32F5D" w:rsidP="38A32F5D">
      <w:pPr>
        <w:rPr>
          <w:ins w:id="491" w:author="Gastbenutzer" w:date="2023-10-28T18:34:00Z"/>
          <w:del w:id="492" w:author="Jonathan Leipold - BDAE Gruppe" w:date="2023-10-29T09:04:00Z"/>
          <w:lang w:val="en-GB"/>
        </w:rPr>
      </w:pPr>
    </w:p>
    <w:p w14:paraId="6C673727" w14:textId="5AAB93EC" w:rsidR="38A32F5D" w:rsidDel="00B11806" w:rsidRDefault="38A32F5D" w:rsidP="38A32F5D">
      <w:pPr>
        <w:rPr>
          <w:ins w:id="493" w:author="Gastbenutzer" w:date="2023-10-28T18:34:00Z"/>
          <w:del w:id="494" w:author="Jonathan Leipold - BDAE Gruppe" w:date="2023-10-29T09:04:00Z"/>
          <w:lang w:val="en-GB"/>
        </w:rPr>
      </w:pPr>
    </w:p>
    <w:p w14:paraId="03FF456F" w14:textId="0356A41F" w:rsidR="38A32F5D" w:rsidDel="00B11806" w:rsidRDefault="38A32F5D" w:rsidP="38A32F5D">
      <w:pPr>
        <w:rPr>
          <w:ins w:id="495" w:author="Gastbenutzer" w:date="2023-10-21T16:05:00Z"/>
          <w:del w:id="496" w:author="Jonathan Leipold - BDAE Gruppe" w:date="2023-10-29T09:04:00Z"/>
          <w:lang w:val="en-GB"/>
        </w:rPr>
      </w:pPr>
    </w:p>
    <w:p w14:paraId="257128AB" w14:textId="184794EC" w:rsidR="3CEFECAA" w:rsidRDefault="69F9EDF8" w:rsidP="3CEFECAA">
      <w:pPr>
        <w:rPr>
          <w:ins w:id="497" w:author="Gastbenutzer" w:date="2023-10-21T16:12:00Z"/>
          <w:lang w:val="en-GB"/>
        </w:rPr>
      </w:pPr>
      <w:ins w:id="498" w:author="Gastbenutzer" w:date="2023-10-21T16:11:00Z">
        <w:r w:rsidRPr="69F9EDF8">
          <w:rPr>
            <w:lang w:val="en-GB"/>
          </w:rPr>
          <w:t xml:space="preserve">The distribution of the variables used for a feature </w:t>
        </w:r>
        <w:r w:rsidR="7FCC95CB" w:rsidRPr="7FCC95CB">
          <w:rPr>
            <w:lang w:val="en-GB"/>
          </w:rPr>
          <w:t xml:space="preserve">engineering </w:t>
        </w:r>
      </w:ins>
      <w:ins w:id="499" w:author="Gastbenutzer" w:date="2023-10-21T16:12:00Z">
        <w:r w:rsidR="7FCC95CB" w:rsidRPr="7FCC95CB">
          <w:rPr>
            <w:lang w:val="en-GB"/>
          </w:rPr>
          <w:t xml:space="preserve">is shown </w:t>
        </w:r>
        <w:r w:rsidR="14E2C394" w:rsidRPr="14E2C394">
          <w:rPr>
            <w:lang w:val="en-GB"/>
          </w:rPr>
          <w:t xml:space="preserve">below. </w:t>
        </w:r>
      </w:ins>
    </w:p>
    <w:p w14:paraId="1ED7095D" w14:textId="6A6B460D" w:rsidR="14E2C394" w:rsidRDefault="14E2C394" w:rsidP="0007058F">
      <w:pPr>
        <w:rPr>
          <w:ins w:id="500" w:author="Gastbenutzer" w:date="2023-10-21T16:20:00Z"/>
        </w:rPr>
      </w:pPr>
      <w:ins w:id="501" w:author="Gastbenutzer" w:date="2023-10-21T16:22:00Z">
        <w:r>
          <w:rPr>
            <w:noProof/>
          </w:rPr>
          <w:drawing>
            <wp:inline distT="0" distB="0" distL="0" distR="0" wp14:anchorId="32CD5428" wp14:editId="1CB6E0D3">
              <wp:extent cx="4572000" cy="3409950"/>
              <wp:effectExtent l="0" t="0" r="0" b="0"/>
              <wp:docPr id="1590750390" name="Grafik 159075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ins>
    </w:p>
    <w:p w14:paraId="30CC4E07" w14:textId="1821041C" w:rsidR="19743320" w:rsidRDefault="07853491" w:rsidP="07853491">
      <w:pPr>
        <w:rPr>
          <w:ins w:id="502" w:author="Gastbenutzer" w:date="2023-10-21T16:21:00Z"/>
          <w:szCs w:val="20"/>
          <w:lang w:val="en-GB"/>
        </w:rPr>
      </w:pPr>
      <w:ins w:id="503" w:author="Gastbenutzer" w:date="2023-10-21T16:21:00Z">
        <w:r w:rsidRPr="38A32F5D">
          <w:rPr>
            <w:szCs w:val="20"/>
            <w:lang w:val="en-GB"/>
          </w:rPr>
          <w:t>Figure 5: Count of unique Contract IDs by Zone: New Zone model vs. Old Zone model</w:t>
        </w:r>
      </w:ins>
    </w:p>
    <w:p w14:paraId="313445C3" w14:textId="03CAD2CB" w:rsidR="19743320" w:rsidRPr="00D301D3" w:rsidRDefault="5E213208" w:rsidP="009C63C0">
      <w:pPr>
        <w:jc w:val="left"/>
        <w:rPr>
          <w:ins w:id="504" w:author="Gastbenutzer" w:date="2023-10-21T16:20:00Z"/>
          <w:szCs w:val="20"/>
          <w:lang w:val="en-GB"/>
        </w:rPr>
      </w:pPr>
      <w:ins w:id="505" w:author="Gastbenutzer" w:date="2023-10-21T16:26:00Z">
        <w:r w:rsidRPr="38A32F5D">
          <w:rPr>
            <w:szCs w:val="20"/>
            <w:lang w:val="en-GB"/>
            <w:rPrChange w:id="506" w:author="Gastbenutzer [2]" w:date="2023-10-21T18:29:00Z">
              <w:rPr>
                <w:rFonts w:ascii="Helvetica" w:eastAsia="Helvetica" w:hAnsi="Helvetica" w:cs="Helvetica"/>
                <w:color w:val="31708F"/>
                <w:sz w:val="21"/>
                <w:szCs w:val="21"/>
                <w:lang w:val="en-GB"/>
              </w:rPr>
            </w:rPrChange>
          </w:rPr>
          <w:t xml:space="preserve">Most clients are between </w:t>
        </w:r>
      </w:ins>
      <w:ins w:id="507" w:author="Gastbenutzer" w:date="2023-10-21T16:27:00Z">
        <w:r w:rsidRPr="38A32F5D">
          <w:rPr>
            <w:szCs w:val="20"/>
            <w:lang w:val="en-GB"/>
            <w:rPrChange w:id="508" w:author="Gastbenutzer [2]" w:date="2023-10-21T18:29:00Z">
              <w:rPr>
                <w:rFonts w:ascii="Helvetica" w:eastAsia="Helvetica" w:hAnsi="Helvetica" w:cs="Helvetica"/>
                <w:color w:val="31708F"/>
                <w:sz w:val="21"/>
                <w:szCs w:val="21"/>
                <w:lang w:val="en-GB"/>
              </w:rPr>
            </w:rPrChange>
          </w:rPr>
          <w:t xml:space="preserve">25 and </w:t>
        </w:r>
        <w:r w:rsidR="738ACF0F" w:rsidRPr="38A32F5D">
          <w:rPr>
            <w:szCs w:val="20"/>
            <w:lang w:val="en-GB"/>
            <w:rPrChange w:id="509" w:author="Gastbenutzer [2]" w:date="2023-10-21T16:28:00Z">
              <w:rPr>
                <w:rFonts w:ascii="Helvetica" w:eastAsia="Helvetica" w:hAnsi="Helvetica" w:cs="Helvetica"/>
                <w:color w:val="31708F"/>
                <w:sz w:val="21"/>
                <w:szCs w:val="21"/>
                <w:lang w:val="en-GB"/>
              </w:rPr>
            </w:rPrChange>
          </w:rPr>
          <w:t xml:space="preserve">58 years old. </w:t>
        </w:r>
      </w:ins>
      <w:ins w:id="510" w:author="Gastbenutzer" w:date="2023-10-21T16:23:00Z">
        <w:r w:rsidR="6FD9E4C9" w:rsidRPr="38A32F5D">
          <w:rPr>
            <w:szCs w:val="20"/>
            <w:lang w:val="en-GB"/>
            <w:rPrChange w:id="511" w:author="Gastbenutzer [2]" w:date="2023-10-21T18:29:00Z">
              <w:rPr>
                <w:rFonts w:ascii="Helvetica" w:eastAsia="Helvetica" w:hAnsi="Helvetica" w:cs="Helvetica"/>
                <w:color w:val="31708F"/>
                <w:sz w:val="21"/>
                <w:szCs w:val="21"/>
                <w:lang w:val="en-GB"/>
              </w:rPr>
            </w:rPrChange>
          </w:rPr>
          <w:t xml:space="preserve">No </w:t>
        </w:r>
      </w:ins>
      <w:ins w:id="512" w:author="Gastbenutzer" w:date="2023-10-21T16:27:00Z">
        <w:r w:rsidR="738ACF0F" w:rsidRPr="38A32F5D">
          <w:rPr>
            <w:szCs w:val="20"/>
            <w:lang w:val="en-GB"/>
            <w:rPrChange w:id="513" w:author="Gastbenutzer [2]" w:date="2023-10-21T16:28:00Z">
              <w:rPr>
                <w:rFonts w:ascii="Helvetica" w:eastAsia="Helvetica" w:hAnsi="Helvetica" w:cs="Helvetica"/>
                <w:color w:val="31708F"/>
                <w:sz w:val="21"/>
                <w:szCs w:val="21"/>
                <w:lang w:val="en-GB"/>
              </w:rPr>
            </w:rPrChange>
          </w:rPr>
          <w:t xml:space="preserve">obvious </w:t>
        </w:r>
      </w:ins>
      <w:ins w:id="514" w:author="Gastbenutzer" w:date="2023-10-21T16:23:00Z">
        <w:r w:rsidR="6FD9E4C9" w:rsidRPr="38A32F5D">
          <w:rPr>
            <w:szCs w:val="20"/>
            <w:lang w:val="en-GB"/>
            <w:rPrChange w:id="515" w:author="Gastbenutzer [2]" w:date="2023-10-21T18:29:00Z">
              <w:rPr>
                <w:rFonts w:ascii="Helvetica" w:eastAsia="Helvetica" w:hAnsi="Helvetica" w:cs="Helvetica"/>
                <w:color w:val="31708F"/>
                <w:sz w:val="21"/>
                <w:szCs w:val="21"/>
                <w:lang w:val="en-GB"/>
              </w:rPr>
            </w:rPrChange>
          </w:rPr>
          <w:t xml:space="preserve">correlation between Age </w:t>
        </w:r>
      </w:ins>
      <w:ins w:id="516" w:author="Gastbenutzer" w:date="2023-10-21T16:27:00Z">
        <w:r w:rsidR="738ACF0F" w:rsidRPr="38A32F5D">
          <w:rPr>
            <w:szCs w:val="20"/>
            <w:lang w:val="en-GB"/>
            <w:rPrChange w:id="517" w:author="Gastbenutzer [2]" w:date="2023-10-21T16:28:00Z">
              <w:rPr>
                <w:rFonts w:ascii="Helvetica" w:eastAsia="Helvetica" w:hAnsi="Helvetica" w:cs="Helvetica"/>
                <w:color w:val="31708F"/>
                <w:sz w:val="21"/>
                <w:szCs w:val="21"/>
                <w:lang w:val="en-GB"/>
              </w:rPr>
            </w:rPrChange>
          </w:rPr>
          <w:t>at premium and p</w:t>
        </w:r>
      </w:ins>
      <w:ins w:id="518" w:author="Gastbenutzer" w:date="2023-10-21T16:28:00Z">
        <w:r w:rsidR="738ACF0F" w:rsidRPr="38A32F5D">
          <w:rPr>
            <w:szCs w:val="20"/>
            <w:lang w:val="en-GB"/>
            <w:rPrChange w:id="519" w:author="Gastbenutzer [2]" w:date="2023-10-21T16:28:00Z">
              <w:rPr>
                <w:rFonts w:ascii="Helvetica" w:eastAsia="Helvetica" w:hAnsi="Helvetica" w:cs="Helvetica"/>
                <w:color w:val="31708F"/>
                <w:sz w:val="21"/>
                <w:szCs w:val="21"/>
                <w:lang w:val="en-GB"/>
              </w:rPr>
            </w:rPrChange>
          </w:rPr>
          <w:t>remium amount</w:t>
        </w:r>
      </w:ins>
      <w:ins w:id="520" w:author="Gastbenutzer" w:date="2023-10-21T16:29:00Z">
        <w:r w:rsidR="368565EB" w:rsidRPr="38A32F5D">
          <w:rPr>
            <w:szCs w:val="20"/>
            <w:lang w:val="en-GB"/>
          </w:rPr>
          <w:t xml:space="preserve"> but still it can be seen</w:t>
        </w:r>
      </w:ins>
      <w:ins w:id="521" w:author="Gastbenutzer" w:date="2023-10-21T16:30:00Z">
        <w:r w:rsidR="44D1BFB3" w:rsidRPr="38A32F5D">
          <w:rPr>
            <w:szCs w:val="20"/>
            <w:lang w:val="en-GB"/>
          </w:rPr>
          <w:t xml:space="preserve"> that the premium amount increases with the age after 25 </w:t>
        </w:r>
        <w:r w:rsidR="160E97C2" w:rsidRPr="38A32F5D">
          <w:rPr>
            <w:szCs w:val="20"/>
            <w:lang w:val="en-GB"/>
          </w:rPr>
          <w:t>years.</w:t>
        </w:r>
      </w:ins>
    </w:p>
    <w:p w14:paraId="750E6AA0" w14:textId="477BAB87" w:rsidR="55C2196C" w:rsidRDefault="55C2196C" w:rsidP="00CA695C">
      <w:pPr>
        <w:rPr>
          <w:ins w:id="522" w:author="Gastbenutzer" w:date="2023-10-21T20:45:00Z"/>
          <w:lang w:val="en-GB"/>
          <w:rPrChange w:id="523" w:author="Jonathan Leipold - BDAE Gruppe" w:date="2023-10-21T11:52:00Z">
            <w:rPr>
              <w:ins w:id="524" w:author="Gastbenutzer" w:date="2023-10-21T20:45:00Z"/>
            </w:rPr>
          </w:rPrChange>
        </w:rPr>
      </w:pPr>
      <w:ins w:id="525" w:author="Gastbenutzer" w:date="2023-10-21T20:36:00Z">
        <w:r>
          <w:rPr>
            <w:noProof/>
          </w:rPr>
          <w:lastRenderedPageBreak/>
          <w:drawing>
            <wp:inline distT="0" distB="0" distL="0" distR="0" wp14:anchorId="03192C16" wp14:editId="0B9EE350">
              <wp:extent cx="4572000" cy="3409950"/>
              <wp:effectExtent l="0" t="0" r="0" b="0"/>
              <wp:docPr id="708098217" name="Grafik 70809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ins>
    </w:p>
    <w:p w14:paraId="5E5823D6" w14:textId="66FDDB1D" w:rsidR="49FA6621" w:rsidRDefault="49FA6621" w:rsidP="49FA6621">
      <w:pPr>
        <w:rPr>
          <w:ins w:id="526" w:author="Gastbenutzer" w:date="2023-10-21T20:45:00Z"/>
          <w:szCs w:val="20"/>
          <w:lang w:val="en-GB"/>
        </w:rPr>
      </w:pPr>
      <w:ins w:id="527" w:author="Gastbenutzer" w:date="2023-10-21T20:45:00Z">
        <w:r w:rsidRPr="38A32F5D">
          <w:rPr>
            <w:szCs w:val="20"/>
            <w:lang w:val="en-GB"/>
          </w:rPr>
          <w:t xml:space="preserve">Figure </w:t>
        </w:r>
      </w:ins>
      <w:ins w:id="528" w:author="Gastbenutzer" w:date="2023-10-21T20:46:00Z">
        <w:r w:rsidR="68D5FB61" w:rsidRPr="38A32F5D">
          <w:rPr>
            <w:szCs w:val="20"/>
            <w:lang w:val="en-GB"/>
          </w:rPr>
          <w:t>6</w:t>
        </w:r>
      </w:ins>
      <w:ins w:id="529" w:author="Gastbenutzer" w:date="2023-10-21T20:45:00Z">
        <w:r w:rsidRPr="38A32F5D">
          <w:rPr>
            <w:szCs w:val="20"/>
            <w:lang w:val="en-GB"/>
          </w:rPr>
          <w:t>: Count of unique Contract IDs by Zone: New Zone model vs. Old Zone model</w:t>
        </w:r>
      </w:ins>
    </w:p>
    <w:p w14:paraId="0D263362" w14:textId="3A37317B" w:rsidR="1285B274" w:rsidRDefault="77F599B1" w:rsidP="009C63C0">
      <w:pPr>
        <w:jc w:val="left"/>
        <w:rPr>
          <w:ins w:id="530" w:author="Gastbenutzer" w:date="2023-10-21T20:49:00Z"/>
          <w:szCs w:val="20"/>
          <w:lang w:val="en-GB"/>
        </w:rPr>
      </w:pPr>
      <w:ins w:id="531" w:author="Gastbenutzer" w:date="2023-10-21T20:46:00Z">
        <w:r w:rsidRPr="38A32F5D">
          <w:rPr>
            <w:szCs w:val="20"/>
            <w:lang w:val="en-GB"/>
          </w:rPr>
          <w:t xml:space="preserve">The maximum contract </w:t>
        </w:r>
        <w:r w:rsidR="788677FB" w:rsidRPr="38A32F5D">
          <w:rPr>
            <w:szCs w:val="20"/>
            <w:lang w:val="en-GB"/>
          </w:rPr>
          <w:t>duration is 5 years</w:t>
        </w:r>
      </w:ins>
      <w:ins w:id="532" w:author="Gastbenutzer" w:date="2023-10-21T20:47:00Z">
        <w:r w:rsidR="561AA8B6" w:rsidRPr="38A32F5D">
          <w:rPr>
            <w:szCs w:val="20"/>
            <w:lang w:val="en-GB"/>
          </w:rPr>
          <w:t xml:space="preserve">. The number of </w:t>
        </w:r>
        <w:r w:rsidR="00020D58" w:rsidRPr="38A32F5D">
          <w:rPr>
            <w:szCs w:val="20"/>
            <w:lang w:val="en-GB"/>
          </w:rPr>
          <w:t xml:space="preserve">Contract ID is </w:t>
        </w:r>
        <w:r w:rsidR="52FB0161" w:rsidRPr="38A32F5D">
          <w:rPr>
            <w:szCs w:val="20"/>
            <w:lang w:val="en-GB"/>
          </w:rPr>
          <w:t>decreasing</w:t>
        </w:r>
        <w:r w:rsidR="16A399F8" w:rsidRPr="38A32F5D">
          <w:rPr>
            <w:szCs w:val="20"/>
            <w:lang w:val="en-GB"/>
          </w:rPr>
          <w:t xml:space="preserve"> with the </w:t>
        </w:r>
        <w:r w:rsidR="1685DF0F" w:rsidRPr="38A32F5D">
          <w:rPr>
            <w:szCs w:val="20"/>
            <w:lang w:val="en-GB"/>
          </w:rPr>
          <w:t xml:space="preserve">policy age </w:t>
        </w:r>
        <w:r w:rsidR="52FB0161" w:rsidRPr="38A32F5D">
          <w:rPr>
            <w:szCs w:val="20"/>
            <w:lang w:val="en-GB"/>
          </w:rPr>
          <w:t>increase.</w:t>
        </w:r>
        <w:r w:rsidR="4917DF00" w:rsidRPr="38A32F5D">
          <w:rPr>
            <w:szCs w:val="20"/>
            <w:lang w:val="en-GB"/>
          </w:rPr>
          <w:t xml:space="preserve"> The premium a</w:t>
        </w:r>
      </w:ins>
      <w:ins w:id="533" w:author="Gastbenutzer" w:date="2023-10-21T20:48:00Z">
        <w:r w:rsidR="4917DF00" w:rsidRPr="38A32F5D">
          <w:rPr>
            <w:szCs w:val="20"/>
            <w:lang w:val="en-GB"/>
          </w:rPr>
          <w:t xml:space="preserve">mount, on the </w:t>
        </w:r>
        <w:r w:rsidR="594B590C" w:rsidRPr="38A32F5D">
          <w:rPr>
            <w:szCs w:val="20"/>
            <w:lang w:val="en-GB"/>
          </w:rPr>
          <w:t>contrary, is growing</w:t>
        </w:r>
        <w:r w:rsidR="534DD928" w:rsidRPr="38A32F5D">
          <w:rPr>
            <w:szCs w:val="20"/>
            <w:lang w:val="en-GB"/>
          </w:rPr>
          <w:t xml:space="preserve"> which is </w:t>
        </w:r>
        <w:r w:rsidR="74BFBF57" w:rsidRPr="38A32F5D">
          <w:rPr>
            <w:szCs w:val="20"/>
            <w:lang w:val="en-GB"/>
          </w:rPr>
          <w:t>obvious.</w:t>
        </w:r>
      </w:ins>
      <w:ins w:id="534" w:author="Gastbenutzer" w:date="2023-10-21T20:49:00Z">
        <w:r w:rsidR="74BFBF57" w:rsidRPr="38A32F5D">
          <w:rPr>
            <w:szCs w:val="20"/>
            <w:lang w:val="en-GB"/>
          </w:rPr>
          <w:t xml:space="preserve"> </w:t>
        </w:r>
      </w:ins>
    </w:p>
    <w:p w14:paraId="1726C179" w14:textId="15C92D88" w:rsidR="7481B8D4" w:rsidDel="00B11806" w:rsidRDefault="296DFC6B">
      <w:pPr>
        <w:jc w:val="left"/>
        <w:rPr>
          <w:ins w:id="535" w:author="Gastbenutzer" w:date="2023-10-21T21:18:00Z"/>
          <w:del w:id="536" w:author="Jonathan Leipold - BDAE Gruppe" w:date="2023-10-29T09:05:00Z"/>
          <w:szCs w:val="20"/>
          <w:lang w:val="en-GB"/>
        </w:rPr>
        <w:pPrChange w:id="537" w:author="Gastbenutzer" w:date="2023-10-29T08:19:00Z">
          <w:pPr/>
        </w:pPrChange>
      </w:pPr>
      <w:ins w:id="538" w:author="Gastbenutzer" w:date="2023-10-21T20:49:00Z">
        <w:r w:rsidRPr="38A32F5D">
          <w:rPr>
            <w:szCs w:val="20"/>
            <w:lang w:val="en-GB"/>
          </w:rPr>
          <w:t xml:space="preserve">Both presented variables are taken as features for </w:t>
        </w:r>
        <w:r w:rsidR="2DA216F4" w:rsidRPr="38A32F5D">
          <w:rPr>
            <w:szCs w:val="20"/>
            <w:lang w:val="en-GB"/>
          </w:rPr>
          <w:t>a classification model</w:t>
        </w:r>
        <w:r w:rsidR="700EC3E2" w:rsidRPr="38A32F5D">
          <w:rPr>
            <w:szCs w:val="20"/>
            <w:lang w:val="en-GB"/>
          </w:rPr>
          <w:t>.</w:t>
        </w:r>
      </w:ins>
      <w:ins w:id="539" w:author="Gastbenutzer" w:date="2023-10-21T21:13:00Z">
        <w:r w:rsidR="700EC3E2" w:rsidRPr="38A32F5D">
          <w:rPr>
            <w:szCs w:val="20"/>
            <w:lang w:val="en-GB"/>
          </w:rPr>
          <w:t xml:space="preserve"> Correlation </w:t>
        </w:r>
      </w:ins>
      <w:ins w:id="540" w:author="Gastbenutzer" w:date="2023-10-21T21:17:00Z">
        <w:r w:rsidR="136990BE" w:rsidRPr="38A32F5D">
          <w:rPr>
            <w:szCs w:val="20"/>
            <w:lang w:val="en-GB"/>
          </w:rPr>
          <w:t xml:space="preserve">between the </w:t>
        </w:r>
        <w:r w:rsidR="134BD5D5" w:rsidRPr="38A32F5D">
          <w:rPr>
            <w:szCs w:val="20"/>
            <w:lang w:val="en-GB"/>
          </w:rPr>
          <w:t xml:space="preserve">created features </w:t>
        </w:r>
        <w:r w:rsidR="4D1ACD27" w:rsidRPr="38A32F5D">
          <w:rPr>
            <w:szCs w:val="20"/>
            <w:lang w:val="en-GB"/>
          </w:rPr>
          <w:t>a</w:t>
        </w:r>
      </w:ins>
      <w:ins w:id="541" w:author="Gastbenutzer" w:date="2023-10-21T21:18:00Z">
        <w:r w:rsidR="4D1ACD27" w:rsidRPr="38A32F5D">
          <w:rPr>
            <w:szCs w:val="20"/>
            <w:lang w:val="en-GB"/>
          </w:rPr>
          <w:t xml:space="preserve">nd the target </w:t>
        </w:r>
        <w:r w:rsidR="6C1B0DBC" w:rsidRPr="38A32F5D">
          <w:rPr>
            <w:szCs w:val="20"/>
            <w:lang w:val="en-GB"/>
          </w:rPr>
          <w:t xml:space="preserve">variable is </w:t>
        </w:r>
        <w:r w:rsidR="635026D2" w:rsidRPr="38A32F5D">
          <w:rPr>
            <w:szCs w:val="20"/>
            <w:lang w:val="en-GB"/>
          </w:rPr>
          <w:t xml:space="preserve">shown </w:t>
        </w:r>
        <w:r w:rsidR="2DBECB26" w:rsidRPr="38A32F5D">
          <w:rPr>
            <w:szCs w:val="20"/>
            <w:lang w:val="en-GB"/>
          </w:rPr>
          <w:t xml:space="preserve">below (see </w:t>
        </w:r>
        <w:r w:rsidR="30B0DD81" w:rsidRPr="38A32F5D">
          <w:rPr>
            <w:szCs w:val="20"/>
            <w:lang w:val="en-GB"/>
          </w:rPr>
          <w:t>Figure 7</w:t>
        </w:r>
        <w:r w:rsidR="40E4578D" w:rsidRPr="38A32F5D">
          <w:rPr>
            <w:szCs w:val="20"/>
            <w:lang w:val="en-GB"/>
          </w:rPr>
          <w:t>).</w:t>
        </w:r>
      </w:ins>
    </w:p>
    <w:p w14:paraId="705CA561" w14:textId="77777777" w:rsidR="00E94449" w:rsidRDefault="00E94449" w:rsidP="00B11806">
      <w:pPr>
        <w:rPr>
          <w:ins w:id="542" w:author="Jonathan Leipold - BDAE Gruppe" w:date="2023-10-29T09:05:00Z"/>
          <w:lang w:val="en-GB"/>
        </w:rPr>
      </w:pPr>
    </w:p>
    <w:p w14:paraId="0423C237" w14:textId="56BECA1D" w:rsidR="40E4578D" w:rsidRPr="000D53C0" w:rsidRDefault="012AAFC0" w:rsidP="009C63C0">
      <w:pPr>
        <w:jc w:val="left"/>
        <w:rPr>
          <w:ins w:id="543" w:author="Gastbenutzer" w:date="2023-10-21T21:27:00Z"/>
          <w:lang w:val="en-GB"/>
          <w:rPrChange w:id="544" w:author="Jonathan Leipold - BDAE Gruppe" w:date="2023-10-25T19:36:00Z">
            <w:rPr>
              <w:ins w:id="545" w:author="Gastbenutzer" w:date="2023-10-21T21:27:00Z"/>
            </w:rPr>
          </w:rPrChange>
        </w:rPr>
      </w:pPr>
      <w:ins w:id="546" w:author="Gastbenutzer" w:date="2023-10-21T21:22:00Z">
        <w:r>
          <w:rPr>
            <w:noProof/>
          </w:rPr>
          <w:lastRenderedPageBreak/>
          <w:drawing>
            <wp:inline distT="0" distB="0" distL="0" distR="0" wp14:anchorId="03233C60" wp14:editId="4D3CEA4C">
              <wp:extent cx="4572000" cy="3990975"/>
              <wp:effectExtent l="0" t="0" r="0" b="0"/>
              <wp:docPr id="1287782624" name="Grafik 12877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ins>
      <w:ins w:id="547" w:author="Gastbenutzer" w:date="2023-10-21T21:25:00Z">
        <w:r w:rsidR="198CB816" w:rsidRPr="000D53C0">
          <w:rPr>
            <w:lang w:val="en-GB"/>
            <w:rPrChange w:id="548" w:author="Jonathan Leipold - BDAE Gruppe" w:date="2023-10-25T19:36:00Z">
              <w:rPr/>
            </w:rPrChange>
          </w:rPr>
          <w:t xml:space="preserve"> </w:t>
        </w:r>
      </w:ins>
    </w:p>
    <w:p w14:paraId="19C59722" w14:textId="5F69191E" w:rsidR="08140511" w:rsidRDefault="38697C46" w:rsidP="08140511">
      <w:pPr>
        <w:rPr>
          <w:ins w:id="549" w:author="Gastbenutzer" w:date="2023-10-21T21:27:00Z"/>
          <w:szCs w:val="20"/>
          <w:lang w:val="en-GB"/>
        </w:rPr>
      </w:pPr>
      <w:ins w:id="550" w:author="Gastbenutzer" w:date="2023-10-21T21:27:00Z">
        <w:r w:rsidRPr="38A32F5D">
          <w:rPr>
            <w:szCs w:val="20"/>
            <w:lang w:val="en-GB"/>
          </w:rPr>
          <w:t xml:space="preserve">Figure 7: </w:t>
        </w:r>
      </w:ins>
      <w:ins w:id="551" w:author="Gastbenutzer" w:date="2023-10-21T21:28:00Z">
        <w:r w:rsidR="35E7FC9B" w:rsidRPr="38A32F5D">
          <w:rPr>
            <w:szCs w:val="20"/>
            <w:lang w:val="en-GB"/>
          </w:rPr>
          <w:t>Correlation</w:t>
        </w:r>
        <w:r w:rsidR="0D2BD5AB" w:rsidRPr="38A32F5D">
          <w:rPr>
            <w:szCs w:val="20"/>
            <w:lang w:val="en-GB"/>
          </w:rPr>
          <w:t xml:space="preserve"> between </w:t>
        </w:r>
        <w:r w:rsidR="47891A96" w:rsidRPr="38A32F5D">
          <w:rPr>
            <w:szCs w:val="20"/>
            <w:lang w:val="en-GB"/>
          </w:rPr>
          <w:t xml:space="preserve">policy Age, </w:t>
        </w:r>
        <w:r w:rsidR="692F862B" w:rsidRPr="38A32F5D">
          <w:rPr>
            <w:szCs w:val="20"/>
            <w:lang w:val="en-GB"/>
          </w:rPr>
          <w:t xml:space="preserve">Age at </w:t>
        </w:r>
        <w:r w:rsidR="0B1D7961" w:rsidRPr="38A32F5D">
          <w:rPr>
            <w:szCs w:val="20"/>
            <w:lang w:val="en-GB"/>
          </w:rPr>
          <w:t xml:space="preserve">premium and </w:t>
        </w:r>
      </w:ins>
      <w:ins w:id="552" w:author="Gastbenutzer" w:date="2023-10-21T21:29:00Z">
        <w:r w:rsidR="21351823" w:rsidRPr="38A32F5D">
          <w:rPr>
            <w:szCs w:val="20"/>
            <w:lang w:val="en-GB"/>
          </w:rPr>
          <w:t>lag</w:t>
        </w:r>
        <w:r w:rsidR="323E6768" w:rsidRPr="38A32F5D">
          <w:rPr>
            <w:szCs w:val="20"/>
            <w:lang w:val="en-GB"/>
          </w:rPr>
          <w:t xml:space="preserve"> </w:t>
        </w:r>
        <w:r w:rsidR="1E7822A6" w:rsidRPr="38A32F5D">
          <w:rPr>
            <w:szCs w:val="20"/>
            <w:lang w:val="en-GB"/>
          </w:rPr>
          <w:t xml:space="preserve">premium </w:t>
        </w:r>
        <w:r w:rsidR="1F7533E5" w:rsidRPr="38A32F5D">
          <w:rPr>
            <w:szCs w:val="20"/>
            <w:lang w:val="en-GB"/>
          </w:rPr>
          <w:t xml:space="preserve">amount </w:t>
        </w:r>
      </w:ins>
      <w:ins w:id="553" w:author="Gastbenutzer" w:date="2023-10-21T21:31:00Z">
        <w:r w:rsidR="12FA5ED4" w:rsidRPr="38A32F5D">
          <w:rPr>
            <w:szCs w:val="20"/>
            <w:lang w:val="en-GB"/>
          </w:rPr>
          <w:t xml:space="preserve">over the last </w:t>
        </w:r>
        <w:proofErr w:type="spellStart"/>
        <w:r w:rsidR="12FA5ED4" w:rsidRPr="38A32F5D">
          <w:rPr>
            <w:szCs w:val="20"/>
            <w:lang w:val="en-GB"/>
          </w:rPr>
          <w:t>twelwe</w:t>
        </w:r>
        <w:proofErr w:type="spellEnd"/>
        <w:r w:rsidR="12FA5ED4" w:rsidRPr="38A32F5D">
          <w:rPr>
            <w:szCs w:val="20"/>
            <w:lang w:val="en-GB"/>
          </w:rPr>
          <w:t xml:space="preserve"> </w:t>
        </w:r>
        <w:r w:rsidR="0A2F77EA" w:rsidRPr="38A32F5D">
          <w:rPr>
            <w:szCs w:val="20"/>
            <w:lang w:val="en-GB"/>
          </w:rPr>
          <w:t>months.</w:t>
        </w:r>
      </w:ins>
    </w:p>
    <w:p w14:paraId="4F5C4FAA" w14:textId="38F9C719" w:rsidR="4885945D" w:rsidRPr="00CA695C" w:rsidRDefault="64029C5D" w:rsidP="009C63C0">
      <w:pPr>
        <w:jc w:val="left"/>
        <w:rPr>
          <w:szCs w:val="20"/>
          <w:lang w:val="en-GB"/>
          <w:rPrChange w:id="554" w:author="Jonathan Leipold - BDAE Gruppe" w:date="2023-10-21T23:34:00Z">
            <w:rPr/>
          </w:rPrChange>
        </w:rPr>
      </w:pPr>
      <w:ins w:id="555" w:author="Gastbenutzer" w:date="2023-10-21T21:33:00Z">
        <w:r w:rsidRPr="38A32F5D">
          <w:rPr>
            <w:szCs w:val="20"/>
            <w:lang w:val="en-GB"/>
            <w:rPrChange w:id="556" w:author="Jonathan Leipold - BDAE Gruppe" w:date="2023-10-21T23:34:00Z">
              <w:rPr/>
            </w:rPrChange>
          </w:rPr>
          <w:t xml:space="preserve">Obviously premium amount is mostly correlated with the rolling premium amount over the last </w:t>
        </w:r>
        <w:proofErr w:type="spellStart"/>
        <w:r w:rsidRPr="38A32F5D">
          <w:rPr>
            <w:szCs w:val="20"/>
            <w:lang w:val="en-GB"/>
            <w:rPrChange w:id="557" w:author="Jonathan Leipold - BDAE Gruppe" w:date="2023-10-21T23:34:00Z">
              <w:rPr/>
            </w:rPrChange>
          </w:rPr>
          <w:t>tw</w:t>
        </w:r>
      </w:ins>
      <w:ins w:id="558" w:author="Gastbenutzer" w:date="2023-10-21T21:34:00Z">
        <w:r w:rsidRPr="38A32F5D">
          <w:rPr>
            <w:szCs w:val="20"/>
            <w:lang w:val="en-GB"/>
            <w:rPrChange w:id="559" w:author="Jonathan Leipold - BDAE Gruppe" w:date="2023-10-21T23:34:00Z">
              <w:rPr/>
            </w:rPrChange>
          </w:rPr>
          <w:t>elwe</w:t>
        </w:r>
        <w:proofErr w:type="spellEnd"/>
        <w:r w:rsidRPr="38A32F5D">
          <w:rPr>
            <w:szCs w:val="20"/>
            <w:lang w:val="en-GB"/>
            <w:rPrChange w:id="560" w:author="Jonathan Leipold - BDAE Gruppe" w:date="2023-10-21T23:34:00Z">
              <w:rPr/>
            </w:rPrChange>
          </w:rPr>
          <w:t xml:space="preserve"> months and the number of unique contract IDs.</w:t>
        </w:r>
      </w:ins>
      <w:ins w:id="561" w:author="Gastbenutzer" w:date="2023-10-26T15:24:00Z">
        <w:r w:rsidRPr="38A32F5D">
          <w:rPr>
            <w:szCs w:val="20"/>
            <w:lang w:val="en-GB"/>
          </w:rPr>
          <w:t xml:space="preserve"> </w:t>
        </w:r>
      </w:ins>
      <w:ins w:id="562" w:author="Gastbenutzer" w:date="2023-10-26T15:28:00Z">
        <w:r w:rsidR="38A32F5D" w:rsidRPr="38A32F5D">
          <w:rPr>
            <w:szCs w:val="20"/>
            <w:lang w:val="en-GB"/>
          </w:rPr>
          <w:t xml:space="preserve">As was </w:t>
        </w:r>
      </w:ins>
      <w:ins w:id="563" w:author="Gastbenutzer" w:date="2023-10-28T20:36:00Z">
        <w:r w:rsidR="38A32F5D" w:rsidRPr="38A32F5D">
          <w:rPr>
            <w:szCs w:val="20"/>
            <w:lang w:val="en-GB"/>
          </w:rPr>
          <w:t>alre</w:t>
        </w:r>
      </w:ins>
      <w:ins w:id="564" w:author="Gastbenutzer" w:date="2023-10-28T20:37:00Z">
        <w:r w:rsidR="38A32F5D" w:rsidRPr="38A32F5D">
          <w:rPr>
            <w:szCs w:val="20"/>
            <w:lang w:val="en-GB"/>
          </w:rPr>
          <w:t>ady mentioned, the policy age in months and the age at premium do not correlate much with the target variable. Still</w:t>
        </w:r>
      </w:ins>
      <w:ins w:id="565" w:author="Gastbenutzer" w:date="2023-10-28T20:38:00Z">
        <w:r w:rsidR="38A32F5D" w:rsidRPr="38A32F5D">
          <w:rPr>
            <w:szCs w:val="20"/>
            <w:lang w:val="en-GB"/>
          </w:rPr>
          <w:t>, they were kept for a modelling due to the lack of further relevant features.</w:t>
        </w:r>
      </w:ins>
    </w:p>
    <w:p w14:paraId="6A1B562A" w14:textId="4CC34F62" w:rsidR="07100B5D" w:rsidRPr="008B783B" w:rsidRDefault="07100B5D">
      <w:pPr>
        <w:rPr>
          <w:del w:id="566" w:author="Gastbenutzer" w:date="2023-10-21T15:56:00Z"/>
          <w:szCs w:val="20"/>
          <w:lang w:val="en-GB"/>
          <w:rPrChange w:id="567" w:author="Jonathan Leipold - BDAE Gruppe" w:date="2023-10-21T11:52:00Z">
            <w:rPr>
              <w:del w:id="568" w:author="Gastbenutzer" w:date="2023-10-21T15:56:00Z"/>
            </w:rPr>
          </w:rPrChange>
        </w:rPr>
      </w:pPr>
      <w:del w:id="569" w:author="Gastbenutzer" w:date="2023-10-21T15:56:00Z">
        <w:r w:rsidRPr="38A32F5D">
          <w:rPr>
            <w:szCs w:val="20"/>
            <w:lang w:val="en-GB"/>
            <w:rPrChange w:id="570" w:author="Jonathan Leipold - BDAE Gruppe" w:date="2023-10-21T11:52:00Z">
              <w:rPr/>
            </w:rPrChange>
          </w:rPr>
          <w:delText>Dummies were created for the categorical variables and other variables such as the number of days since the last adjustment</w:delText>
        </w:r>
      </w:del>
      <w:del w:id="571" w:author="Gastbenutzer" w:date="2023-10-21T15:19:00Z">
        <w:r w:rsidRPr="38A32F5D">
          <w:rPr>
            <w:szCs w:val="20"/>
            <w:lang w:val="en-GB"/>
            <w:rPrChange w:id="572" w:author="Jonathan Leipold - BDAE Gruppe" w:date="2023-10-21T11:52:00Z">
              <w:rPr/>
            </w:rPrChange>
          </w:rPr>
          <w:delText xml:space="preserve"> were created</w:delText>
        </w:r>
      </w:del>
      <w:del w:id="573" w:author="Gastbenutzer" w:date="2023-10-21T15:56:00Z">
        <w:r w:rsidRPr="38A32F5D">
          <w:rPr>
            <w:szCs w:val="20"/>
            <w:lang w:val="en-GB"/>
            <w:rPrChange w:id="574" w:author="Jonathan Leipold - BDAE Gruppe" w:date="2023-10-21T11:52:00Z">
              <w:rPr/>
            </w:rPrChange>
          </w:rPr>
          <w:delText>. It turned out that these variables are not suitable for the Time Series models.</w:delText>
        </w:r>
      </w:del>
    </w:p>
    <w:p w14:paraId="5E5213B5" w14:textId="28785D78" w:rsidR="07100B5D" w:rsidRPr="008B783B" w:rsidRDefault="23C58B4C">
      <w:pPr>
        <w:rPr>
          <w:szCs w:val="20"/>
          <w:lang w:val="en-GB"/>
          <w:rPrChange w:id="575" w:author="Jonathan Leipold - BDAE Gruppe" w:date="2023-10-21T11:52:00Z">
            <w:rPr/>
          </w:rPrChange>
        </w:rPr>
      </w:pPr>
      <w:ins w:id="576" w:author="Gastbenutzer" w:date="2023-10-21T15:58:00Z">
        <w:r w:rsidRPr="38A32F5D">
          <w:rPr>
            <w:szCs w:val="20"/>
            <w:lang w:val="en-GB"/>
          </w:rPr>
          <w:t>I</w:t>
        </w:r>
      </w:ins>
      <w:ins w:id="577" w:author="Gastbenutzer" w:date="2023-10-21T15:59:00Z">
        <w:r w:rsidRPr="38A32F5D">
          <w:rPr>
            <w:szCs w:val="20"/>
            <w:lang w:val="en-GB"/>
          </w:rPr>
          <w:t>t was</w:t>
        </w:r>
      </w:ins>
      <w:del w:id="578" w:author="Gastbenutzer" w:date="2023-10-21T15:58:00Z">
        <w:r w:rsidR="07100B5D" w:rsidRPr="38A32F5D">
          <w:rPr>
            <w:szCs w:val="20"/>
            <w:lang w:val="en-GB"/>
            <w:rPrChange w:id="579" w:author="Jonathan Leipold - BDAE Gruppe" w:date="2023-10-21T11:52:00Z">
              <w:rPr/>
            </w:rPrChange>
          </w:rPr>
          <w:delText>We</w:delText>
        </w:r>
      </w:del>
      <w:r w:rsidR="07100B5D" w:rsidRPr="38A32F5D">
        <w:rPr>
          <w:szCs w:val="20"/>
          <w:lang w:val="en-GB"/>
          <w:rPrChange w:id="580" w:author="Jonathan Leipold - BDAE Gruppe" w:date="2023-10-21T11:52:00Z">
            <w:rPr/>
          </w:rPrChange>
        </w:rPr>
        <w:t xml:space="preserve"> decided to model the prediction of the premium amount in two different ways. On the one hand by classical time series models like SARIMA, regression models and ML models (Random Forest Regressor, </w:t>
      </w:r>
      <w:proofErr w:type="spellStart"/>
      <w:r w:rsidR="07100B5D" w:rsidRPr="38A32F5D">
        <w:rPr>
          <w:szCs w:val="20"/>
          <w:lang w:val="en-GB"/>
          <w:rPrChange w:id="581" w:author="Jonathan Leipold - BDAE Gruppe" w:date="2023-10-21T11:52:00Z">
            <w:rPr/>
          </w:rPrChange>
        </w:rPr>
        <w:t>XGBoost</w:t>
      </w:r>
      <w:proofErr w:type="spellEnd"/>
      <w:r w:rsidR="07100B5D" w:rsidRPr="38A32F5D">
        <w:rPr>
          <w:szCs w:val="20"/>
          <w:lang w:val="en-GB"/>
          <w:rPrChange w:id="582" w:author="Jonathan Leipold - BDAE Gruppe" w:date="2023-10-21T11:52:00Z">
            <w:rPr/>
          </w:rPrChange>
        </w:rPr>
        <w:t xml:space="preserve">). The </w:t>
      </w:r>
      <w:proofErr w:type="spellStart"/>
      <w:r w:rsidR="07100B5D" w:rsidRPr="38A32F5D">
        <w:rPr>
          <w:szCs w:val="20"/>
          <w:lang w:val="en-GB"/>
          <w:rPrChange w:id="583" w:author="Jonathan Leipold - BDAE Gruppe" w:date="2023-10-21T11:52:00Z">
            <w:rPr/>
          </w:rPrChange>
        </w:rPr>
        <w:t>Jupyter</w:t>
      </w:r>
      <w:proofErr w:type="spellEnd"/>
      <w:r w:rsidR="07100B5D" w:rsidRPr="38A32F5D">
        <w:rPr>
          <w:szCs w:val="20"/>
          <w:lang w:val="en-GB"/>
          <w:rPrChange w:id="584" w:author="Jonathan Leipold - BDAE Gruppe" w:date="2023-10-21T11:52:00Z">
            <w:rPr/>
          </w:rPrChange>
        </w:rPr>
        <w:t xml:space="preserve"> Notebook by Rob Mulla https://www.kaggle.com/code/robikscube/tutorial-time-series-forecasting-with-xgboost was used as a basis and adapted. On the other hand, the premium amount was divided into classes and predicted with </w:t>
      </w:r>
      <w:r w:rsidR="287AAA0E" w:rsidRPr="38A32F5D">
        <w:rPr>
          <w:szCs w:val="20"/>
          <w:lang w:val="en-GB"/>
          <w:rPrChange w:id="585" w:author="Jonathan Leipold - BDAE Gruppe" w:date="2023-10-21T11:52:00Z">
            <w:rPr/>
          </w:rPrChange>
        </w:rPr>
        <w:t>classification models.</w:t>
      </w:r>
    </w:p>
    <w:p w14:paraId="3BE2178C" w14:textId="439E7D8B" w:rsidR="07100B5D" w:rsidRPr="008B783B" w:rsidRDefault="07100B5D">
      <w:pPr>
        <w:rPr>
          <w:szCs w:val="20"/>
          <w:lang w:val="en-GB"/>
        </w:rPr>
      </w:pPr>
      <w:r w:rsidRPr="38A32F5D">
        <w:rPr>
          <w:szCs w:val="20"/>
          <w:lang w:val="en-GB"/>
          <w:rPrChange w:id="586" w:author="Jonathan Leipold - BDAE Gruppe" w:date="2023-10-21T11:52:00Z">
            <w:rPr/>
          </w:rPrChange>
        </w:rPr>
        <w:t>Finally, we had a dataset grouped by month with lag features over the last twelve months. In addition, temporal factors such as the year, quarter were also included.</w:t>
      </w:r>
      <w:r w:rsidR="02065C01" w:rsidRPr="38A32F5D">
        <w:rPr>
          <w:szCs w:val="20"/>
          <w:lang w:val="en-GB"/>
        </w:rPr>
        <w:t xml:space="preserve"> </w:t>
      </w:r>
    </w:p>
    <w:p w14:paraId="1B13DC45" w14:textId="731600CA" w:rsidR="005C1D1D" w:rsidRPr="005C1D1D" w:rsidRDefault="38A32F5D">
      <w:pPr>
        <w:pStyle w:val="Heading2"/>
        <w:numPr>
          <w:ilvl w:val="0"/>
          <w:numId w:val="97"/>
        </w:numPr>
        <w:rPr>
          <w:lang w:val="en-GB"/>
        </w:rPr>
        <w:pPrChange w:id="587" w:author="Jonathan Leipold - BDAE Gruppe" w:date="2023-10-29T09:17:00Z">
          <w:pPr>
            <w:pStyle w:val="Heading1"/>
          </w:pPr>
        </w:pPrChange>
      </w:pPr>
      <w:del w:id="588" w:author="Jonathan Leipold - BDAE Gruppe" w:date="2023-10-29T09:06:00Z">
        <w:r w:rsidRPr="38A32F5D" w:rsidDel="007439C0">
          <w:rPr>
            <w:lang w:val="en-GB"/>
          </w:rPr>
          <w:lastRenderedPageBreak/>
          <w:delText xml:space="preserve">III.1 </w:delText>
        </w:r>
      </w:del>
      <w:bookmarkStart w:id="589" w:name="_Toc149860685"/>
      <w:r w:rsidRPr="38A32F5D">
        <w:rPr>
          <w:lang w:val="en-GB"/>
        </w:rPr>
        <w:t>Sales prediction with Time Series modelling</w:t>
      </w:r>
      <w:bookmarkEnd w:id="589"/>
    </w:p>
    <w:p w14:paraId="57DA61E6" w14:textId="40718397" w:rsidR="38A32F5D" w:rsidRDefault="38A32F5D">
      <w:pPr>
        <w:rPr>
          <w:lang w:val="en-GB"/>
        </w:rPr>
        <w:pPrChange w:id="590" w:author="Jonathan Leipold - BDAE Gruppe" w:date="2023-10-29T09:08:00Z">
          <w:pPr>
            <w:pStyle w:val="Heading1"/>
            <w:spacing w:after="240"/>
          </w:pPr>
        </w:pPrChange>
      </w:pPr>
      <w:r>
        <w:rPr>
          <w:noProof/>
        </w:rPr>
        <w:drawing>
          <wp:inline distT="0" distB="0" distL="0" distR="0" wp14:anchorId="4E5CADAB" wp14:editId="013AA3F9">
            <wp:extent cx="4572000" cy="1895475"/>
            <wp:effectExtent l="0" t="0" r="0" b="0"/>
            <wp:docPr id="2134183019" name="Grafik 213418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88246445"/>
                    <pic:cNvPicPr/>
                  </pic:nvPicPr>
                  <pic:blipFill>
                    <a:blip r:embed="rId9">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09B0AEE7" w14:textId="24934177" w:rsidR="38A32F5D" w:rsidRDefault="38A32F5D">
      <w:pPr>
        <w:rPr>
          <w:szCs w:val="20"/>
          <w:lang w:val="en-GB"/>
        </w:rPr>
        <w:pPrChange w:id="591" w:author="Gastbenutzer" w:date="2023-10-28T20:51:00Z">
          <w:pPr>
            <w:pStyle w:val="ListBullet"/>
            <w:spacing w:after="240"/>
          </w:pPr>
        </w:pPrChange>
      </w:pPr>
      <w:r w:rsidRPr="38A32F5D">
        <w:rPr>
          <w:szCs w:val="20"/>
          <w:lang w:val="en-GB"/>
        </w:rPr>
        <w:t>Four different models were calculated for the two zone models. The R^2 and RSME were used as metrics. The models were optimized using Time Series Split and Grid Search CV. Furthermore, a different number of lags was tested.</w:t>
      </w:r>
    </w:p>
    <w:p w14:paraId="70ED8B52" w14:textId="460043FE" w:rsidR="38A32F5D" w:rsidRDefault="38A32F5D">
      <w:pPr>
        <w:rPr>
          <w:szCs w:val="20"/>
          <w:lang w:val="en-GB"/>
        </w:rPr>
        <w:pPrChange w:id="592" w:author="Gastbenutzer" w:date="2023-10-28T20:51:00Z">
          <w:pPr>
            <w:pStyle w:val="ListBullet"/>
            <w:spacing w:after="240"/>
          </w:pPr>
        </w:pPrChange>
      </w:pPr>
      <w:r w:rsidRPr="38A32F5D">
        <w:rPr>
          <w:szCs w:val="20"/>
          <w:lang w:val="en-GB"/>
        </w:rPr>
        <w:t>The Forecast presented a special challenge. A recursive approach was chosen. The premium amount of the following month is estimated and transferred back to the fitted model.</w:t>
      </w:r>
    </w:p>
    <w:p w14:paraId="64BD9E11" w14:textId="7B62E037" w:rsidR="38A32F5D" w:rsidRDefault="38A32F5D">
      <w:pPr>
        <w:rPr>
          <w:szCs w:val="20"/>
          <w:lang w:val="en-GB"/>
        </w:rPr>
        <w:pPrChange w:id="593" w:author="Gastbenutzer" w:date="2023-10-28T20:51:00Z">
          <w:pPr>
            <w:pStyle w:val="ListBullet"/>
            <w:spacing w:after="240"/>
          </w:pPr>
        </w:pPrChange>
      </w:pPr>
      <w:r w:rsidRPr="38A32F5D">
        <w:rPr>
          <w:szCs w:val="20"/>
          <w:lang w:val="en-GB"/>
        </w:rPr>
        <w:t>Advanced Models were not used.</w:t>
      </w:r>
    </w:p>
    <w:p w14:paraId="74BE7F98" w14:textId="348B82A2" w:rsidR="38A32F5D" w:rsidRDefault="38A32F5D" w:rsidP="38A32F5D">
      <w:pPr>
        <w:pStyle w:val="ListBullet"/>
        <w:numPr>
          <w:ilvl w:val="0"/>
          <w:numId w:val="0"/>
        </w:numPr>
        <w:spacing w:after="240"/>
        <w:rPr>
          <w:szCs w:val="20"/>
          <w:lang w:val="en-GB"/>
        </w:rPr>
      </w:pPr>
      <w:r>
        <w:rPr>
          <w:noProof/>
        </w:rPr>
        <w:drawing>
          <wp:inline distT="0" distB="0" distL="0" distR="0" wp14:anchorId="18B6941E" wp14:editId="7D671150">
            <wp:extent cx="5219700" cy="2077006"/>
            <wp:effectExtent l="0" t="0" r="0" b="0"/>
            <wp:docPr id="367878492" name="Grafik 36787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17875597"/>
                    <pic:cNvPicPr/>
                  </pic:nvPicPr>
                  <pic:blipFill>
                    <a:blip r:embed="rId23">
                      <a:extLst>
                        <a:ext uri="{28A0092B-C50C-407E-A947-70E740481C1C}">
                          <a14:useLocalDpi xmlns:a14="http://schemas.microsoft.com/office/drawing/2010/main" val="0"/>
                        </a:ext>
                      </a:extLst>
                    </a:blip>
                    <a:stretch>
                      <a:fillRect/>
                    </a:stretch>
                  </pic:blipFill>
                  <pic:spPr>
                    <a:xfrm>
                      <a:off x="0" y="0"/>
                      <a:ext cx="5219700" cy="2077006"/>
                    </a:xfrm>
                    <a:prstGeom prst="rect">
                      <a:avLst/>
                    </a:prstGeom>
                  </pic:spPr>
                </pic:pic>
              </a:graphicData>
            </a:graphic>
          </wp:inline>
        </w:drawing>
      </w:r>
    </w:p>
    <w:p w14:paraId="57A8DF93" w14:textId="3F64A08E" w:rsidR="38A32F5D" w:rsidRDefault="38A32F5D">
      <w:pPr>
        <w:pStyle w:val="ListBullet"/>
        <w:numPr>
          <w:ilvl w:val="0"/>
          <w:numId w:val="0"/>
        </w:numPr>
        <w:spacing w:after="240"/>
        <w:rPr>
          <w:ins w:id="594" w:author="Gastbenutzer" w:date="2023-10-28T19:09:00Z"/>
          <w:szCs w:val="20"/>
          <w:lang w:val="en-GB"/>
        </w:rPr>
        <w:pPrChange w:id="595" w:author="Gastbenutzer" w:date="2023-10-28T20:41:00Z">
          <w:pPr>
            <w:pStyle w:val="ListBullet"/>
            <w:spacing w:after="240"/>
          </w:pPr>
        </w:pPrChange>
      </w:pPr>
      <w:ins w:id="596" w:author="Gastbenutzer" w:date="2023-10-28T20:43:00Z">
        <w:r w:rsidRPr="38A32F5D">
          <w:rPr>
            <w:szCs w:val="20"/>
            <w:lang w:val="en-GB"/>
          </w:rPr>
          <w:t>The i</w:t>
        </w:r>
      </w:ins>
      <w:del w:id="597" w:author="Gastbenutzer" w:date="2023-10-28T20:43:00Z">
        <w:r w:rsidRPr="38A32F5D" w:rsidDel="38A32F5D">
          <w:rPr>
            <w:szCs w:val="20"/>
            <w:lang w:val="en-GB"/>
          </w:rPr>
          <w:delText>I</w:delText>
        </w:r>
      </w:del>
      <w:r w:rsidRPr="38A32F5D">
        <w:rPr>
          <w:szCs w:val="20"/>
          <w:lang w:val="en-GB"/>
        </w:rPr>
        <w:t xml:space="preserve">nterpretation of </w:t>
      </w:r>
      <w:del w:id="598" w:author="Gastbenutzer" w:date="2023-10-28T20:43:00Z">
        <w:r w:rsidRPr="38A32F5D" w:rsidDel="38A32F5D">
          <w:rPr>
            <w:szCs w:val="20"/>
            <w:lang w:val="en-GB"/>
          </w:rPr>
          <w:delText xml:space="preserve">the </w:delText>
        </w:r>
      </w:del>
      <w:r w:rsidRPr="38A32F5D">
        <w:rPr>
          <w:szCs w:val="20"/>
          <w:lang w:val="en-GB"/>
        </w:rPr>
        <w:t xml:space="preserve">results </w:t>
      </w:r>
      <w:proofErr w:type="gramStart"/>
      <w:r w:rsidRPr="38A32F5D">
        <w:rPr>
          <w:szCs w:val="20"/>
          <w:lang w:val="en-GB"/>
        </w:rPr>
        <w:t>is</w:t>
      </w:r>
      <w:proofErr w:type="gramEnd"/>
      <w:r w:rsidRPr="38A32F5D">
        <w:rPr>
          <w:szCs w:val="20"/>
          <w:lang w:val="en-GB"/>
        </w:rPr>
        <w:t xml:space="preserve"> difficult. The two zone models produced very different results. The Random Forest Regressor and </w:t>
      </w:r>
      <w:proofErr w:type="spellStart"/>
      <w:r w:rsidRPr="38A32F5D">
        <w:rPr>
          <w:szCs w:val="20"/>
          <w:lang w:val="en-GB"/>
        </w:rPr>
        <w:t>XGBoost</w:t>
      </w:r>
      <w:proofErr w:type="spellEnd"/>
      <w:r w:rsidRPr="38A32F5D">
        <w:rPr>
          <w:szCs w:val="20"/>
          <w:lang w:val="en-GB"/>
        </w:rPr>
        <w:t xml:space="preserve"> models were clearly better for the strongly varying courses in the old zone model. For the linear course of the new zone model "</w:t>
      </w:r>
      <w:proofErr w:type="spellStart"/>
      <w:r w:rsidRPr="38A32F5D">
        <w:rPr>
          <w:szCs w:val="20"/>
          <w:lang w:val="en-GB"/>
        </w:rPr>
        <w:t>noCAN</w:t>
      </w:r>
      <w:proofErr w:type="spellEnd"/>
      <w:r w:rsidRPr="38A32F5D">
        <w:rPr>
          <w:szCs w:val="20"/>
          <w:lang w:val="en-GB"/>
        </w:rPr>
        <w:t xml:space="preserve">" the regression models </w:t>
      </w:r>
      <w:ins w:id="599" w:author="Gastbenutzer" w:date="2023-10-28T20:41:00Z">
        <w:r w:rsidRPr="38A32F5D">
          <w:rPr>
            <w:szCs w:val="20"/>
            <w:lang w:val="en-GB"/>
          </w:rPr>
          <w:t>sh</w:t>
        </w:r>
      </w:ins>
      <w:ins w:id="600" w:author="Gastbenutzer" w:date="2023-10-28T20:42:00Z">
        <w:r w:rsidRPr="38A32F5D">
          <w:rPr>
            <w:szCs w:val="20"/>
            <w:lang w:val="en-GB"/>
          </w:rPr>
          <w:t>owed better results</w:t>
        </w:r>
      </w:ins>
      <w:del w:id="601" w:author="Gastbenutzer" w:date="2023-10-28T20:42:00Z">
        <w:r w:rsidRPr="38A32F5D" w:rsidDel="38A32F5D">
          <w:rPr>
            <w:szCs w:val="20"/>
            <w:lang w:val="en-GB"/>
          </w:rPr>
          <w:delText>were better</w:delText>
        </w:r>
      </w:del>
      <w:r w:rsidRPr="38A32F5D">
        <w:rPr>
          <w:szCs w:val="20"/>
          <w:lang w:val="en-GB"/>
        </w:rPr>
        <w:t xml:space="preserve">. </w:t>
      </w:r>
      <w:ins w:id="602" w:author="Gastbenutzer" w:date="2023-10-28T19:09:00Z">
        <w:r w:rsidRPr="38A32F5D">
          <w:rPr>
            <w:szCs w:val="20"/>
            <w:lang w:val="en-GB"/>
          </w:rPr>
          <w:t xml:space="preserve">Random Forest Regressor and </w:t>
        </w:r>
        <w:proofErr w:type="spellStart"/>
        <w:r w:rsidRPr="38A32F5D">
          <w:rPr>
            <w:szCs w:val="20"/>
            <w:lang w:val="en-GB"/>
          </w:rPr>
          <w:t>XGBoost</w:t>
        </w:r>
        <w:proofErr w:type="spellEnd"/>
        <w:r w:rsidRPr="38A32F5D">
          <w:rPr>
            <w:szCs w:val="20"/>
            <w:lang w:val="en-GB"/>
          </w:rPr>
          <w:t xml:space="preserve"> </w:t>
        </w:r>
      </w:ins>
      <w:ins w:id="603" w:author="Gastbenutzer" w:date="2023-10-28T19:10:00Z">
        <w:r w:rsidRPr="38A32F5D">
          <w:rPr>
            <w:szCs w:val="20"/>
            <w:lang w:val="en-GB"/>
          </w:rPr>
          <w:t>do</w:t>
        </w:r>
      </w:ins>
      <w:ins w:id="604" w:author="Gastbenutzer" w:date="2023-10-28T20:42:00Z">
        <w:r w:rsidRPr="38A32F5D">
          <w:rPr>
            <w:szCs w:val="20"/>
            <w:lang w:val="en-GB"/>
          </w:rPr>
          <w:t xml:space="preserve"> not </w:t>
        </w:r>
      </w:ins>
      <w:ins w:id="605" w:author="Gastbenutzer" w:date="2023-10-28T19:10:00Z">
        <w:r w:rsidRPr="38A32F5D">
          <w:rPr>
            <w:szCs w:val="20"/>
            <w:lang w:val="en-GB"/>
          </w:rPr>
          <w:t xml:space="preserve">work for the new model Zone. </w:t>
        </w:r>
      </w:ins>
    </w:p>
    <w:p w14:paraId="3B91D3BB" w14:textId="4344DF03" w:rsidR="38A32F5D" w:rsidRDefault="38A32F5D">
      <w:pPr>
        <w:pStyle w:val="ListBullet"/>
        <w:numPr>
          <w:ilvl w:val="0"/>
          <w:numId w:val="0"/>
        </w:numPr>
        <w:spacing w:after="240"/>
        <w:rPr>
          <w:ins w:id="606" w:author="Gastbenutzer" w:date="2023-10-28T19:10:00Z"/>
          <w:szCs w:val="20"/>
          <w:lang w:val="en-GB"/>
        </w:rPr>
        <w:pPrChange w:id="607" w:author="Gastbenutzer" w:date="2023-10-28T20:44:00Z">
          <w:pPr>
            <w:pStyle w:val="ListBullet"/>
            <w:spacing w:after="240"/>
          </w:pPr>
        </w:pPrChange>
      </w:pPr>
      <w:del w:id="608" w:author="Gastbenutzer" w:date="2023-10-28T20:44:00Z">
        <w:r w:rsidRPr="38A32F5D" w:rsidDel="38A32F5D">
          <w:rPr>
            <w:szCs w:val="20"/>
            <w:lang w:val="en-GB"/>
          </w:rPr>
          <w:delText>Time series splits also produced strongly varying results, which further complicate the interpretation.</w:delText>
        </w:r>
      </w:del>
      <w:ins w:id="609" w:author="Gastbenutzer" w:date="2023-10-28T20:44:00Z">
        <w:r w:rsidRPr="38A32F5D">
          <w:rPr>
            <w:szCs w:val="20"/>
            <w:lang w:val="en-GB"/>
          </w:rPr>
          <w:t xml:space="preserve"> Splitting the time series also produced very different results, making interpretation even more difficult.</w:t>
        </w:r>
      </w:ins>
    </w:p>
    <w:p w14:paraId="0BBEA79F" w14:textId="309350C3" w:rsidR="38A32F5D" w:rsidRDefault="38A32F5D" w:rsidP="38A32F5D">
      <w:pPr>
        <w:pStyle w:val="ListBullet"/>
        <w:numPr>
          <w:ilvl w:val="0"/>
          <w:numId w:val="0"/>
        </w:numPr>
        <w:spacing w:after="240"/>
        <w:rPr>
          <w:ins w:id="610" w:author="Gastbenutzer" w:date="2023-10-28T18:42:00Z"/>
          <w:szCs w:val="20"/>
          <w:lang w:val="en-GB"/>
        </w:rPr>
      </w:pPr>
      <w:ins w:id="611" w:author="Gastbenutzer" w:date="2023-10-28T19:10:00Z">
        <w:r w:rsidRPr="38A32F5D">
          <w:rPr>
            <w:szCs w:val="20"/>
            <w:lang w:val="en-GB"/>
          </w:rPr>
          <w:t>Example for the Old Model Zone and Multiple Linear Regression:</w:t>
        </w:r>
      </w:ins>
    </w:p>
    <w:p w14:paraId="79A644B2" w14:textId="21062325" w:rsidR="38A32F5D" w:rsidRDefault="38A32F5D" w:rsidP="38A32F5D">
      <w:pPr>
        <w:pStyle w:val="ListBullet"/>
        <w:numPr>
          <w:ilvl w:val="0"/>
          <w:numId w:val="0"/>
        </w:numPr>
        <w:spacing w:after="240"/>
        <w:rPr>
          <w:szCs w:val="20"/>
          <w:lang w:val="en-GB"/>
        </w:rPr>
      </w:pPr>
      <w:ins w:id="612" w:author="Gastbenutzer" w:date="2023-10-28T18:42:00Z">
        <w:r>
          <w:rPr>
            <w:noProof/>
          </w:rPr>
          <w:lastRenderedPageBreak/>
          <w:drawing>
            <wp:inline distT="0" distB="0" distL="0" distR="0" wp14:anchorId="5648E2D4" wp14:editId="7297921D">
              <wp:extent cx="4572000" cy="3086100"/>
              <wp:effectExtent l="0" t="0" r="0" b="0"/>
              <wp:docPr id="1396482985" name="Grafik 139648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ins>
    </w:p>
    <w:p w14:paraId="2112A8F2" w14:textId="3277C74B" w:rsidR="38A32F5D" w:rsidRDefault="38A32F5D" w:rsidP="38A32F5D">
      <w:pPr>
        <w:pStyle w:val="ListBullet"/>
        <w:numPr>
          <w:ilvl w:val="0"/>
          <w:numId w:val="0"/>
        </w:numPr>
        <w:spacing w:after="240"/>
        <w:rPr>
          <w:szCs w:val="20"/>
          <w:lang w:val="en-GB"/>
        </w:rPr>
      </w:pPr>
      <w:r>
        <w:rPr>
          <w:noProof/>
        </w:rPr>
        <w:drawing>
          <wp:inline distT="0" distB="0" distL="0" distR="0" wp14:anchorId="211F4C85" wp14:editId="5E25C674">
            <wp:extent cx="4572000" cy="2362200"/>
            <wp:effectExtent l="0" t="0" r="0" b="0"/>
            <wp:docPr id="667939317" name="Grafik 66793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48016111"/>
                    <pic:cNvPicPr/>
                  </pic:nvPicPr>
                  <pic:blipFill>
                    <a:blip r:embed="rId25">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56EB1FFF" w14:textId="535DCDB3" w:rsidR="38A32F5D" w:rsidRDefault="38A32F5D" w:rsidP="38A32F5D">
      <w:pPr>
        <w:pStyle w:val="ListBullet"/>
        <w:numPr>
          <w:ilvl w:val="0"/>
          <w:numId w:val="0"/>
        </w:numPr>
        <w:spacing w:after="240"/>
        <w:rPr>
          <w:ins w:id="613" w:author="Gastbenutzer" w:date="2023-10-28T18:42:00Z"/>
          <w:szCs w:val="20"/>
          <w:lang w:val="en-GB"/>
        </w:rPr>
      </w:pPr>
      <w:r>
        <w:rPr>
          <w:noProof/>
        </w:rPr>
        <w:drawing>
          <wp:inline distT="0" distB="0" distL="0" distR="0" wp14:anchorId="2DC558D2" wp14:editId="5DD401A3">
            <wp:extent cx="2390775" cy="771525"/>
            <wp:effectExtent l="0" t="0" r="0" b="0"/>
            <wp:docPr id="1153950040" name="Grafik 115395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9738635"/>
                    <pic:cNvPicPr/>
                  </pic:nvPicPr>
                  <pic:blipFill>
                    <a:blip r:embed="rId26">
                      <a:extLst>
                        <a:ext uri="{28A0092B-C50C-407E-A947-70E740481C1C}">
                          <a14:useLocalDpi xmlns:a14="http://schemas.microsoft.com/office/drawing/2010/main" val="0"/>
                        </a:ext>
                      </a:extLst>
                    </a:blip>
                    <a:stretch>
                      <a:fillRect/>
                    </a:stretch>
                  </pic:blipFill>
                  <pic:spPr>
                    <a:xfrm>
                      <a:off x="0" y="0"/>
                      <a:ext cx="2390775" cy="771525"/>
                    </a:xfrm>
                    <a:prstGeom prst="rect">
                      <a:avLst/>
                    </a:prstGeom>
                  </pic:spPr>
                </pic:pic>
              </a:graphicData>
            </a:graphic>
          </wp:inline>
        </w:drawing>
      </w:r>
    </w:p>
    <w:p w14:paraId="43B7A441" w14:textId="53F2075D" w:rsidR="38A32F5D" w:rsidRDefault="38A32F5D" w:rsidP="38A32F5D">
      <w:pPr>
        <w:pStyle w:val="ListBullet"/>
        <w:numPr>
          <w:ilvl w:val="0"/>
          <w:numId w:val="0"/>
        </w:numPr>
        <w:spacing w:after="240"/>
        <w:rPr>
          <w:szCs w:val="20"/>
          <w:lang w:val="en-GB"/>
        </w:rPr>
      </w:pPr>
    </w:p>
    <w:p w14:paraId="6318BD59" w14:textId="24A5463F" w:rsidR="38A32F5D" w:rsidRDefault="38A32F5D" w:rsidP="38A32F5D">
      <w:pPr>
        <w:rPr>
          <w:ins w:id="614" w:author="Gastbenutzer" w:date="2023-10-28T18:45:00Z"/>
          <w:lang w:val="en-GB"/>
        </w:rPr>
      </w:pPr>
      <w:ins w:id="615" w:author="Gastbenutzer" w:date="2023-10-28T18:39:00Z">
        <w:r w:rsidRPr="38A32F5D">
          <w:rPr>
            <w:lang w:val="en-GB"/>
          </w:rPr>
          <w:t>Overview over the different ML-Models</w:t>
        </w:r>
      </w:ins>
      <w:ins w:id="616" w:author="Gastbenutzer" w:date="2023-10-28T18:44:00Z">
        <w:r w:rsidRPr="38A32F5D">
          <w:rPr>
            <w:lang w:val="en-GB"/>
          </w:rPr>
          <w:t xml:space="preserve"> with Lag=12 months</w:t>
        </w:r>
      </w:ins>
      <w:ins w:id="617" w:author="Gastbenutzer" w:date="2023-10-28T20:45:00Z">
        <w:r w:rsidRPr="38A32F5D">
          <w:rPr>
            <w:lang w:val="en-GB"/>
          </w:rPr>
          <w:t xml:space="preserve">, </w:t>
        </w:r>
      </w:ins>
    </w:p>
    <w:p w14:paraId="3A5656B9" w14:textId="2A6B1152" w:rsidR="38A32F5D" w:rsidRDefault="38A32F5D" w:rsidP="38A32F5D">
      <w:pPr>
        <w:rPr>
          <w:ins w:id="618" w:author="Gastbenutzer" w:date="2023-10-28T18:39:00Z"/>
          <w:lang w:val="en-GB"/>
        </w:rPr>
      </w:pPr>
      <w:ins w:id="619" w:author="Gastbenutzer" w:date="2023-10-28T18:45:00Z">
        <w:r w:rsidRPr="38A32F5D">
          <w:rPr>
            <w:lang w:val="en-GB"/>
          </w:rPr>
          <w:t>Train Data from 2015-2020 and Test Data 2021</w:t>
        </w:r>
      </w:ins>
      <w:ins w:id="620" w:author="Gastbenutzer" w:date="2023-10-28T18:46:00Z">
        <w:r w:rsidRPr="38A32F5D">
          <w:rPr>
            <w:lang w:val="en-GB"/>
          </w:rPr>
          <w:t>-2023</w:t>
        </w:r>
      </w:ins>
    </w:p>
    <w:tbl>
      <w:tblPr>
        <w:tblStyle w:val="TableGrid"/>
        <w:tblW w:w="0" w:type="auto"/>
        <w:tblLayout w:type="fixed"/>
        <w:tblLook w:val="06A0" w:firstRow="1" w:lastRow="0" w:firstColumn="1" w:lastColumn="0" w:noHBand="1" w:noVBand="1"/>
      </w:tblPr>
      <w:tblGrid>
        <w:gridCol w:w="1659"/>
        <w:gridCol w:w="1659"/>
        <w:gridCol w:w="1659"/>
        <w:gridCol w:w="1659"/>
        <w:gridCol w:w="1659"/>
      </w:tblGrid>
      <w:tr w:rsidR="38A32F5D" w14:paraId="4B9BE127" w14:textId="77777777" w:rsidTr="38A32F5D">
        <w:trPr>
          <w:trHeight w:val="300"/>
          <w:ins w:id="621" w:author="Gastbenutzer" w:date="2023-10-28T18:43:00Z"/>
        </w:trPr>
        <w:tc>
          <w:tcPr>
            <w:tcW w:w="1659" w:type="dxa"/>
          </w:tcPr>
          <w:p w14:paraId="78E690B8" w14:textId="6A5806D3" w:rsidR="38A32F5D" w:rsidRDefault="38A32F5D" w:rsidP="38A32F5D">
            <w:pPr>
              <w:rPr>
                <w:lang w:val="en-GB"/>
              </w:rPr>
            </w:pPr>
            <w:ins w:id="622" w:author="Gastbenutzer" w:date="2023-10-28T18:43:00Z">
              <w:r w:rsidRPr="38A32F5D">
                <w:rPr>
                  <w:lang w:val="en-GB"/>
                </w:rPr>
                <w:t xml:space="preserve">Zone </w:t>
              </w:r>
            </w:ins>
          </w:p>
        </w:tc>
        <w:tc>
          <w:tcPr>
            <w:tcW w:w="1659" w:type="dxa"/>
          </w:tcPr>
          <w:p w14:paraId="6C4EC410" w14:textId="1F410388" w:rsidR="38A32F5D" w:rsidRDefault="38A32F5D" w:rsidP="38A32F5D">
            <w:pPr>
              <w:rPr>
                <w:lang w:val="en-GB"/>
              </w:rPr>
            </w:pPr>
            <w:ins w:id="623" w:author="Gastbenutzer" w:date="2023-10-28T18:44:00Z">
              <w:r w:rsidRPr="38A32F5D">
                <w:rPr>
                  <w:lang w:val="en-GB"/>
                </w:rPr>
                <w:t>Model</w:t>
              </w:r>
            </w:ins>
          </w:p>
        </w:tc>
        <w:tc>
          <w:tcPr>
            <w:tcW w:w="1659" w:type="dxa"/>
          </w:tcPr>
          <w:p w14:paraId="71DCAB2D" w14:textId="3525E8ED" w:rsidR="38A32F5D" w:rsidRDefault="38A32F5D" w:rsidP="38A32F5D">
            <w:pPr>
              <w:rPr>
                <w:lang w:val="en-GB"/>
              </w:rPr>
            </w:pPr>
            <w:ins w:id="624" w:author="Gastbenutzer" w:date="2023-10-28T18:44:00Z">
              <w:r w:rsidRPr="38A32F5D">
                <w:rPr>
                  <w:lang w:val="en-GB"/>
                </w:rPr>
                <w:t>R^2</w:t>
              </w:r>
            </w:ins>
          </w:p>
        </w:tc>
        <w:tc>
          <w:tcPr>
            <w:tcW w:w="1659" w:type="dxa"/>
          </w:tcPr>
          <w:p w14:paraId="0E089A59" w14:textId="404198A7" w:rsidR="38A32F5D" w:rsidRDefault="38A32F5D" w:rsidP="38A32F5D">
            <w:pPr>
              <w:rPr>
                <w:lang w:val="en-GB"/>
              </w:rPr>
            </w:pPr>
            <w:ins w:id="625" w:author="Gastbenutzer" w:date="2023-10-28T18:44:00Z">
              <w:r w:rsidRPr="38A32F5D">
                <w:rPr>
                  <w:lang w:val="en-GB"/>
                </w:rPr>
                <w:t>RSME</w:t>
              </w:r>
            </w:ins>
          </w:p>
        </w:tc>
        <w:tc>
          <w:tcPr>
            <w:tcW w:w="1659" w:type="dxa"/>
          </w:tcPr>
          <w:p w14:paraId="52EA1C5A" w14:textId="760B64C9" w:rsidR="38A32F5D" w:rsidRDefault="38A32F5D" w:rsidP="38A32F5D">
            <w:pPr>
              <w:rPr>
                <w:lang w:val="en-GB"/>
              </w:rPr>
            </w:pPr>
            <w:ins w:id="626" w:author="Gastbenutzer" w:date="2023-10-28T18:52:00Z">
              <w:r w:rsidRPr="38A32F5D">
                <w:rPr>
                  <w:lang w:val="en-GB"/>
                </w:rPr>
                <w:t>Interpretation</w:t>
              </w:r>
            </w:ins>
          </w:p>
        </w:tc>
      </w:tr>
      <w:tr w:rsidR="38A32F5D" w14:paraId="485EAF2E" w14:textId="77777777" w:rsidTr="38A32F5D">
        <w:trPr>
          <w:trHeight w:val="300"/>
          <w:ins w:id="627" w:author="Gastbenutzer" w:date="2023-10-28T18:43:00Z"/>
        </w:trPr>
        <w:tc>
          <w:tcPr>
            <w:tcW w:w="1659" w:type="dxa"/>
          </w:tcPr>
          <w:p w14:paraId="1419BE66" w14:textId="08C7250F" w:rsidR="38A32F5D" w:rsidRDefault="38A32F5D" w:rsidP="38A32F5D">
            <w:pPr>
              <w:rPr>
                <w:lang w:val="en-GB"/>
              </w:rPr>
            </w:pPr>
            <w:ins w:id="628" w:author="Gastbenutzer" w:date="2023-10-28T18:44:00Z">
              <w:r w:rsidRPr="38A32F5D">
                <w:rPr>
                  <w:lang w:val="en-GB"/>
                </w:rPr>
                <w:t>Old Model</w:t>
              </w:r>
            </w:ins>
            <w:ins w:id="629" w:author="Gastbenutzer" w:date="2023-10-28T18:53:00Z">
              <w:r w:rsidRPr="38A32F5D">
                <w:rPr>
                  <w:lang w:val="en-GB"/>
                </w:rPr>
                <w:t xml:space="preserve"> Zone</w:t>
              </w:r>
            </w:ins>
          </w:p>
        </w:tc>
        <w:tc>
          <w:tcPr>
            <w:tcW w:w="1659" w:type="dxa"/>
          </w:tcPr>
          <w:p w14:paraId="0F379D74" w14:textId="6B86A797" w:rsidR="38A32F5D" w:rsidRDefault="38A32F5D" w:rsidP="38A32F5D">
            <w:pPr>
              <w:rPr>
                <w:lang w:val="en-GB"/>
              </w:rPr>
            </w:pPr>
            <w:ins w:id="630" w:author="Gastbenutzer" w:date="2023-10-28T18:44:00Z">
              <w:r w:rsidRPr="38A32F5D">
                <w:rPr>
                  <w:lang w:val="en-GB"/>
                </w:rPr>
                <w:t>Multiple Linear Regression</w:t>
              </w:r>
            </w:ins>
          </w:p>
        </w:tc>
        <w:tc>
          <w:tcPr>
            <w:tcW w:w="1659" w:type="dxa"/>
          </w:tcPr>
          <w:p w14:paraId="2C4DED9D" w14:textId="60A7C159" w:rsidR="38A32F5D" w:rsidRDefault="38A32F5D" w:rsidP="38A32F5D">
            <w:pPr>
              <w:rPr>
                <w:ins w:id="631" w:author="Gastbenutzer" w:date="2023-10-28T18:46:00Z"/>
                <w:lang w:val="en-GB"/>
              </w:rPr>
            </w:pPr>
            <w:ins w:id="632" w:author="Gastbenutzer" w:date="2023-10-28T18:46:00Z">
              <w:r w:rsidRPr="38A32F5D">
                <w:rPr>
                  <w:lang w:val="en-GB"/>
                </w:rPr>
                <w:t>Train: 0.97</w:t>
              </w:r>
            </w:ins>
          </w:p>
          <w:p w14:paraId="22D4389D" w14:textId="29D99893" w:rsidR="38A32F5D" w:rsidRDefault="38A32F5D" w:rsidP="38A32F5D">
            <w:pPr>
              <w:rPr>
                <w:lang w:val="en-GB"/>
              </w:rPr>
            </w:pPr>
            <w:ins w:id="633" w:author="Gastbenutzer" w:date="2023-10-28T18:46:00Z">
              <w:r w:rsidRPr="38A32F5D">
                <w:rPr>
                  <w:lang w:val="en-GB"/>
                </w:rPr>
                <w:t>Test: 0.</w:t>
              </w:r>
            </w:ins>
            <w:ins w:id="634" w:author="Gastbenutzer" w:date="2023-10-28T18:47:00Z">
              <w:r w:rsidRPr="38A32F5D">
                <w:rPr>
                  <w:lang w:val="en-GB"/>
                </w:rPr>
                <w:t>75</w:t>
              </w:r>
            </w:ins>
          </w:p>
        </w:tc>
        <w:tc>
          <w:tcPr>
            <w:tcW w:w="1659" w:type="dxa"/>
          </w:tcPr>
          <w:p w14:paraId="3DE0A65F" w14:textId="594EB228" w:rsidR="38A32F5D" w:rsidRDefault="38A32F5D" w:rsidP="38A32F5D">
            <w:pPr>
              <w:rPr>
                <w:ins w:id="635" w:author="Gastbenutzer" w:date="2023-10-28T18:47:00Z"/>
                <w:lang w:val="en-GB"/>
              </w:rPr>
            </w:pPr>
            <w:ins w:id="636" w:author="Gastbenutzer" w:date="2023-10-28T18:47:00Z">
              <w:r w:rsidRPr="38A32F5D">
                <w:rPr>
                  <w:lang w:val="en-GB"/>
                </w:rPr>
                <w:t>Train: 2025</w:t>
              </w:r>
            </w:ins>
          </w:p>
          <w:p w14:paraId="0544CE41" w14:textId="3FA8D397" w:rsidR="38A32F5D" w:rsidRDefault="38A32F5D" w:rsidP="38A32F5D">
            <w:pPr>
              <w:rPr>
                <w:lang w:val="en-GB"/>
              </w:rPr>
            </w:pPr>
            <w:ins w:id="637" w:author="Gastbenutzer" w:date="2023-10-28T18:47:00Z">
              <w:r w:rsidRPr="38A32F5D">
                <w:rPr>
                  <w:lang w:val="en-GB"/>
                </w:rPr>
                <w:t>Test:3430</w:t>
              </w:r>
            </w:ins>
          </w:p>
        </w:tc>
        <w:tc>
          <w:tcPr>
            <w:tcW w:w="1659" w:type="dxa"/>
          </w:tcPr>
          <w:p w14:paraId="302000C1" w14:textId="3CE821E4" w:rsidR="38A32F5D" w:rsidRDefault="38A32F5D" w:rsidP="38A32F5D">
            <w:pPr>
              <w:rPr>
                <w:lang w:val="en-GB"/>
              </w:rPr>
            </w:pPr>
          </w:p>
        </w:tc>
      </w:tr>
      <w:tr w:rsidR="38A32F5D" w:rsidRPr="009E0DC1" w14:paraId="28877996" w14:textId="77777777" w:rsidTr="38A32F5D">
        <w:trPr>
          <w:trHeight w:val="300"/>
          <w:ins w:id="638" w:author="Gastbenutzer" w:date="2023-10-28T18:47:00Z"/>
        </w:trPr>
        <w:tc>
          <w:tcPr>
            <w:tcW w:w="1659" w:type="dxa"/>
          </w:tcPr>
          <w:p w14:paraId="4C7CD80C" w14:textId="41CD4593" w:rsidR="38A32F5D" w:rsidRDefault="38A32F5D" w:rsidP="38A32F5D">
            <w:pPr>
              <w:rPr>
                <w:lang w:val="en-GB"/>
              </w:rPr>
            </w:pPr>
          </w:p>
        </w:tc>
        <w:tc>
          <w:tcPr>
            <w:tcW w:w="1659" w:type="dxa"/>
          </w:tcPr>
          <w:p w14:paraId="2801B95F" w14:textId="50C45A92" w:rsidR="38A32F5D" w:rsidRDefault="38A32F5D" w:rsidP="38A32F5D">
            <w:pPr>
              <w:rPr>
                <w:lang w:val="en-GB"/>
              </w:rPr>
            </w:pPr>
            <w:ins w:id="639" w:author="Gastbenutzer" w:date="2023-10-28T18:48:00Z">
              <w:r w:rsidRPr="38A32F5D">
                <w:rPr>
                  <w:lang w:val="en-GB"/>
                </w:rPr>
                <w:t>Random Forest Regressor</w:t>
              </w:r>
            </w:ins>
          </w:p>
        </w:tc>
        <w:tc>
          <w:tcPr>
            <w:tcW w:w="1659" w:type="dxa"/>
          </w:tcPr>
          <w:p w14:paraId="7D927086" w14:textId="3DB9C701" w:rsidR="38A32F5D" w:rsidRDefault="38A32F5D" w:rsidP="38A32F5D">
            <w:pPr>
              <w:rPr>
                <w:ins w:id="640" w:author="Gastbenutzer" w:date="2023-10-28T18:48:00Z"/>
                <w:lang w:val="en-GB"/>
              </w:rPr>
            </w:pPr>
            <w:ins w:id="641" w:author="Gastbenutzer" w:date="2023-10-28T18:48:00Z">
              <w:r w:rsidRPr="38A32F5D">
                <w:rPr>
                  <w:lang w:val="en-GB"/>
                </w:rPr>
                <w:t>Train: 0.99</w:t>
              </w:r>
            </w:ins>
          </w:p>
          <w:p w14:paraId="52261097" w14:textId="7B6A59E4" w:rsidR="38A32F5D" w:rsidRDefault="38A32F5D" w:rsidP="38A32F5D">
            <w:pPr>
              <w:rPr>
                <w:ins w:id="642" w:author="Gastbenutzer" w:date="2023-10-28T18:48:00Z"/>
                <w:lang w:val="en-GB"/>
              </w:rPr>
            </w:pPr>
            <w:ins w:id="643" w:author="Gastbenutzer" w:date="2023-10-28T18:48:00Z">
              <w:r w:rsidRPr="38A32F5D">
                <w:rPr>
                  <w:lang w:val="en-GB"/>
                </w:rPr>
                <w:t>Test: 0.78</w:t>
              </w:r>
            </w:ins>
          </w:p>
          <w:p w14:paraId="315E704A" w14:textId="73B90BE3" w:rsidR="38A32F5D" w:rsidRDefault="38A32F5D" w:rsidP="38A32F5D">
            <w:pPr>
              <w:rPr>
                <w:lang w:val="en-GB"/>
              </w:rPr>
            </w:pPr>
          </w:p>
        </w:tc>
        <w:tc>
          <w:tcPr>
            <w:tcW w:w="1659" w:type="dxa"/>
          </w:tcPr>
          <w:p w14:paraId="2D3C819C" w14:textId="2EB7B951" w:rsidR="38A32F5D" w:rsidRDefault="38A32F5D" w:rsidP="38A32F5D">
            <w:pPr>
              <w:rPr>
                <w:ins w:id="644" w:author="Gastbenutzer" w:date="2023-10-28T18:48:00Z"/>
                <w:lang w:val="en-GB"/>
              </w:rPr>
            </w:pPr>
            <w:ins w:id="645" w:author="Gastbenutzer" w:date="2023-10-28T18:48:00Z">
              <w:r w:rsidRPr="38A32F5D">
                <w:rPr>
                  <w:lang w:val="en-GB"/>
                </w:rPr>
                <w:t>Train: 1089</w:t>
              </w:r>
            </w:ins>
          </w:p>
          <w:p w14:paraId="0CE18F17" w14:textId="3F283C4C" w:rsidR="38A32F5D" w:rsidRDefault="38A32F5D" w:rsidP="38A32F5D">
            <w:pPr>
              <w:rPr>
                <w:ins w:id="646" w:author="Gastbenutzer" w:date="2023-10-28T18:48:00Z"/>
                <w:lang w:val="en-GB"/>
              </w:rPr>
            </w:pPr>
            <w:ins w:id="647" w:author="Gastbenutzer" w:date="2023-10-28T18:48:00Z">
              <w:r w:rsidRPr="38A32F5D">
                <w:rPr>
                  <w:lang w:val="en-GB"/>
                </w:rPr>
                <w:t>Test:3250</w:t>
              </w:r>
            </w:ins>
          </w:p>
          <w:p w14:paraId="69FD075B" w14:textId="13AED476" w:rsidR="38A32F5D" w:rsidRDefault="38A32F5D" w:rsidP="38A32F5D">
            <w:pPr>
              <w:rPr>
                <w:lang w:val="en-GB"/>
              </w:rPr>
            </w:pPr>
          </w:p>
        </w:tc>
        <w:tc>
          <w:tcPr>
            <w:tcW w:w="1659" w:type="dxa"/>
          </w:tcPr>
          <w:p w14:paraId="7184ED19" w14:textId="25FABC4E" w:rsidR="38A32F5D" w:rsidRDefault="38A32F5D" w:rsidP="38A32F5D">
            <w:pPr>
              <w:rPr>
                <w:lang w:val="en-GB"/>
              </w:rPr>
            </w:pPr>
            <w:ins w:id="648" w:author="Gastbenutzer" w:date="2023-10-28T18:53:00Z">
              <w:r w:rsidRPr="38A32F5D">
                <w:rPr>
                  <w:lang w:val="en-GB"/>
                </w:rPr>
                <w:t>Best R^2 on Test Data</w:t>
              </w:r>
            </w:ins>
          </w:p>
        </w:tc>
      </w:tr>
      <w:tr w:rsidR="38A32F5D" w14:paraId="5CC8AFE4" w14:textId="77777777" w:rsidTr="38A32F5D">
        <w:trPr>
          <w:trHeight w:val="300"/>
          <w:ins w:id="649" w:author="Gastbenutzer" w:date="2023-10-28T18:50:00Z"/>
        </w:trPr>
        <w:tc>
          <w:tcPr>
            <w:tcW w:w="1659" w:type="dxa"/>
          </w:tcPr>
          <w:p w14:paraId="5F80A5BA" w14:textId="07D951AE" w:rsidR="38A32F5D" w:rsidRDefault="38A32F5D" w:rsidP="38A32F5D">
            <w:pPr>
              <w:rPr>
                <w:lang w:val="en-GB"/>
              </w:rPr>
            </w:pPr>
          </w:p>
        </w:tc>
        <w:tc>
          <w:tcPr>
            <w:tcW w:w="1659" w:type="dxa"/>
          </w:tcPr>
          <w:p w14:paraId="45FE326F" w14:textId="617B9BF6" w:rsidR="38A32F5D" w:rsidRDefault="38A32F5D" w:rsidP="38A32F5D">
            <w:pPr>
              <w:rPr>
                <w:lang w:val="en-GB"/>
              </w:rPr>
            </w:pPr>
            <w:proofErr w:type="spellStart"/>
            <w:ins w:id="650" w:author="Gastbenutzer" w:date="2023-10-28T18:50:00Z">
              <w:r w:rsidRPr="38A32F5D">
                <w:rPr>
                  <w:lang w:val="en-GB"/>
                </w:rPr>
                <w:t>XG</w:t>
              </w:r>
            </w:ins>
            <w:ins w:id="651" w:author="Gastbenutzer" w:date="2023-10-28T18:51:00Z">
              <w:r w:rsidRPr="38A32F5D">
                <w:rPr>
                  <w:lang w:val="en-GB"/>
                </w:rPr>
                <w:t>Boost</w:t>
              </w:r>
            </w:ins>
            <w:proofErr w:type="spellEnd"/>
          </w:p>
        </w:tc>
        <w:tc>
          <w:tcPr>
            <w:tcW w:w="1659" w:type="dxa"/>
          </w:tcPr>
          <w:p w14:paraId="2B747F06" w14:textId="3D45993B" w:rsidR="38A32F5D" w:rsidRDefault="38A32F5D" w:rsidP="38A32F5D">
            <w:pPr>
              <w:rPr>
                <w:ins w:id="652" w:author="Gastbenutzer" w:date="2023-10-28T18:51:00Z"/>
                <w:lang w:val="en-GB"/>
              </w:rPr>
            </w:pPr>
            <w:ins w:id="653" w:author="Gastbenutzer" w:date="2023-10-28T18:51:00Z">
              <w:r w:rsidRPr="38A32F5D">
                <w:rPr>
                  <w:lang w:val="en-GB"/>
                </w:rPr>
                <w:t>Train: 0.99</w:t>
              </w:r>
            </w:ins>
          </w:p>
          <w:p w14:paraId="1289446D" w14:textId="3837E8FB" w:rsidR="38A32F5D" w:rsidRDefault="38A32F5D" w:rsidP="38A32F5D">
            <w:pPr>
              <w:rPr>
                <w:ins w:id="654" w:author="Gastbenutzer" w:date="2023-10-28T18:51:00Z"/>
                <w:lang w:val="en-GB"/>
              </w:rPr>
            </w:pPr>
            <w:ins w:id="655" w:author="Gastbenutzer" w:date="2023-10-28T18:51:00Z">
              <w:r w:rsidRPr="38A32F5D">
                <w:rPr>
                  <w:lang w:val="en-GB"/>
                </w:rPr>
                <w:t>Test: 0.</w:t>
              </w:r>
            </w:ins>
            <w:ins w:id="656" w:author="Gastbenutzer" w:date="2023-10-28T18:52:00Z">
              <w:r w:rsidRPr="38A32F5D">
                <w:rPr>
                  <w:lang w:val="en-GB"/>
                </w:rPr>
                <w:t>62</w:t>
              </w:r>
            </w:ins>
          </w:p>
          <w:p w14:paraId="19D787B6" w14:textId="09901E99" w:rsidR="38A32F5D" w:rsidRDefault="38A32F5D" w:rsidP="38A32F5D">
            <w:pPr>
              <w:rPr>
                <w:lang w:val="en-GB"/>
              </w:rPr>
            </w:pPr>
          </w:p>
        </w:tc>
        <w:tc>
          <w:tcPr>
            <w:tcW w:w="1659" w:type="dxa"/>
          </w:tcPr>
          <w:p w14:paraId="626652AC" w14:textId="60934D9B" w:rsidR="38A32F5D" w:rsidRDefault="38A32F5D" w:rsidP="38A32F5D">
            <w:pPr>
              <w:rPr>
                <w:ins w:id="657" w:author="Gastbenutzer" w:date="2023-10-28T18:52:00Z"/>
                <w:lang w:val="en-GB"/>
              </w:rPr>
            </w:pPr>
            <w:ins w:id="658" w:author="Gastbenutzer" w:date="2023-10-28T18:52:00Z">
              <w:r w:rsidRPr="38A32F5D">
                <w:rPr>
                  <w:lang w:val="en-GB"/>
                </w:rPr>
                <w:t>Train: 85</w:t>
              </w:r>
            </w:ins>
          </w:p>
          <w:p w14:paraId="1E9C4BF5" w14:textId="500C6D94" w:rsidR="38A32F5D" w:rsidRDefault="38A32F5D" w:rsidP="38A32F5D">
            <w:pPr>
              <w:rPr>
                <w:ins w:id="659" w:author="Gastbenutzer" w:date="2023-10-28T18:52:00Z"/>
                <w:lang w:val="en-GB"/>
              </w:rPr>
            </w:pPr>
            <w:ins w:id="660" w:author="Gastbenutzer" w:date="2023-10-28T18:52:00Z">
              <w:r w:rsidRPr="38A32F5D">
                <w:rPr>
                  <w:lang w:val="en-GB"/>
                </w:rPr>
                <w:t>Test:4241</w:t>
              </w:r>
            </w:ins>
          </w:p>
          <w:p w14:paraId="4CC62152" w14:textId="60DA4553" w:rsidR="38A32F5D" w:rsidRDefault="38A32F5D" w:rsidP="38A32F5D">
            <w:pPr>
              <w:rPr>
                <w:lang w:val="en-GB"/>
              </w:rPr>
            </w:pPr>
          </w:p>
        </w:tc>
        <w:tc>
          <w:tcPr>
            <w:tcW w:w="1659" w:type="dxa"/>
          </w:tcPr>
          <w:p w14:paraId="5D6B909E" w14:textId="6EEF8F30" w:rsidR="38A32F5D" w:rsidRDefault="38A32F5D" w:rsidP="38A32F5D">
            <w:pPr>
              <w:rPr>
                <w:lang w:val="en-GB"/>
              </w:rPr>
            </w:pPr>
            <w:ins w:id="661" w:author="Gastbenutzer" w:date="2023-10-28T18:52:00Z">
              <w:r w:rsidRPr="38A32F5D">
                <w:rPr>
                  <w:lang w:val="en-GB"/>
                </w:rPr>
                <w:t>Overfit on Train</w:t>
              </w:r>
            </w:ins>
            <w:ins w:id="662" w:author="Gastbenutzer" w:date="2023-10-28T20:45:00Z">
              <w:r w:rsidRPr="38A32F5D">
                <w:rPr>
                  <w:lang w:val="en-GB"/>
                </w:rPr>
                <w:t xml:space="preserve"> </w:t>
              </w:r>
            </w:ins>
            <w:ins w:id="663" w:author="Gastbenutzer" w:date="2023-10-28T18:52:00Z">
              <w:r w:rsidRPr="38A32F5D">
                <w:rPr>
                  <w:lang w:val="en-GB"/>
                </w:rPr>
                <w:t>da</w:t>
              </w:r>
            </w:ins>
            <w:ins w:id="664" w:author="Gastbenutzer" w:date="2023-10-28T18:53:00Z">
              <w:r w:rsidRPr="38A32F5D">
                <w:rPr>
                  <w:lang w:val="en-GB"/>
                </w:rPr>
                <w:t>ta</w:t>
              </w:r>
            </w:ins>
          </w:p>
        </w:tc>
      </w:tr>
      <w:tr w:rsidR="38A32F5D" w14:paraId="3DC6540E" w14:textId="77777777" w:rsidTr="38A32F5D">
        <w:trPr>
          <w:trHeight w:val="300"/>
          <w:ins w:id="665" w:author="Gastbenutzer" w:date="2023-10-28T18:53:00Z"/>
        </w:trPr>
        <w:tc>
          <w:tcPr>
            <w:tcW w:w="1659" w:type="dxa"/>
          </w:tcPr>
          <w:p w14:paraId="5EA6DA69" w14:textId="31EE9A26" w:rsidR="38A32F5D" w:rsidRDefault="38A32F5D" w:rsidP="38A32F5D">
            <w:pPr>
              <w:rPr>
                <w:lang w:val="en-GB"/>
              </w:rPr>
            </w:pPr>
            <w:ins w:id="666" w:author="Gastbenutzer" w:date="2023-10-28T18:53:00Z">
              <w:r w:rsidRPr="38A32F5D">
                <w:rPr>
                  <w:lang w:val="en-GB"/>
                </w:rPr>
                <w:t>New Model Zone</w:t>
              </w:r>
            </w:ins>
          </w:p>
        </w:tc>
        <w:tc>
          <w:tcPr>
            <w:tcW w:w="1659" w:type="dxa"/>
          </w:tcPr>
          <w:p w14:paraId="48E66D86" w14:textId="6B86A797" w:rsidR="38A32F5D" w:rsidRDefault="38A32F5D" w:rsidP="38A32F5D">
            <w:pPr>
              <w:rPr>
                <w:lang w:val="en-GB"/>
              </w:rPr>
            </w:pPr>
            <w:r w:rsidRPr="38A32F5D">
              <w:rPr>
                <w:lang w:val="en-GB"/>
              </w:rPr>
              <w:t>Multiple Linear Regression</w:t>
            </w:r>
          </w:p>
        </w:tc>
        <w:tc>
          <w:tcPr>
            <w:tcW w:w="1659" w:type="dxa"/>
          </w:tcPr>
          <w:p w14:paraId="3C05B76B" w14:textId="4DF63D60" w:rsidR="38A32F5D" w:rsidRDefault="38A32F5D" w:rsidP="38A32F5D">
            <w:pPr>
              <w:rPr>
                <w:lang w:val="en-GB"/>
              </w:rPr>
            </w:pPr>
            <w:r w:rsidRPr="38A32F5D">
              <w:rPr>
                <w:lang w:val="en-GB"/>
              </w:rPr>
              <w:t>Train: 0.9</w:t>
            </w:r>
            <w:ins w:id="667" w:author="Gastbenutzer" w:date="2023-10-28T18:58:00Z">
              <w:r w:rsidRPr="38A32F5D">
                <w:rPr>
                  <w:lang w:val="en-GB"/>
                </w:rPr>
                <w:t>9</w:t>
              </w:r>
            </w:ins>
            <w:del w:id="668" w:author="Gastbenutzer" w:date="2023-10-28T18:58:00Z">
              <w:r w:rsidRPr="38A32F5D" w:rsidDel="38A32F5D">
                <w:rPr>
                  <w:lang w:val="en-GB"/>
                </w:rPr>
                <w:delText>7</w:delText>
              </w:r>
            </w:del>
          </w:p>
          <w:p w14:paraId="16DCC1EB" w14:textId="20C7FB15" w:rsidR="38A32F5D" w:rsidRDefault="38A32F5D" w:rsidP="38A32F5D">
            <w:pPr>
              <w:rPr>
                <w:lang w:val="en-GB"/>
              </w:rPr>
            </w:pPr>
            <w:r w:rsidRPr="38A32F5D">
              <w:rPr>
                <w:lang w:val="en-GB"/>
              </w:rPr>
              <w:t>Test: 0.7</w:t>
            </w:r>
            <w:ins w:id="669" w:author="Gastbenutzer" w:date="2023-10-28T18:59:00Z">
              <w:r w:rsidRPr="38A32F5D">
                <w:rPr>
                  <w:lang w:val="en-GB"/>
                </w:rPr>
                <w:t>7</w:t>
              </w:r>
            </w:ins>
            <w:del w:id="670" w:author="Gastbenutzer" w:date="2023-10-28T18:59:00Z">
              <w:r w:rsidRPr="38A32F5D" w:rsidDel="38A32F5D">
                <w:rPr>
                  <w:lang w:val="en-GB"/>
                </w:rPr>
                <w:delText>5</w:delText>
              </w:r>
            </w:del>
          </w:p>
        </w:tc>
        <w:tc>
          <w:tcPr>
            <w:tcW w:w="1659" w:type="dxa"/>
          </w:tcPr>
          <w:p w14:paraId="2BA3FFD8" w14:textId="01736DFE" w:rsidR="38A32F5D" w:rsidRDefault="38A32F5D" w:rsidP="38A32F5D">
            <w:pPr>
              <w:rPr>
                <w:lang w:val="en-GB"/>
              </w:rPr>
            </w:pPr>
            <w:r w:rsidRPr="38A32F5D">
              <w:rPr>
                <w:lang w:val="en-GB"/>
              </w:rPr>
              <w:t xml:space="preserve">Train: </w:t>
            </w:r>
            <w:ins w:id="671" w:author="Gastbenutzer" w:date="2023-10-28T18:59:00Z">
              <w:r w:rsidRPr="38A32F5D">
                <w:rPr>
                  <w:lang w:val="en-GB"/>
                </w:rPr>
                <w:t>1299</w:t>
              </w:r>
            </w:ins>
            <w:del w:id="672" w:author="Gastbenutzer" w:date="2023-10-28T18:59:00Z">
              <w:r w:rsidRPr="38A32F5D" w:rsidDel="38A32F5D">
                <w:rPr>
                  <w:lang w:val="en-GB"/>
                </w:rPr>
                <w:delText>2025</w:delText>
              </w:r>
            </w:del>
          </w:p>
          <w:p w14:paraId="155F2A5C" w14:textId="3E632EC0" w:rsidR="38A32F5D" w:rsidRDefault="38A32F5D" w:rsidP="38A32F5D">
            <w:pPr>
              <w:rPr>
                <w:lang w:val="en-GB"/>
              </w:rPr>
            </w:pPr>
            <w:r w:rsidRPr="38A32F5D">
              <w:rPr>
                <w:lang w:val="en-GB"/>
              </w:rPr>
              <w:t>Test:</w:t>
            </w:r>
            <w:ins w:id="673" w:author="Gastbenutzer" w:date="2023-10-28T18:59:00Z">
              <w:r w:rsidRPr="38A32F5D">
                <w:rPr>
                  <w:lang w:val="en-GB"/>
                </w:rPr>
                <w:t>4542</w:t>
              </w:r>
            </w:ins>
            <w:del w:id="674" w:author="Gastbenutzer" w:date="2023-10-28T18:59:00Z">
              <w:r w:rsidRPr="38A32F5D" w:rsidDel="38A32F5D">
                <w:rPr>
                  <w:lang w:val="en-GB"/>
                </w:rPr>
                <w:delText>3430</w:delText>
              </w:r>
            </w:del>
          </w:p>
        </w:tc>
        <w:tc>
          <w:tcPr>
            <w:tcW w:w="1659" w:type="dxa"/>
          </w:tcPr>
          <w:p w14:paraId="38C32046" w14:textId="3CE821E4" w:rsidR="38A32F5D" w:rsidRDefault="38A32F5D" w:rsidP="38A32F5D">
            <w:pPr>
              <w:rPr>
                <w:lang w:val="en-GB"/>
              </w:rPr>
            </w:pPr>
          </w:p>
        </w:tc>
      </w:tr>
      <w:tr w:rsidR="38A32F5D" w:rsidRPr="009E0DC1" w14:paraId="3A8FF7E0" w14:textId="77777777" w:rsidTr="38A32F5D">
        <w:trPr>
          <w:trHeight w:val="300"/>
          <w:ins w:id="675" w:author="Gastbenutzer" w:date="2023-10-28T19:07:00Z"/>
        </w:trPr>
        <w:tc>
          <w:tcPr>
            <w:tcW w:w="1659" w:type="dxa"/>
          </w:tcPr>
          <w:p w14:paraId="47A0A000" w14:textId="30C03FAC" w:rsidR="38A32F5D" w:rsidRDefault="38A32F5D" w:rsidP="38A32F5D">
            <w:pPr>
              <w:rPr>
                <w:lang w:val="en-GB"/>
              </w:rPr>
            </w:pPr>
          </w:p>
        </w:tc>
        <w:tc>
          <w:tcPr>
            <w:tcW w:w="1659" w:type="dxa"/>
          </w:tcPr>
          <w:p w14:paraId="5CEA7626" w14:textId="50C45A92" w:rsidR="38A32F5D" w:rsidRDefault="38A32F5D" w:rsidP="38A32F5D">
            <w:pPr>
              <w:rPr>
                <w:lang w:val="en-GB"/>
              </w:rPr>
            </w:pPr>
            <w:r w:rsidRPr="38A32F5D">
              <w:rPr>
                <w:lang w:val="en-GB"/>
              </w:rPr>
              <w:t>Random Forest Regressor</w:t>
            </w:r>
          </w:p>
        </w:tc>
        <w:tc>
          <w:tcPr>
            <w:tcW w:w="1659" w:type="dxa"/>
          </w:tcPr>
          <w:p w14:paraId="6DBC8015" w14:textId="3DB9C701" w:rsidR="38A32F5D" w:rsidRDefault="38A32F5D" w:rsidP="38A32F5D">
            <w:pPr>
              <w:rPr>
                <w:lang w:val="en-GB"/>
              </w:rPr>
            </w:pPr>
            <w:r w:rsidRPr="38A32F5D">
              <w:rPr>
                <w:lang w:val="en-GB"/>
              </w:rPr>
              <w:t>Train: 0.99</w:t>
            </w:r>
          </w:p>
          <w:p w14:paraId="5898E843" w14:textId="2A3BB325" w:rsidR="38A32F5D" w:rsidRDefault="38A32F5D" w:rsidP="38A32F5D">
            <w:pPr>
              <w:rPr>
                <w:lang w:val="en-GB"/>
              </w:rPr>
            </w:pPr>
            <w:r w:rsidRPr="38A32F5D">
              <w:rPr>
                <w:lang w:val="en-GB"/>
              </w:rPr>
              <w:t xml:space="preserve">Test: </w:t>
            </w:r>
            <w:ins w:id="676" w:author="Gastbenutzer" w:date="2023-10-28T19:07:00Z">
              <w:r w:rsidRPr="38A32F5D">
                <w:rPr>
                  <w:lang w:val="en-GB"/>
                </w:rPr>
                <w:t>-7</w:t>
              </w:r>
            </w:ins>
            <w:del w:id="677" w:author="Gastbenutzer" w:date="2023-10-28T19:07:00Z">
              <w:r w:rsidRPr="38A32F5D" w:rsidDel="38A32F5D">
                <w:rPr>
                  <w:lang w:val="en-GB"/>
                </w:rPr>
                <w:delText>0.78</w:delText>
              </w:r>
            </w:del>
          </w:p>
          <w:p w14:paraId="6AD9B1B9" w14:textId="73B90BE3" w:rsidR="38A32F5D" w:rsidRDefault="38A32F5D" w:rsidP="38A32F5D">
            <w:pPr>
              <w:rPr>
                <w:lang w:val="en-GB"/>
              </w:rPr>
            </w:pPr>
          </w:p>
        </w:tc>
        <w:tc>
          <w:tcPr>
            <w:tcW w:w="1659" w:type="dxa"/>
          </w:tcPr>
          <w:p w14:paraId="49486F33" w14:textId="3C005528" w:rsidR="38A32F5D" w:rsidRDefault="38A32F5D" w:rsidP="38A32F5D">
            <w:pPr>
              <w:rPr>
                <w:lang w:val="en-GB"/>
              </w:rPr>
            </w:pPr>
            <w:r w:rsidRPr="38A32F5D">
              <w:rPr>
                <w:lang w:val="en-GB"/>
              </w:rPr>
              <w:t xml:space="preserve">Train: </w:t>
            </w:r>
            <w:ins w:id="678" w:author="Gastbenutzer" w:date="2023-10-28T19:07:00Z">
              <w:r w:rsidRPr="38A32F5D">
                <w:rPr>
                  <w:lang w:val="en-GB"/>
                </w:rPr>
                <w:t>611</w:t>
              </w:r>
            </w:ins>
            <w:del w:id="679" w:author="Gastbenutzer" w:date="2023-10-28T19:07:00Z">
              <w:r w:rsidRPr="38A32F5D" w:rsidDel="38A32F5D">
                <w:rPr>
                  <w:lang w:val="en-GB"/>
                </w:rPr>
                <w:delText>1089</w:delText>
              </w:r>
            </w:del>
          </w:p>
          <w:p w14:paraId="0953E996" w14:textId="09F605D2" w:rsidR="38A32F5D" w:rsidRDefault="38A32F5D" w:rsidP="38A32F5D">
            <w:pPr>
              <w:rPr>
                <w:lang w:val="en-GB"/>
              </w:rPr>
            </w:pPr>
            <w:r w:rsidRPr="38A32F5D">
              <w:rPr>
                <w:lang w:val="en-GB"/>
              </w:rPr>
              <w:t>Test:</w:t>
            </w:r>
            <w:ins w:id="680" w:author="Gastbenutzer" w:date="2023-10-28T19:07:00Z">
              <w:r w:rsidRPr="38A32F5D">
                <w:rPr>
                  <w:lang w:val="en-GB"/>
                </w:rPr>
                <w:t>27285</w:t>
              </w:r>
            </w:ins>
            <w:del w:id="681" w:author="Gastbenutzer" w:date="2023-10-28T19:07:00Z">
              <w:r w:rsidRPr="38A32F5D" w:rsidDel="38A32F5D">
                <w:rPr>
                  <w:lang w:val="en-GB"/>
                </w:rPr>
                <w:delText>3250</w:delText>
              </w:r>
            </w:del>
          </w:p>
          <w:p w14:paraId="4178B189" w14:textId="13AED476" w:rsidR="38A32F5D" w:rsidRDefault="38A32F5D" w:rsidP="38A32F5D">
            <w:pPr>
              <w:rPr>
                <w:lang w:val="en-GB"/>
              </w:rPr>
            </w:pPr>
          </w:p>
        </w:tc>
        <w:tc>
          <w:tcPr>
            <w:tcW w:w="1659" w:type="dxa"/>
          </w:tcPr>
          <w:p w14:paraId="68836ADD" w14:textId="5FCE82D7" w:rsidR="38A32F5D" w:rsidRDefault="38A32F5D">
            <w:pPr>
              <w:spacing w:after="200" w:line="264" w:lineRule="auto"/>
              <w:rPr>
                <w:lang w:val="en-GB"/>
              </w:rPr>
              <w:pPrChange w:id="682" w:author="Gastbenutzer" w:date="2023-10-28T19:07:00Z">
                <w:pPr/>
              </w:pPrChange>
            </w:pPr>
            <w:del w:id="683" w:author="Gastbenutzer" w:date="2023-10-28T19:07:00Z">
              <w:r w:rsidRPr="38A32F5D" w:rsidDel="38A32F5D">
                <w:rPr>
                  <w:lang w:val="en-GB"/>
                </w:rPr>
                <w:delText>Best R^2 on Test Data</w:delText>
              </w:r>
            </w:del>
            <w:ins w:id="684" w:author="Gastbenutzer" w:date="2023-10-28T19:07:00Z">
              <w:r w:rsidRPr="38A32F5D">
                <w:rPr>
                  <w:lang w:val="en-GB"/>
                </w:rPr>
                <w:t xml:space="preserve">Model </w:t>
              </w:r>
            </w:ins>
            <w:ins w:id="685" w:author="Gastbenutzer" w:date="2023-10-28T19:08:00Z">
              <w:r w:rsidRPr="38A32F5D">
                <w:rPr>
                  <w:lang w:val="en-GB"/>
                </w:rPr>
                <w:t>does</w:t>
              </w:r>
            </w:ins>
            <w:ins w:id="686" w:author="Gastbenutzer" w:date="2023-10-28T20:46:00Z">
              <w:r w:rsidRPr="38A32F5D">
                <w:rPr>
                  <w:lang w:val="en-GB"/>
                </w:rPr>
                <w:t xml:space="preserve"> not </w:t>
              </w:r>
            </w:ins>
            <w:ins w:id="687" w:author="Gastbenutzer" w:date="2023-10-28T19:08:00Z">
              <w:r w:rsidRPr="38A32F5D">
                <w:rPr>
                  <w:lang w:val="en-GB"/>
                </w:rPr>
                <w:t>fit for the data</w:t>
              </w:r>
            </w:ins>
          </w:p>
        </w:tc>
      </w:tr>
      <w:tr w:rsidR="38A32F5D" w14:paraId="23B3ED8A" w14:textId="77777777" w:rsidTr="38A32F5D">
        <w:trPr>
          <w:trHeight w:val="300"/>
          <w:ins w:id="688" w:author="Gastbenutzer" w:date="2023-10-28T19:07:00Z"/>
        </w:trPr>
        <w:tc>
          <w:tcPr>
            <w:tcW w:w="1659" w:type="dxa"/>
          </w:tcPr>
          <w:p w14:paraId="1414B1A2" w14:textId="34AD67D8" w:rsidR="38A32F5D" w:rsidRDefault="38A32F5D" w:rsidP="38A32F5D">
            <w:pPr>
              <w:rPr>
                <w:lang w:val="en-GB"/>
              </w:rPr>
            </w:pPr>
          </w:p>
        </w:tc>
        <w:tc>
          <w:tcPr>
            <w:tcW w:w="1659" w:type="dxa"/>
          </w:tcPr>
          <w:p w14:paraId="286B16BF" w14:textId="617B9BF6" w:rsidR="38A32F5D" w:rsidRDefault="38A32F5D" w:rsidP="38A32F5D">
            <w:pPr>
              <w:rPr>
                <w:lang w:val="en-GB"/>
              </w:rPr>
            </w:pPr>
            <w:proofErr w:type="spellStart"/>
            <w:r w:rsidRPr="38A32F5D">
              <w:rPr>
                <w:lang w:val="en-GB"/>
              </w:rPr>
              <w:t>XGBoost</w:t>
            </w:r>
            <w:proofErr w:type="spellEnd"/>
          </w:p>
        </w:tc>
        <w:tc>
          <w:tcPr>
            <w:tcW w:w="1659" w:type="dxa"/>
          </w:tcPr>
          <w:p w14:paraId="11C4A40A" w14:textId="3D45993B" w:rsidR="38A32F5D" w:rsidRDefault="38A32F5D" w:rsidP="38A32F5D">
            <w:pPr>
              <w:rPr>
                <w:lang w:val="en-GB"/>
              </w:rPr>
            </w:pPr>
            <w:r w:rsidRPr="38A32F5D">
              <w:rPr>
                <w:lang w:val="en-GB"/>
              </w:rPr>
              <w:t>Train: 0.99</w:t>
            </w:r>
          </w:p>
          <w:p w14:paraId="3EFF796F" w14:textId="7910278E" w:rsidR="38A32F5D" w:rsidRDefault="38A32F5D" w:rsidP="38A32F5D">
            <w:pPr>
              <w:rPr>
                <w:lang w:val="en-GB"/>
              </w:rPr>
            </w:pPr>
            <w:r w:rsidRPr="38A32F5D">
              <w:rPr>
                <w:lang w:val="en-GB"/>
              </w:rPr>
              <w:t xml:space="preserve">Test: </w:t>
            </w:r>
            <w:ins w:id="689" w:author="Gastbenutzer" w:date="2023-10-28T19:08:00Z">
              <w:r w:rsidRPr="38A32F5D">
                <w:rPr>
                  <w:lang w:val="en-GB"/>
                </w:rPr>
                <w:t>-6</w:t>
              </w:r>
            </w:ins>
            <w:del w:id="690" w:author="Gastbenutzer" w:date="2023-10-28T19:08:00Z">
              <w:r w:rsidRPr="38A32F5D" w:rsidDel="38A32F5D">
                <w:rPr>
                  <w:lang w:val="en-GB"/>
                </w:rPr>
                <w:delText>0.62</w:delText>
              </w:r>
            </w:del>
          </w:p>
          <w:p w14:paraId="208D48ED" w14:textId="09901E99" w:rsidR="38A32F5D" w:rsidRDefault="38A32F5D" w:rsidP="38A32F5D">
            <w:pPr>
              <w:rPr>
                <w:lang w:val="en-GB"/>
              </w:rPr>
            </w:pPr>
          </w:p>
        </w:tc>
        <w:tc>
          <w:tcPr>
            <w:tcW w:w="1659" w:type="dxa"/>
          </w:tcPr>
          <w:p w14:paraId="45A3FCD2" w14:textId="418EDF1E" w:rsidR="38A32F5D" w:rsidRDefault="38A32F5D" w:rsidP="38A32F5D">
            <w:pPr>
              <w:rPr>
                <w:lang w:val="en-GB"/>
              </w:rPr>
            </w:pPr>
            <w:r w:rsidRPr="38A32F5D">
              <w:rPr>
                <w:lang w:val="en-GB"/>
              </w:rPr>
              <w:t xml:space="preserve">Train: </w:t>
            </w:r>
            <w:ins w:id="691" w:author="Gastbenutzer" w:date="2023-10-28T19:08:00Z">
              <w:r w:rsidRPr="38A32F5D">
                <w:rPr>
                  <w:lang w:val="en-GB"/>
                </w:rPr>
                <w:t>75</w:t>
              </w:r>
            </w:ins>
            <w:del w:id="692" w:author="Gastbenutzer" w:date="2023-10-28T19:08:00Z">
              <w:r w:rsidRPr="38A32F5D" w:rsidDel="38A32F5D">
                <w:rPr>
                  <w:lang w:val="en-GB"/>
                </w:rPr>
                <w:delText>85</w:delText>
              </w:r>
            </w:del>
          </w:p>
          <w:p w14:paraId="7E091084" w14:textId="19E8BB02" w:rsidR="38A32F5D" w:rsidRDefault="38A32F5D" w:rsidP="38A32F5D">
            <w:pPr>
              <w:rPr>
                <w:lang w:val="en-GB"/>
              </w:rPr>
            </w:pPr>
            <w:r w:rsidRPr="38A32F5D">
              <w:rPr>
                <w:lang w:val="en-GB"/>
              </w:rPr>
              <w:t>Test:</w:t>
            </w:r>
            <w:ins w:id="693" w:author="Gastbenutzer" w:date="2023-10-28T19:08:00Z">
              <w:r w:rsidRPr="38A32F5D">
                <w:rPr>
                  <w:lang w:val="en-GB"/>
                </w:rPr>
                <w:t>25330</w:t>
              </w:r>
            </w:ins>
            <w:del w:id="694" w:author="Gastbenutzer" w:date="2023-10-28T19:08:00Z">
              <w:r w:rsidRPr="38A32F5D" w:rsidDel="38A32F5D">
                <w:rPr>
                  <w:lang w:val="en-GB"/>
                </w:rPr>
                <w:delText>4241</w:delText>
              </w:r>
            </w:del>
          </w:p>
          <w:p w14:paraId="4DBDA847" w14:textId="60DA4553" w:rsidR="38A32F5D" w:rsidRDefault="38A32F5D" w:rsidP="38A32F5D">
            <w:pPr>
              <w:rPr>
                <w:lang w:val="en-GB"/>
              </w:rPr>
            </w:pPr>
          </w:p>
        </w:tc>
        <w:tc>
          <w:tcPr>
            <w:tcW w:w="1659" w:type="dxa"/>
          </w:tcPr>
          <w:p w14:paraId="79552930" w14:textId="36B82DAB" w:rsidR="38A32F5D" w:rsidRDefault="38A32F5D" w:rsidP="38A32F5D">
            <w:pPr>
              <w:rPr>
                <w:lang w:val="en-GB"/>
              </w:rPr>
            </w:pPr>
            <w:r w:rsidRPr="38A32F5D">
              <w:rPr>
                <w:lang w:val="en-GB"/>
              </w:rPr>
              <w:t>Overfit on Train</w:t>
            </w:r>
            <w:ins w:id="695" w:author="Gastbenutzer" w:date="2023-10-28T20:46:00Z">
              <w:r w:rsidRPr="38A32F5D">
                <w:rPr>
                  <w:lang w:val="en-GB"/>
                </w:rPr>
                <w:t xml:space="preserve"> </w:t>
              </w:r>
            </w:ins>
            <w:r w:rsidRPr="38A32F5D">
              <w:rPr>
                <w:lang w:val="en-GB"/>
              </w:rPr>
              <w:t>data</w:t>
            </w:r>
            <w:del w:id="696" w:author="Gastbenutzer" w:date="2023-10-28T20:46:00Z">
              <w:r w:rsidRPr="38A32F5D" w:rsidDel="38A32F5D">
                <w:rPr>
                  <w:lang w:val="en-GB"/>
                </w:rPr>
                <w:delText>.</w:delText>
              </w:r>
            </w:del>
            <w:r w:rsidRPr="38A32F5D">
              <w:rPr>
                <w:lang w:val="en-GB"/>
              </w:rPr>
              <w:t xml:space="preserve"> </w:t>
            </w:r>
          </w:p>
        </w:tc>
      </w:tr>
    </w:tbl>
    <w:p w14:paraId="37B087CB" w14:textId="381EC66D" w:rsidR="07100B5D" w:rsidRDefault="07100B5D" w:rsidP="00EB7DD6">
      <w:pPr>
        <w:rPr>
          <w:ins w:id="697" w:author="Gastbenutzer" w:date="2023-10-28T19:11:00Z"/>
          <w:lang w:val="en-GB"/>
        </w:rPr>
      </w:pPr>
    </w:p>
    <w:p w14:paraId="25968EC2" w14:textId="6C261CE4" w:rsidR="38A32F5D" w:rsidRDefault="14A50584">
      <w:pPr>
        <w:pStyle w:val="Heading3"/>
        <w:rPr>
          <w:ins w:id="698" w:author="Gastbenutzer" w:date="2023-10-29T15:26:00Z"/>
          <w:lang w:val="en-GB"/>
        </w:rPr>
        <w:pPrChange w:id="699" w:author="Jonathan Leipold - BDAE Gruppe" w:date="2023-10-31T11:07:00Z">
          <w:pPr/>
        </w:pPrChange>
      </w:pPr>
      <w:bookmarkStart w:id="700" w:name="_Toc149860686"/>
      <w:ins w:id="701" w:author="Gastbenutzer" w:date="2023-10-28T19:11:00Z">
        <w:r w:rsidRPr="14A50584">
          <w:rPr>
            <w:lang w:val="en-GB"/>
          </w:rPr>
          <w:t>SA</w:t>
        </w:r>
        <w:commentRangeStart w:id="702"/>
        <w:r w:rsidRPr="14A50584">
          <w:rPr>
            <w:lang w:val="en-GB"/>
          </w:rPr>
          <w:t>RIMA</w:t>
        </w:r>
      </w:ins>
      <w:commentRangeEnd w:id="702"/>
      <w:r w:rsidR="38A32F5D">
        <w:commentReference w:id="702"/>
      </w:r>
      <w:bookmarkEnd w:id="700"/>
    </w:p>
    <w:p w14:paraId="150C6110" w14:textId="42283F81" w:rsidR="14A50584" w:rsidRDefault="14A50584" w:rsidP="00D02C60">
      <w:pPr>
        <w:rPr>
          <w:ins w:id="703" w:author="Gastbenutzer" w:date="2023-10-28T19:11:00Z"/>
          <w:lang w:val="en-GB"/>
        </w:rPr>
      </w:pPr>
      <w:ins w:id="704" w:author="Gastbenutzer" w:date="2023-10-29T15:30:00Z">
        <w:r w:rsidRPr="14A50584">
          <w:rPr>
            <w:lang w:val="en-GB"/>
          </w:rPr>
          <w:t>The Seasonal Autoregressive Integrated Moving Average (SARIMA) method is employed to forecast premium trends.</w:t>
        </w:r>
      </w:ins>
      <w:ins w:id="705" w:author="Gastbenutzer" w:date="2023-10-29T15:32:00Z">
        <w:r w:rsidRPr="14A50584">
          <w:rPr>
            <w:lang w:val="en-GB"/>
          </w:rPr>
          <w:t xml:space="preserve"> The model was built using log transformation and autocorrelation plots and optimized using parameter optimization.</w:t>
        </w:r>
      </w:ins>
    </w:p>
    <w:p w14:paraId="7477151D" w14:textId="4F226104" w:rsidR="38A32F5D" w:rsidRDefault="38A32F5D" w:rsidP="009C63C0">
      <w:pPr>
        <w:jc w:val="left"/>
        <w:rPr>
          <w:lang w:val="en-GB"/>
        </w:rPr>
      </w:pPr>
    </w:p>
    <w:p w14:paraId="72C8A408" w14:textId="601405BD" w:rsidR="07100B5D" w:rsidRDefault="07100B5D" w:rsidP="00D02C60">
      <w:pPr>
        <w:rPr>
          <w:ins w:id="706" w:author="Gastbenutzer" w:date="2023-10-28T19:14:00Z"/>
          <w:lang w:val="en-GB"/>
        </w:rPr>
      </w:pPr>
      <w:ins w:id="707" w:author="Gastbenutzer" w:date="2023-10-28T19:11:00Z">
        <w:r>
          <w:rPr>
            <w:noProof/>
          </w:rPr>
          <w:drawing>
            <wp:inline distT="0" distB="0" distL="0" distR="0" wp14:anchorId="6BC27DA2" wp14:editId="47DC8999">
              <wp:extent cx="4572000" cy="1857375"/>
              <wp:effectExtent l="0" t="0" r="0" b="0"/>
              <wp:docPr id="519648263" name="Grafik 51964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ins>
    </w:p>
    <w:p w14:paraId="65D7AFFF" w14:textId="78DD2E9B" w:rsidR="38A32F5D" w:rsidRDefault="38A32F5D" w:rsidP="00D02C60">
      <w:pPr>
        <w:rPr>
          <w:ins w:id="708" w:author="Gastbenutzer" w:date="2023-10-28T19:11:00Z"/>
        </w:rPr>
      </w:pPr>
      <w:ins w:id="709" w:author="Gastbenutzer" w:date="2023-10-28T19:14:00Z">
        <w:r>
          <w:rPr>
            <w:noProof/>
          </w:rPr>
          <w:lastRenderedPageBreak/>
          <w:drawing>
            <wp:inline distT="0" distB="0" distL="0" distR="0" wp14:anchorId="3E2BF193" wp14:editId="764ECB5C">
              <wp:extent cx="4572000" cy="2552700"/>
              <wp:effectExtent l="0" t="0" r="0" b="0"/>
              <wp:docPr id="1641251330" name="Grafik 164125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ins>
    </w:p>
    <w:p w14:paraId="775193EB" w14:textId="0BFA7D71" w:rsidR="38A32F5D" w:rsidRDefault="38A32F5D" w:rsidP="00D02C60">
      <w:pPr>
        <w:rPr>
          <w:ins w:id="710" w:author="Gastbenutzer" w:date="2023-10-28T19:14:00Z"/>
        </w:rPr>
      </w:pPr>
      <w:ins w:id="711" w:author="Gastbenutzer" w:date="2023-10-28T19:13:00Z">
        <w:r>
          <w:rPr>
            <w:noProof/>
          </w:rPr>
          <w:drawing>
            <wp:inline distT="0" distB="0" distL="0" distR="0" wp14:anchorId="1240C3A0" wp14:editId="2332F548">
              <wp:extent cx="3657600" cy="3474720"/>
              <wp:effectExtent l="0" t="0" r="0" b="0"/>
              <wp:docPr id="1547005294" name="Grafik 154700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3474720"/>
                      </a:xfrm>
                      <a:prstGeom prst="rect">
                        <a:avLst/>
                      </a:prstGeom>
                    </pic:spPr>
                  </pic:pic>
                </a:graphicData>
              </a:graphic>
            </wp:inline>
          </w:drawing>
        </w:r>
      </w:ins>
    </w:p>
    <w:p w14:paraId="4C6DAA6C" w14:textId="2C47EDEC" w:rsidR="38A32F5D" w:rsidRPr="006F5D4E" w:rsidRDefault="14A50584">
      <w:pPr>
        <w:pStyle w:val="Heading3"/>
        <w:rPr>
          <w:ins w:id="712" w:author="Gastbenutzer" w:date="2023-10-28T19:15:00Z"/>
          <w:lang w:val="en-GB"/>
          <w:rPrChange w:id="713" w:author="Jonathan Leipold - BDAE Gruppe" w:date="2023-10-29T08:51:00Z">
            <w:rPr>
              <w:ins w:id="714" w:author="Gastbenutzer" w:date="2023-10-28T19:15:00Z"/>
            </w:rPr>
          </w:rPrChange>
        </w:rPr>
        <w:pPrChange w:id="715" w:author="Jonathan Leipold - BDAE Gruppe" w:date="2023-10-31T11:07:00Z">
          <w:pPr/>
        </w:pPrChange>
      </w:pPr>
      <w:bookmarkStart w:id="716" w:name="_Toc149860687"/>
      <w:ins w:id="717" w:author="Gastbenutzer" w:date="2023-10-28T20:49:00Z">
        <w:r w:rsidRPr="14A50584">
          <w:rPr>
            <w:lang w:val="en-GB"/>
            <w:rPrChange w:id="718" w:author="Jonathan Leipold - BDAE Gruppe" w:date="2023-10-29T08:51:00Z">
              <w:rPr/>
            </w:rPrChange>
          </w:rPr>
          <w:t>C</w:t>
        </w:r>
      </w:ins>
      <w:ins w:id="719" w:author="Gastbenutzer" w:date="2023-10-28T19:15:00Z">
        <w:r w:rsidRPr="14A50584">
          <w:rPr>
            <w:lang w:val="en-GB"/>
            <w:rPrChange w:id="720" w:author="Jonathan Leipold - BDAE Gruppe" w:date="2023-10-29T08:51:00Z">
              <w:rPr/>
            </w:rPrChange>
          </w:rPr>
          <w:t>onclusion</w:t>
        </w:r>
        <w:bookmarkEnd w:id="716"/>
      </w:ins>
    </w:p>
    <w:p w14:paraId="61F2A5A4" w14:textId="2CD9B548" w:rsidR="14A50584" w:rsidRDefault="14A50584" w:rsidP="00D02C60">
      <w:pPr>
        <w:rPr>
          <w:ins w:id="721" w:author="Gastbenutzer" w:date="2023-10-29T15:34:00Z"/>
          <w:b/>
          <w:bCs/>
          <w:lang w:val="en-GB"/>
        </w:rPr>
      </w:pPr>
      <w:ins w:id="722" w:author="Gastbenutzer" w:date="2023-10-29T15:34:00Z">
        <w:r w:rsidRPr="14A50584">
          <w:rPr>
            <w:b/>
            <w:bCs/>
            <w:lang w:val="en-GB"/>
          </w:rPr>
          <w:t>Old Model Zone:</w:t>
        </w:r>
      </w:ins>
    </w:p>
    <w:p w14:paraId="333C97F1" w14:textId="3D736AEA" w:rsidR="14A50584" w:rsidRDefault="14A50584" w:rsidP="00D02C60">
      <w:pPr>
        <w:rPr>
          <w:ins w:id="723" w:author="Gastbenutzer" w:date="2023-10-29T15:34:00Z"/>
          <w:lang w:val="en-GB"/>
        </w:rPr>
      </w:pPr>
      <w:ins w:id="724" w:author="Gastbenutzer" w:date="2023-10-29T15:34:00Z">
        <w:r w:rsidRPr="14A50584">
          <w:rPr>
            <w:lang w:val="en-GB"/>
          </w:rPr>
          <w:t>In the analysis of the Old Model Zone, it was observed that the Random Forest model outperformed the other models. This conclusion is based on the evaluation metrics R^2 (coefficient of determination) and RMSE (Root Mean Square Error). The R^2 value indicates that the Random Forest model explains a significant portion of the variance in the data, making it a robust choice for prediction in this zone. The RMSE, which quantifies the average prediction error, was also lower for the Random Forest model, further demonstrating its accuracy.</w:t>
        </w:r>
      </w:ins>
    </w:p>
    <w:p w14:paraId="3B5E26BC" w14:textId="6CA0825D" w:rsidR="14A50584" w:rsidRDefault="14A50584" w:rsidP="00D02C60">
      <w:pPr>
        <w:rPr>
          <w:ins w:id="725" w:author="Gastbenutzer" w:date="2023-10-29T15:34:00Z"/>
          <w:b/>
          <w:bCs/>
          <w:lang w:val="en-GB"/>
        </w:rPr>
      </w:pPr>
      <w:ins w:id="726" w:author="Gastbenutzer" w:date="2023-10-29T15:34:00Z">
        <w:r w:rsidRPr="14A50584">
          <w:rPr>
            <w:b/>
            <w:bCs/>
            <w:lang w:val="en-GB"/>
          </w:rPr>
          <w:t>New Model Zone:</w:t>
        </w:r>
      </w:ins>
    </w:p>
    <w:p w14:paraId="52E11981" w14:textId="1E1341E9" w:rsidR="14A50584" w:rsidRDefault="14A50584" w:rsidP="00D02C60">
      <w:pPr>
        <w:rPr>
          <w:ins w:id="727" w:author="Gastbenutzer" w:date="2023-10-29T15:34:00Z"/>
          <w:lang w:val="en-GB"/>
        </w:rPr>
      </w:pPr>
      <w:ins w:id="728" w:author="Gastbenutzer" w:date="2023-10-29T15:34:00Z">
        <w:r w:rsidRPr="14A50584">
          <w:rPr>
            <w:lang w:val="en-GB"/>
          </w:rPr>
          <w:t xml:space="preserve">In contrast, for the New Model Zone, only the Multiple Linear Regression model was deemed suitable for the task. The R^2 value for this model, while not as high as in the Old Model Zone, </w:t>
        </w:r>
        <w:r w:rsidRPr="14A50584">
          <w:rPr>
            <w:lang w:val="en-GB"/>
          </w:rPr>
          <w:lastRenderedPageBreak/>
          <w:t xml:space="preserve">indicates a reasonable level of explained variance. However, it's crucial to note that the SARIMA model, even with parameter optimization, did not yield results on par with the Machine Learning (ML) models. The SARIMA model's limitations may stem from the inhomogeneity of the data in this zone, which makes time series </w:t>
        </w:r>
        <w:proofErr w:type="spellStart"/>
        <w:r w:rsidRPr="14A50584">
          <w:rPr>
            <w:lang w:val="en-GB"/>
          </w:rPr>
          <w:t>modeling</w:t>
        </w:r>
        <w:proofErr w:type="spellEnd"/>
        <w:r w:rsidRPr="14A50584">
          <w:rPr>
            <w:lang w:val="en-GB"/>
          </w:rPr>
          <w:t xml:space="preserve"> less effective. The higher RMSE for SARIMA suggests that it struggled to capture the underlying patterns in this </w:t>
        </w:r>
        <w:proofErr w:type="gramStart"/>
        <w:r w:rsidRPr="14A50584">
          <w:rPr>
            <w:lang w:val="en-GB"/>
          </w:rPr>
          <w:t>particular zone's</w:t>
        </w:r>
        <w:proofErr w:type="gramEnd"/>
        <w:r w:rsidRPr="14A50584">
          <w:rPr>
            <w:lang w:val="en-GB"/>
          </w:rPr>
          <w:t xml:space="preserve"> data.</w:t>
        </w:r>
      </w:ins>
    </w:p>
    <w:p w14:paraId="062378C4" w14:textId="4F466482" w:rsidR="14A50584" w:rsidRDefault="14A50584">
      <w:pPr>
        <w:pStyle w:val="Heading3"/>
        <w:rPr>
          <w:ins w:id="729" w:author="Gastbenutzer" w:date="2023-10-29T15:34:00Z"/>
          <w:lang w:val="en-GB"/>
        </w:rPr>
        <w:pPrChange w:id="730" w:author="Jonathan Leipold - BDAE Gruppe" w:date="2023-10-31T11:06:00Z">
          <w:pPr/>
        </w:pPrChange>
      </w:pPr>
      <w:bookmarkStart w:id="731" w:name="_Toc149860688"/>
      <w:ins w:id="732" w:author="Gastbenutzer" w:date="2023-10-29T15:34:00Z">
        <w:r w:rsidRPr="14A50584">
          <w:rPr>
            <w:lang w:val="en-GB"/>
          </w:rPr>
          <w:t>Considerations:</w:t>
        </w:r>
        <w:bookmarkEnd w:id="731"/>
      </w:ins>
    </w:p>
    <w:p w14:paraId="28C4BF4E" w14:textId="7D08DFB4" w:rsidR="14A50584" w:rsidRDefault="14A50584" w:rsidP="00D02C60">
      <w:pPr>
        <w:rPr>
          <w:ins w:id="733" w:author="Gastbenutzer" w:date="2023-10-29T15:34:00Z"/>
          <w:lang w:val="en-GB"/>
        </w:rPr>
      </w:pPr>
      <w:ins w:id="734" w:author="Gastbenutzer" w:date="2023-10-29T15:34:00Z">
        <w:r w:rsidRPr="14A50584">
          <w:rPr>
            <w:lang w:val="en-GB"/>
          </w:rPr>
          <w:t>When evaluating the SARIMA model, it's important to exercise caution and recognize the limitations. The data's inhomogeneity and unique characteristics in the New Model Zone make it challenging for traditional time series models like SARIMA to perform optimally. It's possible that further data preprocessing or alternative time series models may be required for more accurate predictions in this zone.</w:t>
        </w:r>
      </w:ins>
    </w:p>
    <w:p w14:paraId="313BB53F" w14:textId="686F175F" w:rsidR="14A50584" w:rsidRDefault="14A50584" w:rsidP="00D02C60">
      <w:pPr>
        <w:rPr>
          <w:ins w:id="735" w:author="Gastbenutzer" w:date="2023-10-29T15:34:00Z"/>
          <w:lang w:val="en-GB"/>
        </w:rPr>
      </w:pPr>
      <w:ins w:id="736" w:author="Gastbenutzer" w:date="2023-10-29T15:34:00Z">
        <w:r w:rsidRPr="14A50584">
          <w:rPr>
            <w:lang w:val="en-GB"/>
          </w:rPr>
          <w:t xml:space="preserve">In summary, the choice of model should be tailored to the specific characteristics of the zone being </w:t>
        </w:r>
        <w:proofErr w:type="spellStart"/>
        <w:r w:rsidRPr="14A50584">
          <w:rPr>
            <w:lang w:val="en-GB"/>
          </w:rPr>
          <w:t>analyzed</w:t>
        </w:r>
        <w:proofErr w:type="spellEnd"/>
        <w:r w:rsidRPr="14A50584">
          <w:rPr>
            <w:lang w:val="en-GB"/>
          </w:rPr>
          <w:t>. While the Random Forest model excels in the Old Model Zone, the New Model Zone presents a different challenge, and the Multiple Linear Regression model was the most suitable choice. The SARIMA model, although widely used for time series data, struggled to match the performance of the ML models in this context. Careful consideration of the data's nature and the chosen evaluation metrics is crucial for model selection and interpretation of results.</w:t>
        </w:r>
      </w:ins>
    </w:p>
    <w:p w14:paraId="43F9ECE0" w14:textId="651D4885" w:rsidR="14A50584" w:rsidRDefault="14A50584" w:rsidP="14A50584">
      <w:pPr>
        <w:rPr>
          <w:ins w:id="737" w:author="Gastbenutzer" w:date="2023-10-28T19:12:00Z"/>
          <w:lang w:val="en-GB"/>
          <w:rPrChange w:id="738" w:author="Jonathan Leipold - BDAE Gruppe" w:date="2023-10-29T08:51:00Z">
            <w:rPr>
              <w:ins w:id="739" w:author="Gastbenutzer" w:date="2023-10-28T19:12:00Z"/>
            </w:rPr>
          </w:rPrChange>
        </w:rPr>
      </w:pPr>
    </w:p>
    <w:p w14:paraId="40B86A5D" w14:textId="02B8FDAD" w:rsidR="38A32F5D" w:rsidRPr="006F5D4E" w:rsidRDefault="38A32F5D" w:rsidP="38A32F5D">
      <w:pPr>
        <w:rPr>
          <w:ins w:id="740" w:author="Gastbenutzer" w:date="2023-10-28T19:12:00Z"/>
          <w:lang w:val="en-GB"/>
          <w:rPrChange w:id="741" w:author="Jonathan Leipold - BDAE Gruppe" w:date="2023-10-29T08:51:00Z">
            <w:rPr>
              <w:ins w:id="742" w:author="Gastbenutzer" w:date="2023-10-28T19:12:00Z"/>
            </w:rPr>
          </w:rPrChange>
        </w:rPr>
      </w:pPr>
    </w:p>
    <w:p w14:paraId="792E27EA" w14:textId="77777777" w:rsidR="005A4F1C" w:rsidRDefault="005A4F1C">
      <w:pPr>
        <w:rPr>
          <w:ins w:id="743" w:author="Jonathan Leipold - BDAE Gruppe" w:date="2023-10-29T09:10:00Z"/>
          <w:rFonts w:asciiTheme="majorHAnsi" w:eastAsiaTheme="majorEastAsia" w:hAnsiTheme="majorHAnsi" w:cstheme="majorBidi"/>
          <w:caps/>
          <w:color w:val="007789" w:themeColor="accent1" w:themeShade="BF"/>
          <w:sz w:val="24"/>
          <w:lang w:val="en-GB"/>
        </w:rPr>
      </w:pPr>
      <w:ins w:id="744" w:author="Jonathan Leipold - BDAE Gruppe" w:date="2023-10-29T09:10:00Z">
        <w:r>
          <w:rPr>
            <w:lang w:val="en-GB"/>
          </w:rPr>
          <w:br w:type="page"/>
        </w:r>
      </w:ins>
    </w:p>
    <w:p w14:paraId="5040071C" w14:textId="68526CEC" w:rsidR="38A32F5D" w:rsidRDefault="38A32F5D">
      <w:pPr>
        <w:pStyle w:val="Heading2"/>
        <w:numPr>
          <w:ilvl w:val="0"/>
          <w:numId w:val="97"/>
        </w:numPr>
        <w:rPr>
          <w:ins w:id="745" w:author="Gastbenutzer" w:date="2023-10-28T22:25:00Z"/>
          <w:lang w:val="en-GB"/>
        </w:rPr>
        <w:pPrChange w:id="746" w:author="Jonathan Leipold - BDAE Gruppe" w:date="2023-10-29T09:17:00Z">
          <w:pPr>
            <w:pStyle w:val="Heading1"/>
          </w:pPr>
        </w:pPrChange>
      </w:pPr>
      <w:ins w:id="747" w:author="Gastbenutzer" w:date="2023-10-28T22:25:00Z">
        <w:del w:id="748" w:author="Jonathan Leipold - BDAE Gruppe" w:date="2023-10-29T09:17:00Z">
          <w:r w:rsidRPr="38A32F5D" w:rsidDel="00DD7469">
            <w:rPr>
              <w:lang w:val="en-GB"/>
            </w:rPr>
            <w:lastRenderedPageBreak/>
            <w:delText>II</w:delText>
          </w:r>
        </w:del>
        <w:del w:id="749" w:author="Jonathan Leipold - BDAE Gruppe" w:date="2023-10-29T09:09:00Z">
          <w:r w:rsidRPr="38A32F5D" w:rsidDel="006868B3">
            <w:rPr>
              <w:lang w:val="en-GB"/>
            </w:rPr>
            <w:delText>I</w:delText>
          </w:r>
        </w:del>
        <w:del w:id="750" w:author="Jonathan Leipold - BDAE Gruppe" w:date="2023-10-29T09:17:00Z">
          <w:r w:rsidRPr="38A32F5D" w:rsidDel="00DD7469">
            <w:rPr>
              <w:lang w:val="en-GB"/>
            </w:rPr>
            <w:delText>.</w:delText>
          </w:r>
        </w:del>
        <w:del w:id="751" w:author="Jonathan Leipold - BDAE Gruppe" w:date="2023-10-29T09:09:00Z">
          <w:r w:rsidRPr="38A32F5D" w:rsidDel="005A4F1C">
            <w:rPr>
              <w:lang w:val="en-GB"/>
            </w:rPr>
            <w:delText>2</w:delText>
          </w:r>
        </w:del>
        <w:del w:id="752" w:author="Jonathan Leipold - BDAE Gruppe" w:date="2023-10-29T09:17:00Z">
          <w:r w:rsidRPr="38A32F5D" w:rsidDel="00DD7469">
            <w:rPr>
              <w:lang w:val="en-GB"/>
            </w:rPr>
            <w:delText xml:space="preserve"> </w:delText>
          </w:r>
        </w:del>
        <w:bookmarkStart w:id="753" w:name="_Toc149860689"/>
        <w:r w:rsidRPr="38A32F5D">
          <w:rPr>
            <w:lang w:val="en-GB"/>
          </w:rPr>
          <w:t>Sales prediction with Classification modelling</w:t>
        </w:r>
        <w:bookmarkEnd w:id="753"/>
      </w:ins>
    </w:p>
    <w:p w14:paraId="4A6E67E8" w14:textId="414BFD6C" w:rsidR="38A32F5D" w:rsidRPr="006F5D4E" w:rsidRDefault="38A32F5D" w:rsidP="38A32F5D">
      <w:pPr>
        <w:rPr>
          <w:lang w:val="en-GB"/>
          <w:rPrChange w:id="754" w:author="Jonathan Leipold - BDAE Gruppe" w:date="2023-10-29T08:51:00Z">
            <w:rPr/>
          </w:rPrChange>
        </w:rPr>
      </w:pPr>
    </w:p>
    <w:p w14:paraId="2D39D31D" w14:textId="6E475F63" w:rsidR="00034E84" w:rsidRPr="00992CCF" w:rsidRDefault="00034E84" w:rsidP="00F97EEB">
      <w:pPr>
        <w:pStyle w:val="ListBullet"/>
        <w:rPr>
          <w:del w:id="755" w:author="Gastbenutzer" w:date="2023-10-21T15:34:00Z"/>
          <w:color w:val="1AB39F" w:themeColor="accent6"/>
          <w:sz w:val="16"/>
          <w:szCs w:val="16"/>
          <w:lang w:val="en-GB"/>
          <w:rPrChange w:id="756" w:author="Jonathan Leipold - BDAE Gruppe" w:date="2023-10-18T10:09:00Z">
            <w:rPr>
              <w:del w:id="757" w:author="Gastbenutzer" w:date="2023-10-21T15:34:00Z"/>
              <w:lang w:val="en-GB"/>
            </w:rPr>
          </w:rPrChange>
        </w:rPr>
      </w:pPr>
      <w:del w:id="758" w:author="Gastbenutzer" w:date="2023-10-21T15:34:00Z">
        <w:r w:rsidRPr="00992CCF">
          <w:rPr>
            <w:color w:val="1AB39F" w:themeColor="accent6"/>
            <w:sz w:val="16"/>
            <w:szCs w:val="16"/>
            <w:lang w:val="en-GB"/>
            <w:rPrChange w:id="759" w:author="Jonathan Leipold - BDAE Gruppe" w:date="2023-10-18T10:09:00Z">
              <w:rPr>
                <w:lang w:val="en-GB"/>
              </w:rPr>
            </w:rPrChange>
          </w:rPr>
          <w:delText>Did you have to clean and process the data? If yes, describe your treatment process</w:delText>
        </w:r>
      </w:del>
      <w:del w:id="760" w:author="Gastbenutzer" w:date="2023-10-20T17:51:00Z">
        <w:r w:rsidRPr="00992CCF">
          <w:rPr>
            <w:color w:val="1AB39F" w:themeColor="accent6"/>
            <w:sz w:val="16"/>
            <w:szCs w:val="16"/>
            <w:lang w:val="en-GB"/>
            <w:rPrChange w:id="761" w:author="Jonathan Leipold - BDAE Gruppe" w:date="2023-10-18T10:09:00Z">
              <w:rPr>
                <w:lang w:val="en-GB"/>
              </w:rPr>
            </w:rPrChange>
          </w:rPr>
          <w:delText>.</w:delText>
        </w:r>
      </w:del>
    </w:p>
    <w:p w14:paraId="0A9C7300" w14:textId="77777777" w:rsidR="00034E84" w:rsidRPr="00992CCF" w:rsidRDefault="00034E84" w:rsidP="00F97EEB">
      <w:pPr>
        <w:pStyle w:val="ListBullet"/>
        <w:rPr>
          <w:del w:id="762" w:author="Gastbenutzer" w:date="2023-10-21T15:34:00Z"/>
          <w:color w:val="1AB39F" w:themeColor="accent6"/>
          <w:sz w:val="16"/>
          <w:szCs w:val="16"/>
          <w:lang w:val="en-GB"/>
          <w:rPrChange w:id="763" w:author="Jonathan Leipold - BDAE Gruppe" w:date="2023-10-18T10:09:00Z">
            <w:rPr>
              <w:del w:id="764" w:author="Gastbenutzer" w:date="2023-10-21T15:34:00Z"/>
              <w:lang w:val="en-GB"/>
            </w:rPr>
          </w:rPrChange>
        </w:rPr>
      </w:pPr>
      <w:del w:id="765" w:author="Gastbenutzer" w:date="2023-10-21T15:34:00Z">
        <w:r w:rsidRPr="00992CCF">
          <w:rPr>
            <w:color w:val="1AB39F" w:themeColor="accent6"/>
            <w:sz w:val="16"/>
            <w:szCs w:val="16"/>
            <w:lang w:val="en-GB"/>
            <w:rPrChange w:id="766" w:author="Jonathan Leipold - BDAE Gruppe" w:date="2023-10-18T10:09:00Z">
              <w:rPr>
                <w:lang w:val="en-GB"/>
              </w:rPr>
            </w:rPrChange>
          </w:rPr>
          <w:delText>Did you have to carry out normalization/standardization type transformations of your data? If yes, why?</w:delText>
        </w:r>
      </w:del>
    </w:p>
    <w:p w14:paraId="2EF484E4" w14:textId="77777777" w:rsidR="00034E84" w:rsidRPr="00992CCF" w:rsidRDefault="00034E84" w:rsidP="00F97EEB">
      <w:pPr>
        <w:pStyle w:val="ListBullet"/>
        <w:rPr>
          <w:del w:id="767" w:author="Gastbenutzer" w:date="2023-10-21T15:34:00Z"/>
          <w:color w:val="1AB39F" w:themeColor="accent6"/>
          <w:sz w:val="16"/>
          <w:szCs w:val="16"/>
          <w:lang w:val="en-GB"/>
          <w:rPrChange w:id="768" w:author="Jonathan Leipold - BDAE Gruppe" w:date="2023-10-18T10:09:00Z">
            <w:rPr>
              <w:del w:id="769" w:author="Gastbenutzer" w:date="2023-10-21T15:34:00Z"/>
              <w:lang w:val="en-GB"/>
            </w:rPr>
          </w:rPrChange>
        </w:rPr>
      </w:pPr>
      <w:del w:id="770" w:author="Gastbenutzer" w:date="2023-10-21T15:34:00Z">
        <w:r w:rsidRPr="00992CCF">
          <w:rPr>
            <w:color w:val="1AB39F" w:themeColor="accent6"/>
            <w:sz w:val="16"/>
            <w:szCs w:val="16"/>
            <w:lang w:val="en-GB"/>
            <w:rPrChange w:id="771" w:author="Jonathan Leipold - BDAE Gruppe" w:date="2023-10-18T10:09:00Z">
              <w:rPr>
                <w:lang w:val="en-GB"/>
              </w:rPr>
            </w:rPrChange>
          </w:rPr>
          <w:delText>Are you considering dimension reduction techniques in the modeling part? If yes, why? </w:delText>
        </w:r>
      </w:del>
    </w:p>
    <w:p w14:paraId="759AFA03" w14:textId="77777777" w:rsidR="00034E84" w:rsidRPr="000D53C0" w:rsidRDefault="00034E84" w:rsidP="00034E84">
      <w:pPr>
        <w:rPr>
          <w:szCs w:val="20"/>
          <w:lang w:val="en-GB"/>
          <w:rPrChange w:id="772" w:author="Jonathan Leipold - BDAE Gruppe" w:date="2023-10-25T19:36:00Z">
            <w:rPr/>
          </w:rPrChange>
        </w:rPr>
      </w:pPr>
    </w:p>
    <w:p w14:paraId="74EAABBF" w14:textId="4E28F6FA" w:rsidR="39F19F30" w:rsidRDefault="00F97EEB" w:rsidP="116B5E6C">
      <w:pPr>
        <w:pStyle w:val="Heading2"/>
        <w:spacing w:before="360" w:after="120"/>
        <w:rPr>
          <w:del w:id="773" w:author="Gastbenutzer" w:date="2023-10-21T15:42:00Z"/>
          <w:sz w:val="22"/>
          <w:lang w:val="en-GB"/>
        </w:rPr>
      </w:pPr>
      <w:del w:id="774" w:author="Gastbenutzer" w:date="2023-10-21T15:42:00Z">
        <w:r w:rsidRPr="0022382C">
          <w:rPr>
            <w:caps w:val="0"/>
            <w:sz w:val="22"/>
            <w:lang w:val="en-GB"/>
          </w:rPr>
          <w:delText>Visualizations and Statistics</w:delText>
        </w:r>
      </w:del>
    </w:p>
    <w:p w14:paraId="35A07C2B" w14:textId="77777777" w:rsidR="00F97EEB" w:rsidRPr="00992CCF" w:rsidRDefault="00F97EEB" w:rsidP="00F97EEB">
      <w:pPr>
        <w:pStyle w:val="ListBullet"/>
        <w:rPr>
          <w:del w:id="775" w:author="Gastbenutzer" w:date="2023-10-21T15:42:00Z"/>
          <w:color w:val="1AB39F" w:themeColor="accent6"/>
          <w:sz w:val="16"/>
          <w:szCs w:val="16"/>
          <w:lang w:val="en-GB"/>
          <w:rPrChange w:id="776" w:author="Jonathan Leipold - BDAE Gruppe" w:date="2023-10-18T10:09:00Z">
            <w:rPr>
              <w:del w:id="777" w:author="Gastbenutzer" w:date="2023-10-21T15:42:00Z"/>
              <w:lang w:val="en-GB"/>
            </w:rPr>
          </w:rPrChange>
        </w:rPr>
      </w:pPr>
      <w:del w:id="778" w:author="Gastbenutzer" w:date="2023-10-21T15:42:00Z">
        <w:r w:rsidRPr="00992CCF">
          <w:rPr>
            <w:color w:val="1AB39F" w:themeColor="accent6"/>
            <w:sz w:val="16"/>
            <w:szCs w:val="16"/>
            <w:lang w:val="en-GB"/>
            <w:rPrChange w:id="779" w:author="Jonathan Leipold - BDAE Gruppe" w:date="2023-10-18T10:09:00Z">
              <w:rPr>
                <w:lang w:val="en-GB"/>
              </w:rPr>
            </w:rPrChange>
          </w:rPr>
          <w:delText>Have you identified relationships between different variables? Between explanatory variables? and between your explanatory variables and the target(s)?</w:delText>
        </w:r>
      </w:del>
    </w:p>
    <w:p w14:paraId="68C85296" w14:textId="77777777" w:rsidR="00F97EEB" w:rsidRPr="00992CCF" w:rsidRDefault="00F97EEB" w:rsidP="00F97EEB">
      <w:pPr>
        <w:pStyle w:val="ListBullet"/>
        <w:rPr>
          <w:del w:id="780" w:author="Gastbenutzer" w:date="2023-10-21T15:42:00Z"/>
          <w:color w:val="1AB39F" w:themeColor="accent6"/>
          <w:sz w:val="16"/>
          <w:szCs w:val="16"/>
          <w:lang w:val="en-GB"/>
          <w:rPrChange w:id="781" w:author="Jonathan Leipold - BDAE Gruppe" w:date="2023-10-18T10:09:00Z">
            <w:rPr>
              <w:del w:id="782" w:author="Gastbenutzer" w:date="2023-10-21T15:42:00Z"/>
              <w:lang w:val="en-GB"/>
            </w:rPr>
          </w:rPrChange>
        </w:rPr>
      </w:pPr>
      <w:del w:id="783" w:author="Gastbenutzer" w:date="2023-10-21T15:42:00Z">
        <w:r w:rsidRPr="00992CCF">
          <w:rPr>
            <w:color w:val="1AB39F" w:themeColor="accent6"/>
            <w:sz w:val="16"/>
            <w:szCs w:val="16"/>
            <w:lang w:val="en-GB"/>
            <w:rPrChange w:id="784" w:author="Jonathan Leipold - BDAE Gruppe" w:date="2023-10-18T10:09:00Z">
              <w:rPr>
                <w:lang w:val="en-GB"/>
              </w:rPr>
            </w:rPrChange>
          </w:rPr>
          <w:delText>Describe the distribution of these data, distribution, outliers.. (pre/post processing if necessary)</w:delText>
        </w:r>
      </w:del>
    </w:p>
    <w:p w14:paraId="681543F1" w14:textId="77777777" w:rsidR="00F97EEB" w:rsidRPr="00992CCF" w:rsidRDefault="00F97EEB" w:rsidP="00F97EEB">
      <w:pPr>
        <w:pStyle w:val="ListBullet"/>
        <w:rPr>
          <w:del w:id="785" w:author="Gastbenutzer" w:date="2023-10-21T15:42:00Z"/>
          <w:color w:val="1AB39F" w:themeColor="accent6"/>
          <w:sz w:val="16"/>
          <w:szCs w:val="16"/>
          <w:lang w:val="en-GB"/>
          <w:rPrChange w:id="786" w:author="Jonathan Leipold - BDAE Gruppe" w:date="2023-10-18T10:09:00Z">
            <w:rPr>
              <w:del w:id="787" w:author="Gastbenutzer" w:date="2023-10-21T15:42:00Z"/>
              <w:lang w:val="en-GB"/>
            </w:rPr>
          </w:rPrChange>
        </w:rPr>
      </w:pPr>
      <w:del w:id="788" w:author="Gastbenutzer" w:date="2023-10-21T15:42:00Z">
        <w:r w:rsidRPr="00992CCF">
          <w:rPr>
            <w:color w:val="1AB39F" w:themeColor="accent6"/>
            <w:sz w:val="16"/>
            <w:szCs w:val="16"/>
            <w:lang w:val="en-GB"/>
            <w:rPrChange w:id="789" w:author="Jonathan Leipold - BDAE Gruppe" w:date="2023-10-18T10:09:00Z">
              <w:rPr>
                <w:lang w:val="en-GB"/>
              </w:rPr>
            </w:rPrChange>
          </w:rPr>
          <w:delText>Present the statistical analyzes used to confirm the information present on the graphs. </w:delText>
        </w:r>
      </w:del>
    </w:p>
    <w:p w14:paraId="12DC73A2" w14:textId="77777777" w:rsidR="00F97EEB" w:rsidRPr="00992CCF" w:rsidRDefault="00F97EEB" w:rsidP="00F97EEB">
      <w:pPr>
        <w:pStyle w:val="ListBullet"/>
        <w:rPr>
          <w:del w:id="790" w:author="Gastbenutzer" w:date="2023-10-21T15:42:00Z"/>
          <w:color w:val="1AB39F" w:themeColor="accent6"/>
          <w:sz w:val="16"/>
          <w:szCs w:val="16"/>
          <w:lang w:val="en-GB"/>
          <w:rPrChange w:id="791" w:author="Jonathan Leipold - BDAE Gruppe" w:date="2023-10-18T10:09:00Z">
            <w:rPr>
              <w:del w:id="792" w:author="Gastbenutzer" w:date="2023-10-21T15:42:00Z"/>
              <w:lang w:val="en-GB"/>
            </w:rPr>
          </w:rPrChange>
        </w:rPr>
      </w:pPr>
      <w:del w:id="793" w:author="Gastbenutzer" w:date="2023-10-21T15:42:00Z">
        <w:r w:rsidRPr="00992CCF">
          <w:rPr>
            <w:color w:val="1AB39F" w:themeColor="accent6"/>
            <w:sz w:val="16"/>
            <w:szCs w:val="16"/>
            <w:lang w:val="en-GB"/>
            <w:rPrChange w:id="794" w:author="Jonathan Leipold - BDAE Gruppe" w:date="2023-10-18T10:09:00Z">
              <w:rPr>
                <w:lang w:val="en-GB"/>
              </w:rPr>
            </w:rPrChange>
          </w:rPr>
          <w:delText>Draw conclusions from the elements noted above allowing them to project themselves into the modeling part  </w:delText>
        </w:r>
      </w:del>
    </w:p>
    <w:p w14:paraId="2E4CC3BA" w14:textId="77777777" w:rsidR="00F97EEB" w:rsidRPr="00992CCF" w:rsidRDefault="00F97EEB" w:rsidP="00F97EEB">
      <w:pPr>
        <w:spacing w:after="240"/>
        <w:rPr>
          <w:ins w:id="795" w:author="Jonathan Leipold - BDAE Gruppe" w:date="2023-10-17T21:54:00Z"/>
          <w:rFonts w:ascii="Times New Roman" w:hAnsi="Times New Roman" w:cs="Times New Roman"/>
          <w:color w:val="auto"/>
          <w:sz w:val="22"/>
          <w:lang w:val="en-GB"/>
          <w:rPrChange w:id="796" w:author="Jonathan Leipold - BDAE Gruppe" w:date="2023-10-18T10:09:00Z">
            <w:rPr>
              <w:ins w:id="797" w:author="Jonathan Leipold - BDAE Gruppe" w:date="2023-10-17T21:54:00Z"/>
              <w:rFonts w:ascii="Times New Roman" w:hAnsi="Times New Roman" w:cs="Times New Roman"/>
              <w:color w:val="auto"/>
              <w:sz w:val="24"/>
              <w:szCs w:val="24"/>
              <w:lang w:val="en-GB"/>
            </w:rPr>
          </w:rPrChange>
        </w:rPr>
      </w:pPr>
    </w:p>
    <w:p w14:paraId="7CF9B56E" w14:textId="08174767" w:rsidR="0046481A" w:rsidRPr="00992CCF" w:rsidRDefault="0046481A" w:rsidP="00F97EEB">
      <w:pPr>
        <w:spacing w:after="240"/>
        <w:rPr>
          <w:rFonts w:ascii="Times New Roman" w:hAnsi="Times New Roman" w:cs="Times New Roman"/>
          <w:color w:val="auto"/>
          <w:lang w:val="en-GB"/>
        </w:rPr>
      </w:pPr>
    </w:p>
    <w:p w14:paraId="2E20D9FA" w14:textId="008C7BDE" w:rsidR="006E0ED2" w:rsidRPr="00992CCF" w:rsidRDefault="006E0ED2">
      <w:pPr>
        <w:pStyle w:val="Heading1"/>
        <w:numPr>
          <w:ilvl w:val="0"/>
          <w:numId w:val="89"/>
        </w:numPr>
        <w:spacing w:after="240"/>
        <w:rPr>
          <w:del w:id="798" w:author="Gastbenutzer" w:date="2023-10-21T21:11:00Z"/>
          <w:sz w:val="28"/>
          <w:szCs w:val="28"/>
          <w:lang w:val="en-GB"/>
          <w:rPrChange w:id="799" w:author="Jonathan Leipold - BDAE Gruppe" w:date="2023-10-18T10:09:00Z">
            <w:rPr>
              <w:del w:id="800" w:author="Gastbenutzer" w:date="2023-10-21T21:11:00Z"/>
              <w:rFonts w:ascii="Times New Roman" w:hAnsi="Times New Roman" w:cs="Times New Roman"/>
              <w:color w:val="auto"/>
              <w:sz w:val="24"/>
              <w:szCs w:val="24"/>
              <w:lang w:val="en-GB"/>
            </w:rPr>
          </w:rPrChange>
        </w:rPr>
        <w:pPrChange w:id="801" w:author="Gastbenutzer [2]" w:date="2023-10-21T23:12:00Z">
          <w:pPr>
            <w:pStyle w:val="Heading1"/>
            <w:spacing w:after="240"/>
          </w:pPr>
        </w:pPrChange>
      </w:pPr>
    </w:p>
    <w:p w14:paraId="303A2750" w14:textId="2E2D8A0B" w:rsidR="00983985" w:rsidRPr="00992CCF" w:rsidRDefault="00F936D4">
      <w:pPr>
        <w:rPr>
          <w:ins w:id="802" w:author="Jonathan Leipold - BDAE Gruppe" w:date="2023-10-17T18:04:00Z"/>
          <w:rFonts w:asciiTheme="majorHAnsi" w:eastAsiaTheme="majorEastAsia" w:hAnsiTheme="majorHAnsi" w:cstheme="majorBidi"/>
          <w:caps/>
          <w:color w:val="007789" w:themeColor="accent1" w:themeShade="BF"/>
          <w:sz w:val="22"/>
          <w:lang w:val="en-GB"/>
          <w:rPrChange w:id="803" w:author="Jonathan Leipold - BDAE Gruppe" w:date="2023-10-18T10:09:00Z">
            <w:rPr>
              <w:ins w:id="804" w:author="Jonathan Leipold - BDAE Gruppe" w:date="2023-10-17T18:04:00Z"/>
              <w:rFonts w:asciiTheme="majorHAnsi" w:eastAsiaTheme="majorEastAsia" w:hAnsiTheme="majorHAnsi" w:cstheme="majorBidi"/>
              <w:caps/>
              <w:color w:val="007789" w:themeColor="accent1" w:themeShade="BF"/>
              <w:sz w:val="24"/>
              <w:lang w:val="en-GB"/>
            </w:rPr>
          </w:rPrChange>
        </w:rPr>
      </w:pPr>
      <w:r w:rsidRPr="639FB089">
        <w:rPr>
          <w:szCs w:val="20"/>
          <w:lang w:val="en-GB"/>
        </w:rPr>
        <w:br w:type="page"/>
      </w:r>
    </w:p>
    <w:p w14:paraId="51FD810C" w14:textId="7C495988" w:rsidR="00B277C3" w:rsidRPr="006F5D4E" w:rsidRDefault="00B277C3">
      <w:pPr>
        <w:pStyle w:val="Heading1"/>
        <w:numPr>
          <w:ilvl w:val="0"/>
          <w:numId w:val="20"/>
        </w:numPr>
        <w:rPr>
          <w:lang w:val="en-GB"/>
        </w:rPr>
        <w:pPrChange w:id="805" w:author="Jonathan Leipold - BDAE Gruppe" w:date="2023-10-29T09:17:00Z">
          <w:pPr>
            <w:pStyle w:val="Heading2"/>
          </w:pPr>
        </w:pPrChange>
      </w:pPr>
      <w:bookmarkStart w:id="806" w:name="_Toc148803227"/>
      <w:del w:id="807" w:author="Jonathan Leipold - BDAE Gruppe" w:date="2023-10-29T09:17:00Z">
        <w:r w:rsidRPr="006F5D4E" w:rsidDel="00E03C18">
          <w:rPr>
            <w:lang w:val="en-GB"/>
          </w:rPr>
          <w:lastRenderedPageBreak/>
          <w:delText>II.</w:delText>
        </w:r>
      </w:del>
      <w:del w:id="808" w:author="Jonathan Leipold - BDAE Gruppe" w:date="2023-10-29T08:54:00Z">
        <w:r w:rsidRPr="006F5D4E" w:rsidDel="00364F68">
          <w:rPr>
            <w:lang w:val="en-GB"/>
          </w:rPr>
          <w:delText>2.</w:delText>
        </w:r>
      </w:del>
      <w:del w:id="809" w:author="Jonathan Leipold - BDAE Gruppe" w:date="2023-10-29T09:17:00Z">
        <w:r w:rsidRPr="006F5D4E" w:rsidDel="00E03C18">
          <w:rPr>
            <w:lang w:val="en-GB"/>
          </w:rPr>
          <w:delText xml:space="preserve"> </w:delText>
        </w:r>
      </w:del>
      <w:bookmarkStart w:id="810" w:name="_Toc149860690"/>
      <w:ins w:id="811" w:author="Gastbenutzer" w:date="2023-10-21T21:03:00Z">
        <w:r w:rsidR="0F721BF2" w:rsidRPr="0F721BF2">
          <w:rPr>
            <w:lang w:val="en-GB"/>
          </w:rPr>
          <w:t>C</w:t>
        </w:r>
      </w:ins>
      <w:del w:id="812" w:author="Gastbenutzer" w:date="2023-10-21T21:03:00Z">
        <w:r w:rsidRPr="006F5D4E">
          <w:rPr>
            <w:lang w:val="en-GB"/>
          </w:rPr>
          <w:delText>c</w:delText>
        </w:r>
      </w:del>
      <w:r w:rsidRPr="006F5D4E">
        <w:rPr>
          <w:lang w:val="en-GB"/>
        </w:rPr>
        <w:t>hurn prediction</w:t>
      </w:r>
      <w:bookmarkEnd w:id="806"/>
      <w:bookmarkEnd w:id="810"/>
      <w:r w:rsidRPr="006F5D4E">
        <w:rPr>
          <w:lang w:val="en-GB"/>
        </w:rPr>
        <w:t xml:space="preserve"> </w:t>
      </w:r>
    </w:p>
    <w:p w14:paraId="054C9855" w14:textId="77777777" w:rsidR="00B277C3" w:rsidRPr="00992CCF" w:rsidRDefault="00B277C3" w:rsidP="00B277C3">
      <w:pPr>
        <w:pStyle w:val="Heading2"/>
        <w:rPr>
          <w:sz w:val="22"/>
          <w:szCs w:val="20"/>
          <w:lang w:val="en-GB"/>
          <w:rPrChange w:id="813" w:author="Jonathan Leipold - BDAE Gruppe" w:date="2023-10-18T10:09:00Z">
            <w:rPr>
              <w:lang w:val="en-GB"/>
            </w:rPr>
          </w:rPrChange>
        </w:rPr>
      </w:pPr>
    </w:p>
    <w:p w14:paraId="1D3CAC67" w14:textId="2C365030" w:rsidR="00301136" w:rsidRPr="00364F68" w:rsidRDefault="002C4A90">
      <w:pPr>
        <w:pStyle w:val="Heading2"/>
        <w:numPr>
          <w:ilvl w:val="0"/>
          <w:numId w:val="96"/>
        </w:numPr>
        <w:jc w:val="left"/>
        <w:rPr>
          <w:lang w:val="en-GB"/>
        </w:rPr>
        <w:pPrChange w:id="814" w:author="Jonathan Leipold - BDAE Gruppe" w:date="2023-10-29T09:14:00Z">
          <w:pPr>
            <w:pStyle w:val="Heading2"/>
            <w:spacing w:before="360" w:after="120"/>
          </w:pPr>
        </w:pPrChange>
      </w:pPr>
      <w:del w:id="815" w:author="Jonathan Leipold - BDAE Gruppe" w:date="2023-10-29T09:14:00Z">
        <w:r w:rsidRPr="000D53C0" w:rsidDel="009F1F03">
          <w:rPr>
            <w:lang w:val="en-GB"/>
            <w:rPrChange w:id="816" w:author="Jonathan Leipold - BDAE Gruppe" w:date="2023-10-25T19:36:00Z">
              <w:rPr/>
            </w:rPrChange>
          </w:rPr>
          <w:br/>
        </w:r>
        <w:bookmarkStart w:id="817" w:name="_Toc148803228"/>
        <w:r w:rsidRPr="00364F68" w:rsidDel="009F1F03">
          <w:rPr>
            <w:lang w:val="en-GB"/>
          </w:rPr>
          <w:delText>II.</w:delText>
        </w:r>
        <w:r w:rsidR="001F237D" w:rsidRPr="00364F68" w:rsidDel="009F1F03">
          <w:rPr>
            <w:lang w:val="en-GB"/>
          </w:rPr>
          <w:delText xml:space="preserve">2.1 </w:delText>
        </w:r>
      </w:del>
      <w:bookmarkStart w:id="818" w:name="_Toc149860691"/>
      <w:r w:rsidR="00301136" w:rsidRPr="00364F68">
        <w:rPr>
          <w:lang w:val="en-GB"/>
        </w:rPr>
        <w:t xml:space="preserve">Data </w:t>
      </w:r>
      <w:r w:rsidR="00301136" w:rsidRPr="005C1D1D">
        <w:rPr>
          <w:lang w:val="en-GB"/>
        </w:rPr>
        <w:t>collection</w:t>
      </w:r>
      <w:r w:rsidR="00301136" w:rsidRPr="00364F68">
        <w:rPr>
          <w:lang w:val="en-GB"/>
        </w:rPr>
        <w:t xml:space="preserve"> </w:t>
      </w:r>
      <w:r w:rsidR="00802574" w:rsidRPr="00364F68">
        <w:rPr>
          <w:lang w:val="en-GB"/>
        </w:rPr>
        <w:t>&amp; Description</w:t>
      </w:r>
      <w:bookmarkEnd w:id="817"/>
      <w:bookmarkEnd w:id="818"/>
    </w:p>
    <w:p w14:paraId="6B3134FB" w14:textId="7C4578B5" w:rsidR="00F97EEB" w:rsidRPr="00FE1A47" w:rsidDel="00AC082D" w:rsidRDefault="008021E8">
      <w:pPr>
        <w:rPr>
          <w:del w:id="819" w:author="Jonathan Leipold - BDAE Gruppe" w:date="2023-10-17T22:05:00Z"/>
          <w:szCs w:val="20"/>
          <w:lang w:val="en-GB"/>
        </w:rPr>
      </w:pPr>
      <w:r w:rsidRPr="00FE1A47">
        <w:rPr>
          <w:szCs w:val="20"/>
          <w:lang w:val="en-GB"/>
        </w:rPr>
        <w:t>Data was collected directly from the contracts</w:t>
      </w:r>
      <w:r w:rsidR="00CD11DE" w:rsidRPr="00FE1A47">
        <w:rPr>
          <w:szCs w:val="20"/>
          <w:lang w:val="en-GB"/>
        </w:rPr>
        <w:t xml:space="preserve"> in SAP</w:t>
      </w:r>
      <w:r w:rsidRPr="00FE1A47">
        <w:rPr>
          <w:szCs w:val="20"/>
          <w:lang w:val="en-GB"/>
        </w:rPr>
        <w:t xml:space="preserve">. This includes features like nationality, age, </w:t>
      </w:r>
      <w:r w:rsidR="00C053F1" w:rsidRPr="00FE1A47">
        <w:rPr>
          <w:szCs w:val="20"/>
          <w:lang w:val="en-GB"/>
        </w:rPr>
        <w:t xml:space="preserve">start- &amp; </w:t>
      </w:r>
      <w:r w:rsidR="7DAF5C8A" w:rsidRPr="00FE1A47">
        <w:rPr>
          <w:szCs w:val="20"/>
          <w:lang w:val="en-GB"/>
        </w:rPr>
        <w:t>end</w:t>
      </w:r>
      <w:ins w:id="820" w:author="Gastbenutzer" w:date="2023-10-21T16:04:00Z">
        <w:r w:rsidR="7DAF5C8A" w:rsidRPr="7DAF5C8A">
          <w:rPr>
            <w:szCs w:val="20"/>
            <w:lang w:val="en-GB"/>
          </w:rPr>
          <w:t xml:space="preserve"> </w:t>
        </w:r>
      </w:ins>
      <w:r w:rsidR="7DAF5C8A" w:rsidRPr="00FE1A47">
        <w:rPr>
          <w:szCs w:val="20"/>
          <w:lang w:val="en-GB"/>
        </w:rPr>
        <w:t>dates</w:t>
      </w:r>
      <w:r w:rsidR="00C053F1" w:rsidRPr="00FE1A47">
        <w:rPr>
          <w:szCs w:val="20"/>
          <w:lang w:val="en-GB"/>
        </w:rPr>
        <w:t>,</w:t>
      </w:r>
      <w:r w:rsidR="008D5BD0" w:rsidRPr="00FE1A47">
        <w:rPr>
          <w:szCs w:val="20"/>
          <w:lang w:val="en-GB"/>
        </w:rPr>
        <w:t xml:space="preserve"> as well as the termination date, which is filled, if the customer decided to </w:t>
      </w:r>
      <w:r w:rsidR="00AC082D" w:rsidRPr="00FE1A47">
        <w:rPr>
          <w:szCs w:val="20"/>
          <w:lang w:val="en-GB"/>
        </w:rPr>
        <w:t>end the contract</w:t>
      </w:r>
      <w:ins w:id="821" w:author="Jonathan Leipold - BDAE Gruppe" w:date="2023-10-29T09:20:00Z">
        <w:r w:rsidR="00627249">
          <w:rPr>
            <w:szCs w:val="20"/>
            <w:lang w:val="en-GB"/>
          </w:rPr>
          <w:t>.</w:t>
        </w:r>
      </w:ins>
      <w:ins w:id="822" w:author="Jonathan Leipold - BDAE Gruppe" w:date="2023-10-29T09:23:00Z">
        <w:r w:rsidR="000B379F">
          <w:rPr>
            <w:szCs w:val="20"/>
            <w:lang w:val="en-GB"/>
          </w:rPr>
          <w:t xml:space="preserve"> See</w:t>
        </w:r>
      </w:ins>
      <w:ins w:id="823" w:author="Jonathan Leipold - BDAE Gruppe" w:date="2023-10-29T09:28:00Z">
        <w:r w:rsidR="0000687B">
          <w:rPr>
            <w:szCs w:val="20"/>
            <w:lang w:val="en-GB"/>
          </w:rPr>
          <w:t xml:space="preserve"> </w:t>
        </w:r>
        <w:r w:rsidR="0000687B">
          <w:rPr>
            <w:szCs w:val="20"/>
            <w:lang w:val="en-GB"/>
          </w:rPr>
          <w:fldChar w:fldCharType="begin"/>
        </w:r>
        <w:r w:rsidR="0000687B">
          <w:rPr>
            <w:szCs w:val="20"/>
            <w:lang w:val="en-GB"/>
          </w:rPr>
          <w:instrText xml:space="preserve"> REF _Ref149464116 \h </w:instrText>
        </w:r>
      </w:ins>
      <w:r w:rsidR="0000687B">
        <w:rPr>
          <w:szCs w:val="20"/>
          <w:lang w:val="en-GB"/>
        </w:rPr>
      </w:r>
      <w:r w:rsidR="0000687B">
        <w:rPr>
          <w:szCs w:val="20"/>
          <w:lang w:val="en-GB"/>
        </w:rPr>
        <w:fldChar w:fldCharType="separate"/>
      </w:r>
      <w:ins w:id="824" w:author="Jonathan Leipold - BDAE Gruppe" w:date="2023-10-29T09:28:00Z">
        <w:r w:rsidR="0000687B" w:rsidRPr="00E76E47">
          <w:rPr>
            <w:lang w:val="en-GB"/>
          </w:rPr>
          <w:t xml:space="preserve">Figure </w:t>
        </w:r>
        <w:r w:rsidR="0000687B">
          <w:rPr>
            <w:noProof/>
            <w:lang w:val="en-GB"/>
          </w:rPr>
          <w:t>4</w:t>
        </w:r>
        <w:r w:rsidR="0000687B" w:rsidRPr="00E76E47">
          <w:rPr>
            <w:lang w:val="en-GB"/>
          </w:rPr>
          <w:t>: Target &amp; Feature variables in the ERP System</w:t>
        </w:r>
        <w:r w:rsidR="0000687B">
          <w:rPr>
            <w:szCs w:val="20"/>
            <w:lang w:val="en-GB"/>
          </w:rPr>
          <w:fldChar w:fldCharType="end"/>
        </w:r>
        <w:r w:rsidR="00FE1A47">
          <w:rPr>
            <w:szCs w:val="20"/>
            <w:lang w:val="en-GB"/>
          </w:rPr>
          <w:t>.</w:t>
        </w:r>
        <w:r w:rsidR="0000687B">
          <w:rPr>
            <w:szCs w:val="20"/>
            <w:lang w:val="en-GB"/>
          </w:rPr>
          <w:t xml:space="preserve"> </w:t>
        </w:r>
      </w:ins>
      <w:ins w:id="825" w:author="Jonathan Leipold - BDAE Gruppe" w:date="2023-10-29T09:20:00Z">
        <w:r w:rsidR="00627249">
          <w:rPr>
            <w:rStyle w:val="FootnoteReference"/>
            <w:szCs w:val="20"/>
            <w:lang w:val="en-GB"/>
          </w:rPr>
          <w:footnoteReference w:id="2"/>
        </w:r>
      </w:ins>
      <w:del w:id="832" w:author="Jonathan Leipold - BDAE Gruppe" w:date="2023-10-29T09:20:00Z">
        <w:r w:rsidR="00AC082D" w:rsidRPr="00FE1A47" w:rsidDel="00627249">
          <w:rPr>
            <w:szCs w:val="20"/>
            <w:lang w:val="en-GB"/>
          </w:rPr>
          <w:delText>:</w:delText>
        </w:r>
      </w:del>
    </w:p>
    <w:p w14:paraId="1960536E" w14:textId="1DFEBABF" w:rsidR="006147FD" w:rsidRPr="00FE1A47" w:rsidDel="00A225FC" w:rsidRDefault="00AC082D">
      <w:pPr>
        <w:keepNext/>
        <w:rPr>
          <w:del w:id="833" w:author="Jonathan Leipold - BDAE Gruppe" w:date="2023-10-29T09:25:00Z"/>
          <w:lang w:val="en-GB"/>
          <w:rPrChange w:id="834" w:author="Jonathan Leipold - BDAE Gruppe" w:date="2023-10-29T09:29:00Z">
            <w:rPr>
              <w:del w:id="835" w:author="Jonathan Leipold - BDAE Gruppe" w:date="2023-10-29T09:25:00Z"/>
            </w:rPr>
          </w:rPrChange>
        </w:rPr>
        <w:pPrChange w:id="836" w:author="Jonathan Leipold - BDAE Gruppe" w:date="2023-10-29T09:25:00Z">
          <w:pPr/>
        </w:pPrChange>
      </w:pPr>
      <w:commentRangeStart w:id="837"/>
      <w:del w:id="838" w:author="Jonathan Leipold - BDAE Gruppe" w:date="2023-10-29T09:25:00Z">
        <w:r w:rsidDel="00A225FC">
          <w:rPr>
            <w:noProof/>
          </w:rPr>
          <w:drawing>
            <wp:inline distT="0" distB="0" distL="0" distR="0" wp14:anchorId="27FF372F" wp14:editId="7CD8E9B6">
              <wp:extent cx="5274310" cy="1862455"/>
              <wp:effectExtent l="0" t="0" r="2540" b="4445"/>
              <wp:docPr id="1825748790" name="Grafik 1825748790"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25748790"/>
                      <pic:cNvPicPr/>
                    </pic:nvPicPr>
                    <pic:blipFill>
                      <a:blip r:embed="rId30">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commentRangeEnd w:id="837"/>
        <w:r w:rsidDel="00A225FC">
          <w:rPr>
            <w:rStyle w:val="CommentReference"/>
          </w:rPr>
          <w:commentReference w:id="837"/>
        </w:r>
      </w:del>
    </w:p>
    <w:p w14:paraId="1E8770F0" w14:textId="189DE3BB" w:rsidR="00AC082D" w:rsidRPr="006147FD" w:rsidDel="00A225FC" w:rsidRDefault="006147FD">
      <w:pPr>
        <w:keepNext/>
        <w:rPr>
          <w:del w:id="839" w:author="Jonathan Leipold - BDAE Gruppe" w:date="2023-10-29T09:25:00Z"/>
          <w:i/>
          <w:iCs/>
          <w:color w:val="4E5B6F" w:themeColor="text2"/>
          <w:szCs w:val="20"/>
          <w:lang w:val="en-GB"/>
          <w:rPrChange w:id="840" w:author="Jonathan Leipold - BDAE Gruppe" w:date="2023-10-20T01:29:00Z">
            <w:rPr>
              <w:del w:id="841" w:author="Jonathan Leipold - BDAE Gruppe" w:date="2023-10-29T09:25:00Z"/>
              <w:lang w:val="en-GB"/>
            </w:rPr>
          </w:rPrChange>
        </w:rPr>
        <w:pPrChange w:id="842" w:author="Jonathan Leipold - BDAE Gruppe" w:date="2023-10-29T09:25:00Z">
          <w:pPr/>
        </w:pPrChange>
      </w:pPr>
      <w:bookmarkStart w:id="843" w:name="_Ref149463933"/>
      <w:del w:id="844" w:author="Jonathan Leipold - BDAE Gruppe" w:date="2023-10-29T09:25:00Z">
        <w:r w:rsidRPr="006147FD" w:rsidDel="00A225FC">
          <w:rPr>
            <w:color w:val="4E5B6F" w:themeColor="text2"/>
            <w:szCs w:val="18"/>
            <w:lang w:val="en-GB"/>
            <w:rPrChange w:id="845" w:author="Jonathan Leipold - BDAE Gruppe" w:date="2023-10-20T01:29:00Z">
              <w:rPr/>
            </w:rPrChange>
          </w:rPr>
          <w:delText xml:space="preserve">Figure </w:delText>
        </w:r>
        <w:r w:rsidDel="00A225FC">
          <w:fldChar w:fldCharType="begin"/>
        </w:r>
        <w:r w:rsidRPr="773EB945" w:rsidDel="00A225FC">
          <w:rPr>
            <w:lang w:val="en-GB"/>
          </w:rPr>
          <w:delInstrText xml:space="preserve"> SEQ Figure \* ARABIC </w:delInstrText>
        </w:r>
        <w:r w:rsidDel="00A225FC">
          <w:fldChar w:fldCharType="separate"/>
        </w:r>
      </w:del>
      <w:del w:id="846" w:author="Jonathan Leipold - BDAE Gruppe" w:date="2023-10-22T22:56:00Z">
        <w:r w:rsidDel="00FF6CF0">
          <w:rPr>
            <w:noProof/>
            <w:lang w:val="en-GB"/>
          </w:rPr>
          <w:delText>1</w:delText>
        </w:r>
      </w:del>
      <w:del w:id="847" w:author="Jonathan Leipold - BDAE Gruppe" w:date="2023-10-29T09:25:00Z">
        <w:r w:rsidDel="00A225FC">
          <w:fldChar w:fldCharType="end"/>
        </w:r>
        <w:r w:rsidRPr="006147FD" w:rsidDel="00A225FC">
          <w:rPr>
            <w:color w:val="4E5B6F" w:themeColor="text2"/>
            <w:szCs w:val="18"/>
            <w:lang w:val="en-GB"/>
            <w:rPrChange w:id="848" w:author="Jonathan Leipold - BDAE Gruppe" w:date="2023-10-20T01:29:00Z">
              <w:rPr/>
            </w:rPrChange>
          </w:rPr>
          <w:delText>: Target &amp; Feature variables in the ERP System</w:delText>
        </w:r>
        <w:bookmarkEnd w:id="843"/>
      </w:del>
    </w:p>
    <w:p w14:paraId="63D2499E" w14:textId="77777777" w:rsidR="00A225FC" w:rsidRDefault="00A225FC" w:rsidP="00A225FC">
      <w:pPr>
        <w:keepNext/>
        <w:rPr>
          <w:ins w:id="849" w:author="Jonathan Leipold - BDAE Gruppe" w:date="2023-10-29T09:25:00Z"/>
          <w:szCs w:val="20"/>
          <w:lang w:val="en-GB"/>
        </w:rPr>
      </w:pPr>
    </w:p>
    <w:p w14:paraId="7F3618AD" w14:textId="46051CF9" w:rsidR="00983985" w:rsidRPr="00992CCF" w:rsidRDefault="00AC082D">
      <w:pPr>
        <w:keepNext/>
        <w:rPr>
          <w:szCs w:val="20"/>
          <w:lang w:val="en-GB"/>
          <w:rPrChange w:id="850" w:author="Jonathan Leipold - BDAE Gruppe" w:date="2023-10-18T10:09:00Z">
            <w:rPr>
              <w:rFonts w:asciiTheme="majorHAnsi" w:eastAsiaTheme="majorEastAsia" w:hAnsiTheme="majorHAnsi" w:cstheme="majorBidi"/>
              <w:color w:val="007789" w:themeColor="accent1" w:themeShade="BF"/>
              <w:szCs w:val="16"/>
              <w:lang w:val="en-GB"/>
            </w:rPr>
          </w:rPrChange>
        </w:rPr>
        <w:pPrChange w:id="851" w:author="Jonathan Leipold - BDAE Gruppe" w:date="2023-10-29T09:25:00Z">
          <w:pPr/>
        </w:pPrChange>
      </w:pPr>
      <w:r w:rsidRPr="38A32F5D">
        <w:rPr>
          <w:szCs w:val="20"/>
          <w:lang w:val="en-GB"/>
          <w:rPrChange w:id="852"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This </w:t>
      </w:r>
      <w:r w:rsidR="00A553E9" w:rsidRPr="38A32F5D">
        <w:rPr>
          <w:szCs w:val="20"/>
          <w:lang w:val="en-GB"/>
          <w:rPrChange w:id="853" w:author="Jonathan Leipold - BDAE Gruppe" w:date="2023-10-18T10:09:00Z">
            <w:rPr>
              <w:rFonts w:asciiTheme="majorHAnsi" w:eastAsiaTheme="majorEastAsia" w:hAnsiTheme="majorHAnsi" w:cstheme="majorBidi"/>
              <w:color w:val="007789" w:themeColor="accent1" w:themeShade="BF"/>
              <w:szCs w:val="16"/>
              <w:lang w:val="en-GB"/>
            </w:rPr>
          </w:rPrChange>
        </w:rPr>
        <w:t>information is used for the target variable and</w:t>
      </w:r>
      <w:ins w:id="854" w:author="Gastbenutzer" w:date="2023-10-28T20:55:00Z">
        <w:r w:rsidR="00A553E9" w:rsidRPr="38A32F5D">
          <w:rPr>
            <w:szCs w:val="20"/>
            <w:lang w:val="en-GB"/>
          </w:rPr>
          <w:t xml:space="preserve"> </w:t>
        </w:r>
        <w:r w:rsidR="38A32F5D" w:rsidRPr="38A32F5D">
          <w:rPr>
            <w:szCs w:val="20"/>
            <w:lang w:val="en-GB"/>
          </w:rPr>
          <w:t>is</w:t>
        </w:r>
      </w:ins>
      <w:r w:rsidR="38A32F5D" w:rsidRPr="38A32F5D">
        <w:rPr>
          <w:szCs w:val="20"/>
          <w:lang w:val="en-GB"/>
          <w:rPrChange w:id="855" w:author="Jonathan Leipold - BDAE Gruppe" w:date="2023-10-18T10:09:00Z">
            <w:rPr>
              <w:rFonts w:asciiTheme="majorHAnsi" w:eastAsiaTheme="majorEastAsia" w:hAnsiTheme="majorHAnsi" w:cstheme="majorBidi"/>
              <w:color w:val="007789" w:themeColor="accent1" w:themeShade="BF"/>
              <w:lang w:val="en-GB"/>
            </w:rPr>
          </w:rPrChange>
        </w:rPr>
        <w:t xml:space="preserve"> </w:t>
      </w:r>
      <w:r w:rsidR="00A553E9" w:rsidRPr="38A32F5D">
        <w:rPr>
          <w:szCs w:val="20"/>
          <w:lang w:val="en-GB"/>
          <w:rPrChange w:id="856"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set to </w:t>
      </w:r>
      <w:r w:rsidR="00191AA3" w:rsidRPr="38A32F5D">
        <w:rPr>
          <w:szCs w:val="20"/>
          <w:lang w:val="en-GB"/>
          <w:rPrChange w:id="857" w:author="Gastbenutzer" w:date="2023-10-29T08:19:00Z">
            <w:rPr>
              <w:rFonts w:asciiTheme="majorHAnsi" w:eastAsiaTheme="majorEastAsia" w:hAnsiTheme="majorHAnsi" w:cstheme="majorBidi"/>
              <w:color w:val="007789" w:themeColor="accent1" w:themeShade="BF"/>
              <w:szCs w:val="20"/>
              <w:lang w:val="en-GB"/>
            </w:rPr>
          </w:rPrChange>
        </w:rPr>
        <w:t>1 if</w:t>
      </w:r>
      <w:r w:rsidR="00A553E9" w:rsidRPr="38A32F5D">
        <w:rPr>
          <w:szCs w:val="20"/>
          <w:lang w:val="en-GB"/>
          <w:rPrChange w:id="85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it is filled</w:t>
      </w:r>
      <w:ins w:id="859" w:author="Gastbenutzer" w:date="2023-10-28T20:55:00Z">
        <w:r w:rsidR="38A32F5D" w:rsidRPr="38A32F5D">
          <w:rPr>
            <w:szCs w:val="20"/>
            <w:lang w:val="en-GB"/>
          </w:rPr>
          <w:t xml:space="preserve"> in</w:t>
        </w:r>
      </w:ins>
      <w:r w:rsidR="00A553E9" w:rsidRPr="38A32F5D">
        <w:rPr>
          <w:szCs w:val="20"/>
          <w:lang w:val="en-GB"/>
          <w:rPrChange w:id="860" w:author="Jonathan Leipold - BDAE Gruppe" w:date="2023-10-18T10:09:00Z">
            <w:rPr>
              <w:rFonts w:asciiTheme="majorHAnsi" w:eastAsiaTheme="majorEastAsia" w:hAnsiTheme="majorHAnsi" w:cstheme="majorBidi"/>
              <w:color w:val="007789" w:themeColor="accent1" w:themeShade="BF"/>
              <w:szCs w:val="16"/>
              <w:lang w:val="en-GB"/>
            </w:rPr>
          </w:rPrChange>
        </w:rPr>
        <w:t>.</w:t>
      </w:r>
      <w:r w:rsidR="000C5A65" w:rsidRPr="38A32F5D">
        <w:rPr>
          <w:szCs w:val="20"/>
          <w:lang w:val="en-GB"/>
          <w:rPrChange w:id="861"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It’s important to </w:t>
      </w:r>
      <w:ins w:id="862" w:author="Gastbenutzer" w:date="2023-10-28T20:56:00Z">
        <w:r w:rsidR="38A32F5D" w:rsidRPr="38A32F5D">
          <w:rPr>
            <w:szCs w:val="20"/>
            <w:lang w:val="en-GB"/>
          </w:rPr>
          <w:t>note</w:t>
        </w:r>
      </w:ins>
      <w:del w:id="863" w:author="Gastbenutzer" w:date="2023-10-28T20:56:00Z">
        <w:r w:rsidRPr="38A32F5D" w:rsidDel="38A32F5D">
          <w:rPr>
            <w:szCs w:val="20"/>
            <w:lang w:val="en-GB"/>
            <w:rPrChange w:id="864" w:author="Jonathan Leipold - BDAE Gruppe" w:date="2023-10-18T10:09:00Z">
              <w:rPr>
                <w:rFonts w:asciiTheme="majorHAnsi" w:eastAsiaTheme="majorEastAsia" w:hAnsiTheme="majorHAnsi" w:cstheme="majorBidi"/>
                <w:color w:val="007789" w:themeColor="accent1" w:themeShade="BF"/>
                <w:lang w:val="en-GB"/>
              </w:rPr>
            </w:rPrChange>
          </w:rPr>
          <w:delText>know</w:delText>
        </w:r>
      </w:del>
      <w:ins w:id="865" w:author="Gastbenutzer" w:date="2023-10-28T20:56:00Z">
        <w:r w:rsidR="38A32F5D" w:rsidRPr="38A32F5D">
          <w:rPr>
            <w:szCs w:val="20"/>
            <w:lang w:val="en-GB"/>
          </w:rPr>
          <w:t xml:space="preserve"> </w:t>
        </w:r>
      </w:ins>
      <w:del w:id="866" w:author="Gastbenutzer" w:date="2023-10-28T20:56:00Z">
        <w:r w:rsidR="000C5A65" w:rsidRPr="38A32F5D">
          <w:rPr>
            <w:szCs w:val="20"/>
            <w:lang w:val="en-GB"/>
            <w:rPrChange w:id="867"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w:delText>
        </w:r>
      </w:del>
      <w:r w:rsidR="000C5A65" w:rsidRPr="38A32F5D">
        <w:rPr>
          <w:szCs w:val="20"/>
          <w:lang w:val="en-GB"/>
          <w:rPrChange w:id="86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that this is not always a sign of dissatisfaction but can </w:t>
      </w:r>
      <w:r w:rsidR="00461C74" w:rsidRPr="38A32F5D">
        <w:rPr>
          <w:szCs w:val="20"/>
          <w:lang w:val="en-GB"/>
          <w:rPrChange w:id="869"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be caused by </w:t>
      </w:r>
      <w:ins w:id="870" w:author="Gastbenutzer" w:date="2023-10-28T20:56:00Z">
        <w:r w:rsidR="38A32F5D" w:rsidRPr="38A32F5D">
          <w:rPr>
            <w:szCs w:val="20"/>
            <w:lang w:val="en-GB"/>
          </w:rPr>
          <w:t>various</w:t>
        </w:r>
      </w:ins>
      <w:del w:id="871" w:author="Gastbenutzer" w:date="2023-10-28T20:56:00Z">
        <w:r w:rsidR="00461C74" w:rsidRPr="38A32F5D">
          <w:rPr>
            <w:szCs w:val="20"/>
            <w:lang w:val="en-GB"/>
            <w:rPrChange w:id="872" w:author="Jonathan Leipold - BDAE Gruppe" w:date="2023-10-18T10:09:00Z">
              <w:rPr>
                <w:rFonts w:asciiTheme="majorHAnsi" w:eastAsiaTheme="majorEastAsia" w:hAnsiTheme="majorHAnsi" w:cstheme="majorBidi"/>
                <w:color w:val="007789" w:themeColor="accent1" w:themeShade="BF"/>
                <w:szCs w:val="16"/>
                <w:lang w:val="en-GB"/>
              </w:rPr>
            </w:rPrChange>
          </w:rPr>
          <w:delText>several</w:delText>
        </w:r>
      </w:del>
      <w:r w:rsidR="00461C74" w:rsidRPr="38A32F5D">
        <w:rPr>
          <w:szCs w:val="20"/>
          <w:lang w:val="en-GB"/>
          <w:rPrChange w:id="873"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reasons</w:t>
      </w:r>
      <w:ins w:id="874" w:author="Gastbenutzer" w:date="2023-10-28T20:56:00Z">
        <w:r w:rsidR="38A32F5D" w:rsidRPr="38A32F5D">
          <w:rPr>
            <w:szCs w:val="20"/>
            <w:lang w:val="en-GB"/>
          </w:rPr>
          <w:t xml:space="preserve">, such as </w:t>
        </w:r>
      </w:ins>
      <w:del w:id="875" w:author="Gastbenutzer" w:date="2023-10-28T20:56:00Z">
        <w:r w:rsidR="00461C74" w:rsidRPr="38A32F5D">
          <w:rPr>
            <w:szCs w:val="20"/>
            <w:lang w:val="en-GB"/>
            <w:rPrChange w:id="876"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like the </w:delText>
        </w:r>
      </w:del>
      <w:r w:rsidR="38A32F5D" w:rsidRPr="38A32F5D">
        <w:rPr>
          <w:szCs w:val="20"/>
          <w:lang w:val="en-GB"/>
          <w:rPrChange w:id="877" w:author="Jonathan Leipold - BDAE Gruppe" w:date="2023-10-18T10:09:00Z">
            <w:rPr>
              <w:rFonts w:asciiTheme="majorHAnsi" w:eastAsiaTheme="majorEastAsia" w:hAnsiTheme="majorHAnsi" w:cstheme="majorBidi"/>
              <w:color w:val="007789" w:themeColor="accent1" w:themeShade="BF"/>
              <w:lang w:val="en-GB"/>
            </w:rPr>
          </w:rPrChange>
        </w:rPr>
        <w:t>return</w:t>
      </w:r>
      <w:ins w:id="878" w:author="Gastbenutzer" w:date="2023-10-28T20:57:00Z">
        <w:r w:rsidR="38A32F5D" w:rsidRPr="38A32F5D">
          <w:rPr>
            <w:szCs w:val="20"/>
            <w:lang w:val="en-GB"/>
          </w:rPr>
          <w:t>ing</w:t>
        </w:r>
      </w:ins>
      <w:r w:rsidR="00461C74" w:rsidRPr="38A32F5D">
        <w:rPr>
          <w:szCs w:val="20"/>
          <w:lang w:val="en-GB"/>
          <w:rPrChange w:id="879"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to </w:t>
      </w:r>
      <w:ins w:id="880" w:author="Gastbenutzer" w:date="2023-10-28T20:57:00Z">
        <w:r w:rsidR="38A32F5D" w:rsidRPr="38A32F5D">
          <w:rPr>
            <w:szCs w:val="20"/>
            <w:lang w:val="en-GB"/>
          </w:rPr>
          <w:t xml:space="preserve">the </w:t>
        </w:r>
      </w:ins>
      <w:r w:rsidR="00461C74" w:rsidRPr="38A32F5D">
        <w:rPr>
          <w:szCs w:val="20"/>
          <w:lang w:val="en-GB"/>
          <w:rPrChange w:id="881"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home </w:t>
      </w:r>
      <w:r w:rsidR="009B1013" w:rsidRPr="38A32F5D">
        <w:rPr>
          <w:szCs w:val="20"/>
          <w:lang w:val="en-GB"/>
          <w:rPrChange w:id="882" w:author="Jonathan Leipold - BDAE Gruppe" w:date="2023-10-18T10:09:00Z">
            <w:rPr>
              <w:rFonts w:asciiTheme="majorHAnsi" w:eastAsiaTheme="majorEastAsia" w:hAnsiTheme="majorHAnsi" w:cstheme="majorBidi"/>
              <w:color w:val="007789" w:themeColor="accent1" w:themeShade="BF"/>
              <w:szCs w:val="16"/>
              <w:lang w:val="en-GB"/>
            </w:rPr>
          </w:rPrChange>
        </w:rPr>
        <w:t>country</w:t>
      </w:r>
      <w:ins w:id="883" w:author="Gastbenutzer" w:date="2023-10-28T20:55:00Z">
        <w:del w:id="884" w:author="Jonathan Leipold - BDAE Gruppe" w:date="2023-10-29T09:36:00Z">
          <w:r w:rsidR="38A32F5D" w:rsidRPr="38A32F5D" w:rsidDel="00B66A38">
            <w:rPr>
              <w:szCs w:val="20"/>
              <w:lang w:val="en-GB"/>
            </w:rPr>
            <w:delText>,</w:delText>
          </w:r>
        </w:del>
      </w:ins>
      <w:del w:id="885" w:author="Gastbenutzer" w:date="2023-10-28T20:57:00Z">
        <w:r w:rsidR="00342319" w:rsidRPr="38A32F5D">
          <w:rPr>
            <w:szCs w:val="20"/>
            <w:lang w:val="en-GB"/>
            <w:rPrChange w:id="886"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for example</w:delText>
        </w:r>
      </w:del>
      <w:r w:rsidR="009B1013" w:rsidRPr="38A32F5D">
        <w:rPr>
          <w:szCs w:val="20"/>
          <w:lang w:val="en-GB"/>
          <w:rPrChange w:id="887"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That’s why </w:t>
      </w:r>
      <w:del w:id="888" w:author="Gastbenutzer" w:date="2023-10-28T20:59:00Z">
        <w:r w:rsidR="009B1013" w:rsidRPr="38A32F5D">
          <w:rPr>
            <w:szCs w:val="20"/>
            <w:lang w:val="en-GB"/>
            <w:rPrChange w:id="889"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we will later </w:delText>
        </w:r>
      </w:del>
      <w:del w:id="890" w:author="Gastbenutzer" w:date="2023-10-28T20:58:00Z">
        <w:r w:rsidR="009B1013" w:rsidRPr="38A32F5D">
          <w:rPr>
            <w:szCs w:val="20"/>
            <w:lang w:val="en-GB"/>
            <w:rPrChange w:id="891"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also look at </w:delText>
        </w:r>
      </w:del>
      <w:ins w:id="892" w:author="Gastbenutzer" w:date="2023-10-28T20:58:00Z">
        <w:r w:rsidR="38A32F5D" w:rsidRPr="38A32F5D">
          <w:rPr>
            <w:szCs w:val="20"/>
            <w:lang w:val="en-GB"/>
          </w:rPr>
          <w:t xml:space="preserve">the </w:t>
        </w:r>
      </w:ins>
      <w:r w:rsidR="009B1013" w:rsidRPr="38A32F5D">
        <w:rPr>
          <w:szCs w:val="20"/>
          <w:lang w:val="en-GB"/>
          <w:rPrChange w:id="893" w:author="Jonathan Leipold - BDAE Gruppe" w:date="2023-10-18T10:09:00Z">
            <w:rPr>
              <w:rFonts w:asciiTheme="majorHAnsi" w:eastAsiaTheme="majorEastAsia" w:hAnsiTheme="majorHAnsi" w:cstheme="majorBidi"/>
              <w:color w:val="007789" w:themeColor="accent1" w:themeShade="BF"/>
              <w:szCs w:val="16"/>
              <w:lang w:val="en-GB"/>
            </w:rPr>
          </w:rPrChange>
        </w:rPr>
        <w:t>termination reasons (</w:t>
      </w:r>
      <w:proofErr w:type="spellStart"/>
      <w:r w:rsidR="009B1013" w:rsidRPr="38A32F5D">
        <w:rPr>
          <w:szCs w:val="20"/>
          <w:lang w:val="en-GB"/>
          <w:rPrChange w:id="894" w:author="Jonathan Leipold - BDAE Gruppe" w:date="2023-10-18T10:09:00Z">
            <w:rPr>
              <w:rFonts w:asciiTheme="majorHAnsi" w:eastAsiaTheme="majorEastAsia" w:hAnsiTheme="majorHAnsi" w:cstheme="majorBidi"/>
              <w:color w:val="007789" w:themeColor="accent1" w:themeShade="BF"/>
              <w:szCs w:val="16"/>
              <w:lang w:val="en-GB"/>
            </w:rPr>
          </w:rPrChange>
        </w:rPr>
        <w:t>Beendigungsgrund</w:t>
      </w:r>
      <w:proofErr w:type="spellEnd"/>
      <w:r w:rsidR="009B1013" w:rsidRPr="38A32F5D">
        <w:rPr>
          <w:szCs w:val="20"/>
          <w:lang w:val="en-GB"/>
          <w:rPrChange w:id="895"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w:t>
      </w:r>
      <w:ins w:id="896" w:author="Gastbenutzer" w:date="2023-10-28T20:59:00Z">
        <w:r w:rsidR="38A32F5D" w:rsidRPr="38A32F5D">
          <w:rPr>
            <w:szCs w:val="20"/>
            <w:lang w:val="en-GB"/>
          </w:rPr>
          <w:t xml:space="preserve">will be considered later </w:t>
        </w:r>
      </w:ins>
      <w:r w:rsidR="009B1013" w:rsidRPr="38A32F5D">
        <w:rPr>
          <w:szCs w:val="20"/>
          <w:lang w:val="en-GB"/>
          <w:rPrChange w:id="897"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to select only contracts </w:t>
      </w:r>
      <w:ins w:id="898" w:author="Gastbenutzer" w:date="2023-10-28T20:58:00Z">
        <w:r w:rsidR="38A32F5D" w:rsidRPr="38A32F5D">
          <w:rPr>
            <w:szCs w:val="20"/>
            <w:lang w:val="en-GB"/>
          </w:rPr>
          <w:t xml:space="preserve">that were </w:t>
        </w:r>
      </w:ins>
      <w:del w:id="899" w:author="Gastbenutzer" w:date="2023-10-28T20:58:00Z">
        <w:r w:rsidR="009B1013" w:rsidRPr="38A32F5D">
          <w:rPr>
            <w:szCs w:val="20"/>
            <w:lang w:val="en-GB"/>
            <w:rPrChange w:id="900"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who got </w:delText>
        </w:r>
      </w:del>
      <w:r w:rsidR="009B1013" w:rsidRPr="38A32F5D">
        <w:rPr>
          <w:szCs w:val="20"/>
          <w:lang w:val="en-GB"/>
          <w:rPrChange w:id="901"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terminated </w:t>
      </w:r>
      <w:del w:id="902" w:author="Gastbenutzer" w:date="2023-10-28T20:59:00Z">
        <w:r w:rsidR="009B1013" w:rsidRPr="38A32F5D">
          <w:rPr>
            <w:szCs w:val="20"/>
            <w:lang w:val="en-GB"/>
            <w:rPrChange w:id="903" w:author="Jonathan Leipold - BDAE Gruppe" w:date="2023-10-18T10:09:00Z">
              <w:rPr>
                <w:rFonts w:asciiTheme="majorHAnsi" w:eastAsiaTheme="majorEastAsia" w:hAnsiTheme="majorHAnsi" w:cstheme="majorBidi"/>
                <w:color w:val="007789" w:themeColor="accent1" w:themeShade="BF"/>
                <w:szCs w:val="16"/>
                <w:lang w:val="en-GB"/>
              </w:rPr>
            </w:rPrChange>
          </w:rPr>
          <w:delText>due to</w:delText>
        </w:r>
      </w:del>
      <w:ins w:id="904" w:author="Gastbenutzer" w:date="2023-10-28T20:59:00Z">
        <w:r w:rsidR="38A32F5D" w:rsidRPr="38A32F5D">
          <w:rPr>
            <w:szCs w:val="20"/>
            <w:lang w:val="en-GB"/>
          </w:rPr>
          <w:t>for</w:t>
        </w:r>
      </w:ins>
      <w:r w:rsidR="009B1013" w:rsidRPr="38A32F5D">
        <w:rPr>
          <w:szCs w:val="20"/>
          <w:lang w:val="en-GB"/>
          <w:rPrChange w:id="905"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specific reasons</w:t>
      </w:r>
      <w:r w:rsidR="00536202" w:rsidRPr="38A32F5D">
        <w:rPr>
          <w:szCs w:val="20"/>
          <w:lang w:val="en-GB"/>
          <w:rPrChange w:id="906"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as an </w:t>
      </w:r>
      <w:r w:rsidR="00536202" w:rsidRPr="00395821">
        <w:rPr>
          <w:szCs w:val="20"/>
          <w:lang w:val="en-GB"/>
          <w:rPrChange w:id="907" w:author="Jonathan Leipold - BDAE Gruppe" w:date="2023-10-29T09:37:00Z">
            <w:rPr>
              <w:rFonts w:asciiTheme="majorHAnsi" w:eastAsiaTheme="majorEastAsia" w:hAnsiTheme="majorHAnsi" w:cstheme="majorBidi"/>
              <w:color w:val="007789" w:themeColor="accent1" w:themeShade="BF"/>
              <w:szCs w:val="16"/>
              <w:lang w:val="en-GB"/>
            </w:rPr>
          </w:rPrChange>
        </w:rPr>
        <w:t>alternative target variable</w:t>
      </w:r>
      <w:ins w:id="908" w:author="Jonathan Leipold - BDAE Gruppe" w:date="2023-10-29T09:36:00Z">
        <w:r w:rsidR="00B66A38" w:rsidRPr="00B66A38">
          <w:rPr>
            <w:b/>
            <w:szCs w:val="20"/>
            <w:lang w:val="en-GB"/>
            <w:rPrChange w:id="909" w:author="Jonathan Leipold - BDAE Gruppe" w:date="2023-10-29T09:36:00Z">
              <w:rPr>
                <w:szCs w:val="20"/>
                <w:lang w:val="en-GB"/>
              </w:rPr>
            </w:rPrChange>
          </w:rPr>
          <w:t xml:space="preserve"> </w:t>
        </w:r>
        <w:proofErr w:type="spellStart"/>
        <w:r w:rsidR="00B66A38" w:rsidRPr="00395821">
          <w:rPr>
            <w:b/>
            <w:i/>
            <w:szCs w:val="20"/>
            <w:lang w:val="en-GB"/>
            <w:rPrChange w:id="910" w:author="Jonathan Leipold - BDAE Gruppe" w:date="2023-10-29T09:36:00Z">
              <w:rPr>
                <w:szCs w:val="20"/>
                <w:lang w:val="en-GB"/>
              </w:rPr>
            </w:rPrChange>
          </w:rPr>
          <w:t>ds_terminated</w:t>
        </w:r>
      </w:ins>
      <w:proofErr w:type="spellEnd"/>
      <w:r w:rsidR="00536202" w:rsidRPr="38A32F5D">
        <w:rPr>
          <w:szCs w:val="20"/>
          <w:lang w:val="en-GB"/>
          <w:rPrChange w:id="911" w:author="Jonathan Leipold - BDAE Gruppe" w:date="2023-10-18T10:09:00Z">
            <w:rPr>
              <w:rFonts w:asciiTheme="majorHAnsi" w:eastAsiaTheme="majorEastAsia" w:hAnsiTheme="majorHAnsi" w:cstheme="majorBidi"/>
              <w:color w:val="007789" w:themeColor="accent1" w:themeShade="BF"/>
              <w:szCs w:val="16"/>
              <w:lang w:val="en-GB"/>
            </w:rPr>
          </w:rPrChange>
        </w:rPr>
        <w:t>.</w:t>
      </w:r>
    </w:p>
    <w:p w14:paraId="6C0A6F60" w14:textId="71764E94" w:rsidR="00414FA3" w:rsidRDefault="00964AC2">
      <w:pPr>
        <w:rPr>
          <w:ins w:id="912" w:author="Jonathan Leipold - BDAE Gruppe" w:date="2023-10-29T09:40:00Z"/>
          <w:szCs w:val="20"/>
          <w:lang w:val="en-GB"/>
        </w:rPr>
      </w:pPr>
      <w:r w:rsidRPr="38A32F5D">
        <w:rPr>
          <w:szCs w:val="20"/>
          <w:lang w:val="en-GB"/>
          <w:rPrChange w:id="913"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To add more information about </w:t>
      </w:r>
      <w:r w:rsidR="005D3E3F" w:rsidRPr="38A32F5D">
        <w:rPr>
          <w:szCs w:val="20"/>
          <w:lang w:val="en-GB"/>
          <w:rPrChange w:id="914" w:author="Jonathan Leipold - BDAE Gruppe" w:date="2023-10-18T10:09:00Z">
            <w:rPr>
              <w:rFonts w:asciiTheme="majorHAnsi" w:eastAsiaTheme="majorEastAsia" w:hAnsiTheme="majorHAnsi" w:cstheme="majorBidi"/>
              <w:color w:val="007789" w:themeColor="accent1" w:themeShade="BF"/>
              <w:szCs w:val="16"/>
              <w:lang w:val="en-GB"/>
            </w:rPr>
          </w:rPrChange>
        </w:rPr>
        <w:t>past customer behaviour</w:t>
      </w:r>
      <w:ins w:id="915" w:author="Jonathan Leipold - BDAE Gruppe" w:date="2023-10-29T09:37:00Z">
        <w:r w:rsidR="00367284">
          <w:rPr>
            <w:szCs w:val="20"/>
            <w:lang w:val="en-GB"/>
          </w:rPr>
          <w:t>,</w:t>
        </w:r>
      </w:ins>
      <w:r w:rsidR="005D3E3F" w:rsidRPr="38A32F5D">
        <w:rPr>
          <w:szCs w:val="20"/>
          <w:lang w:val="en-GB"/>
          <w:rPrChange w:id="916"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information </w:t>
      </w:r>
      <w:r w:rsidR="001A0129" w:rsidRPr="38A32F5D">
        <w:rPr>
          <w:szCs w:val="20"/>
          <w:lang w:val="en-GB"/>
          <w:rPrChange w:id="917" w:author="Jonathan Leipold - BDAE Gruppe" w:date="2023-10-18T10:09:00Z">
            <w:rPr>
              <w:rFonts w:asciiTheme="majorHAnsi" w:eastAsiaTheme="majorEastAsia" w:hAnsiTheme="majorHAnsi" w:cstheme="majorBidi"/>
              <w:color w:val="007789" w:themeColor="accent1" w:themeShade="BF"/>
              <w:szCs w:val="16"/>
              <w:lang w:val="en-GB"/>
            </w:rPr>
          </w:rPrChange>
        </w:rPr>
        <w:t>from</w:t>
      </w:r>
      <w:r w:rsidR="005D3E3F" w:rsidRPr="38A32F5D">
        <w:rPr>
          <w:szCs w:val="20"/>
          <w:lang w:val="en-GB"/>
          <w:rPrChange w:id="91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the transaction </w:t>
      </w:r>
      <w:ins w:id="919" w:author="Gastbenutzer" w:date="2023-10-28T21:00:00Z">
        <w:r w:rsidR="38A32F5D" w:rsidRPr="38A32F5D">
          <w:rPr>
            <w:szCs w:val="20"/>
            <w:lang w:val="en-GB"/>
          </w:rPr>
          <w:t>rows</w:t>
        </w:r>
      </w:ins>
      <w:del w:id="920" w:author="Gastbenutzer" w:date="2023-10-28T21:00:00Z">
        <w:r w:rsidRPr="38A32F5D" w:rsidDel="38A32F5D">
          <w:rPr>
            <w:szCs w:val="20"/>
            <w:lang w:val="en-GB"/>
            <w:rPrChange w:id="921" w:author="Jonathan Leipold - BDAE Gruppe" w:date="2023-10-18T10:09:00Z">
              <w:rPr>
                <w:rFonts w:asciiTheme="majorHAnsi" w:eastAsiaTheme="majorEastAsia" w:hAnsiTheme="majorHAnsi" w:cstheme="majorBidi"/>
                <w:color w:val="007789" w:themeColor="accent1" w:themeShade="BF"/>
                <w:lang w:val="en-GB"/>
              </w:rPr>
            </w:rPrChange>
          </w:rPr>
          <w:delText>lines</w:delText>
        </w:r>
      </w:del>
      <w:ins w:id="922" w:author="Gastbenutzer" w:date="2023-10-28T21:00:00Z">
        <w:r w:rsidR="38A32F5D" w:rsidRPr="38A32F5D">
          <w:rPr>
            <w:szCs w:val="20"/>
            <w:lang w:val="en-GB"/>
          </w:rPr>
          <w:t xml:space="preserve"> </w:t>
        </w:r>
        <w:del w:id="923" w:author="Jonathan Leipold - BDAE Gruppe" w:date="2023-10-29T09:37:00Z">
          <w:r w:rsidR="38A32F5D" w:rsidRPr="38A32F5D" w:rsidDel="00367284">
            <w:rPr>
              <w:szCs w:val="20"/>
              <w:lang w:val="en-GB"/>
            </w:rPr>
            <w:delText>was</w:delText>
          </w:r>
        </w:del>
      </w:ins>
      <w:ins w:id="924" w:author="Jonathan Leipold - BDAE Gruppe" w:date="2023-10-29T09:37:00Z">
        <w:r w:rsidR="00367284">
          <w:rPr>
            <w:szCs w:val="20"/>
            <w:lang w:val="en-GB"/>
          </w:rPr>
          <w:t>were</w:t>
        </w:r>
      </w:ins>
      <w:ins w:id="925" w:author="Jonathan Leipold - BDAE Gruppe" w:date="2023-10-29T09:32:00Z">
        <w:r w:rsidR="00D1294C">
          <w:rPr>
            <w:szCs w:val="20"/>
            <w:lang w:val="en-GB"/>
          </w:rPr>
          <w:t xml:space="preserve"> </w:t>
        </w:r>
      </w:ins>
      <w:del w:id="926" w:author="Gastbenutzer" w:date="2023-10-28T21:00:00Z">
        <w:r w:rsidR="005D3E3F" w:rsidRPr="38A32F5D">
          <w:rPr>
            <w:szCs w:val="20"/>
            <w:lang w:val="en-GB"/>
            <w:rPrChange w:id="927"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where </w:delText>
        </w:r>
      </w:del>
      <w:r w:rsidR="005D3E3F" w:rsidRPr="38A32F5D">
        <w:rPr>
          <w:szCs w:val="20"/>
          <w:lang w:val="en-GB"/>
          <w:rPrChange w:id="92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added. They contain information about </w:t>
      </w:r>
      <w:del w:id="929" w:author="Gastbenutzer" w:date="2023-10-28T21:01:00Z">
        <w:r w:rsidR="005D3E3F" w:rsidRPr="38A32F5D">
          <w:rPr>
            <w:szCs w:val="20"/>
            <w:lang w:val="en-GB"/>
            <w:rPrChange w:id="930"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paid </w:delText>
        </w:r>
      </w:del>
      <w:r w:rsidR="005D3E3F" w:rsidRPr="38A32F5D">
        <w:rPr>
          <w:szCs w:val="20"/>
          <w:lang w:val="en-GB"/>
          <w:rPrChange w:id="931" w:author="Jonathan Leipold - BDAE Gruppe" w:date="2023-10-18T10:09:00Z">
            <w:rPr>
              <w:rFonts w:asciiTheme="majorHAnsi" w:eastAsiaTheme="majorEastAsia" w:hAnsiTheme="majorHAnsi" w:cstheme="majorBidi"/>
              <w:color w:val="007789" w:themeColor="accent1" w:themeShade="BF"/>
              <w:szCs w:val="16"/>
              <w:lang w:val="en-GB"/>
            </w:rPr>
          </w:rPrChange>
        </w:rPr>
        <w:t>premiums</w:t>
      </w:r>
      <w:ins w:id="932" w:author="Gastbenutzer" w:date="2023-10-28T21:01:00Z">
        <w:r w:rsidR="005D3E3F" w:rsidRPr="38A32F5D">
          <w:rPr>
            <w:szCs w:val="20"/>
            <w:lang w:val="en-GB"/>
          </w:rPr>
          <w:t xml:space="preserve"> </w:t>
        </w:r>
        <w:r w:rsidR="38A32F5D" w:rsidRPr="38A32F5D">
          <w:rPr>
            <w:szCs w:val="20"/>
            <w:lang w:val="en-GB"/>
          </w:rPr>
          <w:t>paid</w:t>
        </w:r>
      </w:ins>
      <w:r w:rsidR="38A32F5D" w:rsidRPr="38A32F5D">
        <w:rPr>
          <w:szCs w:val="20"/>
          <w:lang w:val="en-GB"/>
          <w:rPrChange w:id="933" w:author="Jonathan Leipold - BDAE Gruppe" w:date="2023-10-18T10:09:00Z">
            <w:rPr>
              <w:rFonts w:asciiTheme="majorHAnsi" w:eastAsiaTheme="majorEastAsia" w:hAnsiTheme="majorHAnsi" w:cstheme="majorBidi"/>
              <w:color w:val="007789" w:themeColor="accent1" w:themeShade="BF"/>
              <w:lang w:val="en-GB"/>
            </w:rPr>
          </w:rPrChange>
        </w:rPr>
        <w:t xml:space="preserve"> </w:t>
      </w:r>
      <w:r w:rsidR="005D3E3F" w:rsidRPr="38A32F5D">
        <w:rPr>
          <w:szCs w:val="20"/>
          <w:lang w:val="en-GB"/>
          <w:rPrChange w:id="934"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as well </w:t>
      </w:r>
      <w:ins w:id="935" w:author="Gastbenutzer" w:date="2023-10-28T21:01:00Z">
        <w:r w:rsidR="38A32F5D" w:rsidRPr="38A32F5D">
          <w:rPr>
            <w:szCs w:val="20"/>
            <w:lang w:val="en-GB"/>
          </w:rPr>
          <w:t>a</w:t>
        </w:r>
      </w:ins>
      <w:del w:id="936" w:author="Gastbenutzer" w:date="2023-10-28T21:01:00Z">
        <w:r w:rsidR="005D3E3F" w:rsidRPr="38A32F5D">
          <w:rPr>
            <w:szCs w:val="20"/>
            <w:lang w:val="en-GB"/>
            <w:rPrChange w:id="937" w:author="Jonathan Leipold - BDAE Gruppe" w:date="2023-10-18T10:09:00Z">
              <w:rPr>
                <w:rFonts w:asciiTheme="majorHAnsi" w:eastAsiaTheme="majorEastAsia" w:hAnsiTheme="majorHAnsi" w:cstheme="majorBidi"/>
                <w:color w:val="007789" w:themeColor="accent1" w:themeShade="BF"/>
                <w:szCs w:val="16"/>
                <w:lang w:val="en-GB"/>
              </w:rPr>
            </w:rPrChange>
          </w:rPr>
          <w:delText>e</w:delText>
        </w:r>
      </w:del>
      <w:r w:rsidR="005D3E3F" w:rsidRPr="38A32F5D">
        <w:rPr>
          <w:szCs w:val="20"/>
          <w:lang w:val="en-GB"/>
          <w:rPrChange w:id="93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s </w:t>
      </w:r>
      <w:del w:id="939" w:author="Gastbenutzer" w:date="2023-10-28T21:01:00Z">
        <w:r w:rsidR="005D3E3F" w:rsidRPr="38A32F5D">
          <w:rPr>
            <w:szCs w:val="20"/>
            <w:lang w:val="en-GB"/>
            <w:rPrChange w:id="940"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claimed </w:delText>
        </w:r>
      </w:del>
      <w:r w:rsidR="00BB285F" w:rsidRPr="38A32F5D">
        <w:rPr>
          <w:szCs w:val="20"/>
          <w:lang w:val="en-GB"/>
          <w:rPrChange w:id="941"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customer invoices </w:t>
      </w:r>
      <w:ins w:id="942" w:author="Gastbenutzer" w:date="2023-10-28T21:01:00Z">
        <w:r w:rsidR="38A32F5D" w:rsidRPr="38A32F5D">
          <w:rPr>
            <w:szCs w:val="20"/>
            <w:lang w:val="en-GB"/>
          </w:rPr>
          <w:t xml:space="preserve">claimed </w:t>
        </w:r>
      </w:ins>
      <w:r w:rsidR="00BB285F" w:rsidRPr="38A32F5D">
        <w:rPr>
          <w:szCs w:val="20"/>
          <w:lang w:val="en-GB"/>
          <w:rPrChange w:id="943"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and are grouped and </w:t>
      </w:r>
      <w:ins w:id="944" w:author="Gastbenutzer" w:date="2023-10-28T21:01:00Z">
        <w:r w:rsidR="38A32F5D" w:rsidRPr="38A32F5D">
          <w:rPr>
            <w:szCs w:val="20"/>
            <w:lang w:val="en-GB"/>
          </w:rPr>
          <w:t xml:space="preserve">linked in SQL </w:t>
        </w:r>
      </w:ins>
      <w:del w:id="945" w:author="Gastbenutzer" w:date="2023-10-28T21:01:00Z">
        <w:r w:rsidR="00BB285F" w:rsidRPr="38A32F5D">
          <w:rPr>
            <w:szCs w:val="20"/>
            <w:lang w:val="en-GB"/>
            <w:rPrChange w:id="946"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joined </w:delText>
        </w:r>
      </w:del>
      <w:r w:rsidR="00BB285F" w:rsidRPr="38A32F5D">
        <w:rPr>
          <w:szCs w:val="20"/>
          <w:lang w:val="en-GB"/>
          <w:rPrChange w:id="947"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by their </w:t>
      </w:r>
      <w:proofErr w:type="spellStart"/>
      <w:r w:rsidR="00BB285F" w:rsidRPr="38A32F5D">
        <w:rPr>
          <w:szCs w:val="20"/>
          <w:lang w:val="en-GB"/>
          <w:rPrChange w:id="948" w:author="Jonathan Leipold - BDAE Gruppe" w:date="2023-10-18T10:09:00Z">
            <w:rPr>
              <w:rFonts w:asciiTheme="majorHAnsi" w:eastAsiaTheme="majorEastAsia" w:hAnsiTheme="majorHAnsi" w:cstheme="majorBidi"/>
              <w:color w:val="007789" w:themeColor="accent1" w:themeShade="BF"/>
              <w:szCs w:val="16"/>
              <w:lang w:val="en-GB"/>
            </w:rPr>
          </w:rPrChange>
        </w:rPr>
        <w:t>contractID</w:t>
      </w:r>
      <w:proofErr w:type="spellEnd"/>
      <w:del w:id="949" w:author="Gastbenutzer" w:date="2023-10-28T21:02:00Z">
        <w:r w:rsidR="00BB285F" w:rsidRPr="38A32F5D">
          <w:rPr>
            <w:szCs w:val="20"/>
            <w:lang w:val="en-GB"/>
            <w:rPrChange w:id="950"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in SQL</w:delText>
        </w:r>
      </w:del>
      <w:ins w:id="951" w:author="Jonathan Leipold - BDAE Gruppe" w:date="2023-10-29T09:19:00Z">
        <w:r w:rsidR="00AC582A">
          <w:rPr>
            <w:szCs w:val="20"/>
            <w:lang w:val="en-GB"/>
          </w:rPr>
          <w:t>.</w:t>
        </w:r>
      </w:ins>
      <w:ins w:id="952" w:author="Jonathan Leipold - BDAE Gruppe" w:date="2023-10-29T09:33:00Z">
        <w:r w:rsidR="002731B5">
          <w:rPr>
            <w:szCs w:val="20"/>
            <w:lang w:val="en-GB"/>
          </w:rPr>
          <w:t xml:space="preserve"> </w:t>
        </w:r>
        <w:proofErr w:type="gramStart"/>
        <w:r w:rsidR="002731B5">
          <w:rPr>
            <w:szCs w:val="20"/>
            <w:lang w:val="en-GB"/>
          </w:rPr>
          <w:t>This steps</w:t>
        </w:r>
        <w:proofErr w:type="gramEnd"/>
        <w:r w:rsidR="002731B5">
          <w:rPr>
            <w:szCs w:val="20"/>
            <w:lang w:val="en-GB"/>
          </w:rPr>
          <w:t xml:space="preserve"> can be </w:t>
        </w:r>
        <w:r w:rsidR="00670A76" w:rsidRPr="00670A76">
          <w:rPr>
            <w:szCs w:val="20"/>
            <w:lang w:val="en-GB"/>
          </w:rPr>
          <w:t>comprehended</w:t>
        </w:r>
        <w:r w:rsidR="00670A76">
          <w:rPr>
            <w:szCs w:val="20"/>
            <w:lang w:val="en-GB"/>
          </w:rPr>
          <w:t xml:space="preserve"> in </w:t>
        </w:r>
      </w:ins>
      <w:ins w:id="953" w:author="Jonathan Leipold - BDAE Gruppe" w:date="2023-10-29T09:34:00Z">
        <w:r w:rsidR="00154D04">
          <w:rPr>
            <w:szCs w:val="20"/>
            <w:lang w:val="en-GB"/>
          </w:rPr>
          <w:fldChar w:fldCharType="begin"/>
        </w:r>
        <w:r w:rsidR="00154D04">
          <w:rPr>
            <w:szCs w:val="20"/>
            <w:lang w:val="en-GB"/>
          </w:rPr>
          <w:instrText xml:space="preserve"> REF _Ref149464499 \h </w:instrText>
        </w:r>
      </w:ins>
      <w:r w:rsidR="00154D04">
        <w:rPr>
          <w:szCs w:val="20"/>
          <w:lang w:val="en-GB"/>
        </w:rPr>
      </w:r>
      <w:r w:rsidR="00154D04">
        <w:rPr>
          <w:szCs w:val="20"/>
          <w:lang w:val="en-GB"/>
        </w:rPr>
        <w:fldChar w:fldCharType="separate"/>
      </w:r>
      <w:ins w:id="954" w:author="Jonathan Leipold - BDAE Gruppe" w:date="2023-10-29T09:34:00Z">
        <w:r w:rsidR="00154D04" w:rsidRPr="00E76E47">
          <w:rPr>
            <w:color w:val="4E5B6F" w:themeColor="text2"/>
            <w:szCs w:val="18"/>
            <w:lang w:val="en-GB"/>
          </w:rPr>
          <w:t xml:space="preserve">Figure </w:t>
        </w:r>
        <w:r w:rsidR="00154D04">
          <w:rPr>
            <w:noProof/>
            <w:lang w:val="en-GB"/>
          </w:rPr>
          <w:t>5</w:t>
        </w:r>
        <w:r w:rsidR="00154D04">
          <w:rPr>
            <w:szCs w:val="20"/>
            <w:lang w:val="en-GB"/>
          </w:rPr>
          <w:fldChar w:fldCharType="end"/>
        </w:r>
        <w:r w:rsidR="00767D9A">
          <w:rPr>
            <w:szCs w:val="20"/>
            <w:lang w:val="en-GB"/>
          </w:rPr>
          <w:t xml:space="preserve"> - </w:t>
        </w:r>
      </w:ins>
      <w:ins w:id="955" w:author="Jonathan Leipold - BDAE Gruppe" w:date="2023-10-29T09:35:00Z">
        <w:r w:rsidR="00767D9A">
          <w:rPr>
            <w:szCs w:val="20"/>
            <w:lang w:val="en-GB"/>
          </w:rPr>
          <w:fldChar w:fldCharType="begin"/>
        </w:r>
        <w:r w:rsidR="00767D9A">
          <w:rPr>
            <w:szCs w:val="20"/>
            <w:lang w:val="en-GB"/>
          </w:rPr>
          <w:instrText xml:space="preserve"> REF _Ref149464519 \h </w:instrText>
        </w:r>
      </w:ins>
      <w:r w:rsidR="00767D9A">
        <w:rPr>
          <w:szCs w:val="20"/>
          <w:lang w:val="en-GB"/>
        </w:rPr>
      </w:r>
      <w:r w:rsidR="00767D9A">
        <w:rPr>
          <w:szCs w:val="20"/>
          <w:lang w:val="en-GB"/>
        </w:rPr>
        <w:fldChar w:fldCharType="separate"/>
      </w:r>
      <w:ins w:id="956" w:author="Jonathan Leipold - BDAE Gruppe" w:date="2023-10-29T09:35:00Z">
        <w:r w:rsidR="00767D9A" w:rsidRPr="00E76E47">
          <w:rPr>
            <w:color w:val="4E5B6F" w:themeColor="text2"/>
            <w:szCs w:val="18"/>
            <w:lang w:val="en-GB"/>
          </w:rPr>
          <w:t xml:space="preserve">Figure </w:t>
        </w:r>
        <w:r w:rsidR="00767D9A">
          <w:rPr>
            <w:noProof/>
            <w:lang w:val="en-GB"/>
          </w:rPr>
          <w:t>7</w:t>
        </w:r>
        <w:r w:rsidR="00767D9A">
          <w:rPr>
            <w:szCs w:val="20"/>
            <w:lang w:val="en-GB"/>
          </w:rPr>
          <w:fldChar w:fldCharType="end"/>
        </w:r>
        <w:r w:rsidR="00767D9A">
          <w:rPr>
            <w:szCs w:val="20"/>
            <w:lang w:val="en-GB"/>
          </w:rPr>
          <w:t>.</w:t>
        </w:r>
      </w:ins>
      <w:ins w:id="957" w:author="Jonathan Leipold - BDAE Gruppe" w:date="2023-10-29T09:19:00Z">
        <w:r w:rsidR="00AC582A">
          <w:rPr>
            <w:rStyle w:val="FootnoteReference"/>
            <w:szCs w:val="20"/>
            <w:lang w:val="en-GB"/>
          </w:rPr>
          <w:footnoteReference w:id="3"/>
        </w:r>
      </w:ins>
      <w:del w:id="962" w:author="Jonathan Leipold - BDAE Gruppe" w:date="2023-10-29T09:19:00Z">
        <w:r w:rsidR="00BB285F" w:rsidRPr="38A32F5D" w:rsidDel="00AC582A">
          <w:rPr>
            <w:szCs w:val="20"/>
            <w:lang w:val="en-GB"/>
            <w:rPrChange w:id="963" w:author="Jonathan Leipold - BDAE Gruppe" w:date="2023-10-18T10:09:00Z">
              <w:rPr>
                <w:rFonts w:asciiTheme="majorHAnsi" w:eastAsiaTheme="majorEastAsia" w:hAnsiTheme="majorHAnsi" w:cstheme="majorBidi"/>
                <w:color w:val="007789" w:themeColor="accent1" w:themeShade="BF"/>
                <w:szCs w:val="16"/>
                <w:lang w:val="en-GB"/>
              </w:rPr>
            </w:rPrChange>
          </w:rPr>
          <w:delText>:</w:delText>
        </w:r>
      </w:del>
    </w:p>
    <w:p w14:paraId="3606B2A8" w14:textId="39B4175C" w:rsidR="00414FA3" w:rsidRPr="00992CCF" w:rsidRDefault="00414FA3" w:rsidP="00EB7DD6">
      <w:pPr>
        <w:rPr>
          <w:szCs w:val="20"/>
          <w:lang w:val="en-GB"/>
          <w:rPrChange w:id="964" w:author="Jonathan Leipold - BDAE Gruppe" w:date="2023-10-18T10:09:00Z">
            <w:rPr>
              <w:rFonts w:asciiTheme="majorHAnsi" w:eastAsiaTheme="majorEastAsia" w:hAnsiTheme="majorHAnsi" w:cstheme="majorBidi"/>
              <w:color w:val="007789" w:themeColor="accent1" w:themeShade="BF"/>
              <w:szCs w:val="16"/>
              <w:lang w:val="en-GB"/>
            </w:rPr>
          </w:rPrChange>
        </w:rPr>
      </w:pPr>
      <w:ins w:id="965" w:author="Jonathan Leipold - BDAE Gruppe" w:date="2023-10-29T09:41:00Z">
        <w:r>
          <w:rPr>
            <w:szCs w:val="20"/>
            <w:lang w:val="en-GB"/>
          </w:rPr>
          <w:t xml:space="preserve">To get an overview about the collected </w:t>
        </w:r>
        <w:r w:rsidR="00D01DE6">
          <w:rPr>
            <w:szCs w:val="20"/>
            <w:lang w:val="en-GB"/>
          </w:rPr>
          <w:t>data</w:t>
        </w:r>
      </w:ins>
      <w:ins w:id="966" w:author="Jonathan Leipold - BDAE Gruppe" w:date="2023-10-29T09:48:00Z">
        <w:r w:rsidR="00454DFC">
          <w:rPr>
            <w:szCs w:val="20"/>
            <w:lang w:val="en-GB"/>
          </w:rPr>
          <w:t>, column</w:t>
        </w:r>
      </w:ins>
      <w:ins w:id="967" w:author="Jonathan Leipold - BDAE Gruppe" w:date="2023-10-29T09:41:00Z">
        <w:r w:rsidR="00D01DE6">
          <w:rPr>
            <w:szCs w:val="20"/>
            <w:lang w:val="en-GB"/>
          </w:rPr>
          <w:t xml:space="preserve"> </w:t>
        </w:r>
      </w:ins>
      <w:ins w:id="968" w:author="Jonathan Leipold - BDAE Gruppe" w:date="2023-10-29T09:48:00Z">
        <w:r w:rsidR="004223A3">
          <w:rPr>
            <w:szCs w:val="20"/>
            <w:lang w:val="en-GB"/>
          </w:rPr>
          <w:t xml:space="preserve">descriptions </w:t>
        </w:r>
        <w:r w:rsidR="00454DFC">
          <w:rPr>
            <w:szCs w:val="20"/>
            <w:lang w:val="en-GB"/>
          </w:rPr>
          <w:t xml:space="preserve">can be found in </w:t>
        </w:r>
      </w:ins>
      <w:ins w:id="969" w:author="Jonathan Leipold - BDAE Gruppe" w:date="2023-10-29T09:49:00Z">
        <w:r w:rsidR="00454DFC">
          <w:rPr>
            <w:szCs w:val="20"/>
            <w:lang w:val="en-GB"/>
          </w:rPr>
          <w:fldChar w:fldCharType="begin"/>
        </w:r>
        <w:r w:rsidR="00454DFC">
          <w:rPr>
            <w:szCs w:val="20"/>
            <w:lang w:val="en-GB"/>
          </w:rPr>
          <w:instrText xml:space="preserve"> REF _Ref149465363 \h </w:instrText>
        </w:r>
      </w:ins>
      <w:r w:rsidR="00454DFC">
        <w:rPr>
          <w:szCs w:val="20"/>
          <w:lang w:val="en-GB"/>
        </w:rPr>
      </w:r>
      <w:r w:rsidR="00454DFC">
        <w:rPr>
          <w:szCs w:val="20"/>
          <w:lang w:val="en-GB"/>
        </w:rPr>
        <w:fldChar w:fldCharType="separate"/>
      </w:r>
      <w:ins w:id="970" w:author="Jonathan Leipold - BDAE Gruppe" w:date="2023-10-29T09:49:00Z">
        <w:r w:rsidR="00454DFC" w:rsidRPr="00454DFC">
          <w:rPr>
            <w:lang w:val="en-GB"/>
            <w:rPrChange w:id="971" w:author="Jonathan Leipold - BDAE Gruppe" w:date="2023-10-29T09:49:00Z">
              <w:rPr/>
            </w:rPrChange>
          </w:rPr>
          <w:t xml:space="preserve">Table </w:t>
        </w:r>
        <w:r w:rsidR="00454DFC" w:rsidRPr="00454DFC">
          <w:rPr>
            <w:noProof/>
            <w:lang w:val="en-GB"/>
            <w:rPrChange w:id="972" w:author="Jonathan Leipold - BDAE Gruppe" w:date="2023-10-29T09:49:00Z">
              <w:rPr>
                <w:noProof/>
              </w:rPr>
            </w:rPrChange>
          </w:rPr>
          <w:t>2</w:t>
        </w:r>
        <w:r w:rsidR="00454DFC" w:rsidRPr="00454DFC">
          <w:rPr>
            <w:lang w:val="en-GB"/>
            <w:rPrChange w:id="973" w:author="Jonathan Leipold - BDAE Gruppe" w:date="2023-10-29T09:49:00Z">
              <w:rPr/>
            </w:rPrChange>
          </w:rPr>
          <w:t>: Churn prediction column descriptions</w:t>
        </w:r>
        <w:r w:rsidR="00454DFC">
          <w:rPr>
            <w:szCs w:val="20"/>
            <w:lang w:val="en-GB"/>
          </w:rPr>
          <w:fldChar w:fldCharType="end"/>
        </w:r>
      </w:ins>
      <w:ins w:id="974" w:author="Jonathan Leipold - BDAE Gruppe" w:date="2023-10-29T09:48:00Z">
        <w:r w:rsidR="00454DFC">
          <w:rPr>
            <w:szCs w:val="20"/>
            <w:lang w:val="en-GB"/>
          </w:rPr>
          <w:t>.</w:t>
        </w:r>
      </w:ins>
    </w:p>
    <w:p w14:paraId="48EE9C21" w14:textId="6C066B26" w:rsidR="006147FD" w:rsidRPr="002731B5" w:rsidDel="00BD1A84" w:rsidRDefault="00333F09">
      <w:pPr>
        <w:keepNext/>
        <w:rPr>
          <w:del w:id="975" w:author="Jonathan Leipold - BDAE Gruppe" w:date="2023-10-29T09:31:00Z"/>
          <w:lang w:val="en-GB"/>
          <w:rPrChange w:id="976" w:author="Jonathan Leipold - BDAE Gruppe" w:date="2023-10-29T09:33:00Z">
            <w:rPr>
              <w:del w:id="977" w:author="Jonathan Leipold - BDAE Gruppe" w:date="2023-10-29T09:31:00Z"/>
            </w:rPr>
          </w:rPrChange>
        </w:rPr>
        <w:pPrChange w:id="978" w:author="Jonathan Leipold - BDAE Gruppe" w:date="2023-10-20T01:30:00Z">
          <w:pPr/>
        </w:pPrChange>
      </w:pPr>
      <w:ins w:id="979" w:author="Jonathan Leipold - BDAE Gruppe" w:date="2023-10-29T09:38:00Z">
        <w:r w:rsidRPr="38A32F5D">
          <w:rPr>
            <w:szCs w:val="20"/>
            <w:lang w:val="en-GB"/>
          </w:rPr>
          <w:t>In the</w:t>
        </w:r>
        <w:r w:rsidR="000834C8">
          <w:rPr>
            <w:szCs w:val="20"/>
            <w:lang w:val="en-GB"/>
          </w:rPr>
          <w:t xml:space="preserve"> </w:t>
        </w:r>
        <w:r w:rsidRPr="38A32F5D">
          <w:rPr>
            <w:szCs w:val="20"/>
            <w:lang w:val="en-GB"/>
          </w:rPr>
          <w:t>analysis</w:t>
        </w:r>
        <w:r w:rsidR="000834C8">
          <w:rPr>
            <w:szCs w:val="20"/>
            <w:lang w:val="en-GB"/>
          </w:rPr>
          <w:t xml:space="preserve"> and preprocessing</w:t>
        </w:r>
        <w:r w:rsidRPr="38A32F5D">
          <w:rPr>
            <w:szCs w:val="20"/>
            <w:lang w:val="en-GB"/>
          </w:rPr>
          <w:t>, particular attention was given to columns such as "</w:t>
        </w:r>
        <w:proofErr w:type="spellStart"/>
        <w:r w:rsidRPr="38A32F5D">
          <w:rPr>
            <w:szCs w:val="20"/>
            <w:lang w:val="en-GB"/>
          </w:rPr>
          <w:t>mean_payoutDays</w:t>
        </w:r>
        <w:proofErr w:type="spellEnd"/>
        <w:r w:rsidRPr="38A32F5D">
          <w:rPr>
            <w:szCs w:val="20"/>
            <w:lang w:val="en-GB"/>
          </w:rPr>
          <w:t>" and the ratio</w:t>
        </w:r>
      </w:ins>
      <w:ins w:id="980" w:author="Jonathan Leipold - BDAE Gruppe" w:date="2023-10-29T09:39:00Z">
        <w:r w:rsidR="00621C36">
          <w:rPr>
            <w:szCs w:val="20"/>
            <w:lang w:val="en-GB"/>
          </w:rPr>
          <w:t>s</w:t>
        </w:r>
      </w:ins>
      <w:ins w:id="981" w:author="Jonathan Leipold - BDAE Gruppe" w:date="2023-10-29T09:38:00Z">
        <w:r w:rsidRPr="38A32F5D">
          <w:rPr>
            <w:szCs w:val="20"/>
            <w:lang w:val="en-GB"/>
          </w:rPr>
          <w:t xml:space="preserve"> of paid out </w:t>
        </w:r>
      </w:ins>
      <w:ins w:id="982" w:author="Jonathan Leipold - BDAE Gruppe" w:date="2023-10-29T09:39:00Z">
        <w:r w:rsidR="000834C8">
          <w:rPr>
            <w:szCs w:val="20"/>
            <w:lang w:val="en-GB"/>
          </w:rPr>
          <w:t xml:space="preserve">vs. </w:t>
        </w:r>
        <w:r w:rsidR="000834C8" w:rsidRPr="38A32F5D">
          <w:rPr>
            <w:szCs w:val="20"/>
            <w:lang w:val="en-GB"/>
          </w:rPr>
          <w:t xml:space="preserve">claimed </w:t>
        </w:r>
      </w:ins>
      <w:ins w:id="983" w:author="Jonathan Leipold - BDAE Gruppe" w:date="2023-10-29T09:38:00Z">
        <w:r w:rsidRPr="38A32F5D">
          <w:rPr>
            <w:szCs w:val="20"/>
            <w:lang w:val="en-GB"/>
          </w:rPr>
          <w:t xml:space="preserve">invoices, which were anticipated to be major </w:t>
        </w:r>
      </w:ins>
      <w:ins w:id="984" w:author="Jonathan Leipold - BDAE Gruppe" w:date="2023-10-29T09:39:00Z">
        <w:r w:rsidR="00621C36">
          <w:rPr>
            <w:szCs w:val="20"/>
            <w:lang w:val="en-GB"/>
          </w:rPr>
          <w:t>factors of customer satisfaction</w:t>
        </w:r>
      </w:ins>
      <w:ins w:id="985" w:author="Jonathan Leipold - BDAE Gruppe" w:date="2023-10-29T09:38:00Z">
        <w:r w:rsidRPr="38A32F5D">
          <w:rPr>
            <w:szCs w:val="20"/>
            <w:lang w:val="en-GB"/>
          </w:rPr>
          <w:t>. U</w:t>
        </w:r>
        <w:r w:rsidRPr="00FE1A47">
          <w:rPr>
            <w:szCs w:val="20"/>
            <w:lang w:val="en-GB"/>
          </w:rPr>
          <w:t>nfortunately, th</w:t>
        </w:r>
        <w:r w:rsidRPr="38A32F5D">
          <w:rPr>
            <w:szCs w:val="20"/>
            <w:lang w:val="en-GB"/>
          </w:rPr>
          <w:t>is</w:t>
        </w:r>
        <w:r w:rsidRPr="00FE1A47">
          <w:rPr>
            <w:szCs w:val="20"/>
            <w:lang w:val="en-GB"/>
          </w:rPr>
          <w:t xml:space="preserve"> data include</w:t>
        </w:r>
        <w:r w:rsidRPr="38A32F5D">
          <w:rPr>
            <w:szCs w:val="20"/>
            <w:lang w:val="en-GB"/>
          </w:rPr>
          <w:t>s</w:t>
        </w:r>
        <w:r w:rsidRPr="00FE1A47">
          <w:rPr>
            <w:szCs w:val="20"/>
            <w:lang w:val="en-GB"/>
          </w:rPr>
          <w:t xml:space="preserve"> </w:t>
        </w:r>
        <w:r w:rsidRPr="00E76E47">
          <w:rPr>
            <w:b/>
            <w:bCs/>
            <w:szCs w:val="20"/>
            <w:lang w:val="en-GB"/>
          </w:rPr>
          <w:t xml:space="preserve">a </w:t>
        </w:r>
        <w:r w:rsidRPr="38A32F5D">
          <w:rPr>
            <w:b/>
            <w:bCs/>
            <w:szCs w:val="20"/>
            <w:lang w:val="en-GB"/>
          </w:rPr>
          <w:t>high number</w:t>
        </w:r>
        <w:r w:rsidRPr="00E76E47">
          <w:rPr>
            <w:b/>
            <w:bCs/>
            <w:szCs w:val="20"/>
            <w:lang w:val="en-GB"/>
          </w:rPr>
          <w:t xml:space="preserve"> of missing values</w:t>
        </w:r>
      </w:ins>
      <w:ins w:id="986" w:author="Jonathan Leipold - BDAE Gruppe" w:date="2023-10-29T09:40:00Z">
        <w:r w:rsidR="003B606F">
          <w:rPr>
            <w:szCs w:val="20"/>
            <w:lang w:val="en-GB"/>
          </w:rPr>
          <w:t xml:space="preserve">. One of many reasons that resulted </w:t>
        </w:r>
      </w:ins>
      <w:ins w:id="987" w:author="Jonathan Leipold - BDAE Gruppe" w:date="2023-10-29T09:38:00Z">
        <w:r w:rsidRPr="00E76E47">
          <w:rPr>
            <w:szCs w:val="20"/>
            <w:lang w:val="en-GB"/>
          </w:rPr>
          <w:t xml:space="preserve">in </w:t>
        </w:r>
        <w:r w:rsidRPr="38A32F5D">
          <w:rPr>
            <w:szCs w:val="20"/>
            <w:lang w:val="en-GB"/>
          </w:rPr>
          <w:t xml:space="preserve">substantial </w:t>
        </w:r>
        <w:r w:rsidRPr="00FE1A47">
          <w:rPr>
            <w:szCs w:val="20"/>
            <w:lang w:val="en-GB"/>
          </w:rPr>
          <w:t>preprocessing work</w:t>
        </w:r>
        <w:r w:rsidRPr="38A32F5D">
          <w:rPr>
            <w:szCs w:val="20"/>
            <w:lang w:val="en-GB"/>
          </w:rPr>
          <w:t xml:space="preserve"> which is described below.</w:t>
        </w:r>
      </w:ins>
      <w:commentRangeStart w:id="988"/>
      <w:del w:id="989" w:author="Jonathan Leipold - BDAE Gruppe" w:date="2023-10-29T09:31:00Z">
        <w:r w:rsidR="00FB6C7E" w:rsidDel="00BD1A84">
          <w:rPr>
            <w:noProof/>
          </w:rPr>
          <w:drawing>
            <wp:inline distT="0" distB="0" distL="0" distR="0" wp14:anchorId="140EAF1A" wp14:editId="58A52A55">
              <wp:extent cx="5274310" cy="2580005"/>
              <wp:effectExtent l="0" t="0" r="2540" b="0"/>
              <wp:docPr id="1279962489" name="Grafik 1279962489" descr="Ein Bild, das Text, Software, Webseit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79962489"/>
                      <pic:cNvPicPr/>
                    </pic:nvPicPr>
                    <pic:blipFill>
                      <a:blip r:embed="rId31">
                        <a:extLst>
                          <a:ext uri="{28A0092B-C50C-407E-A947-70E740481C1C}">
                            <a14:useLocalDpi xmlns:a14="http://schemas.microsoft.com/office/drawing/2010/main" val="0"/>
                          </a:ext>
                        </a:extLst>
                      </a:blip>
                      <a:stretch>
                        <a:fillRect/>
                      </a:stretch>
                    </pic:blipFill>
                    <pic:spPr>
                      <a:xfrm>
                        <a:off x="0" y="0"/>
                        <a:ext cx="5274310" cy="2580005"/>
                      </a:xfrm>
                      <a:prstGeom prst="rect">
                        <a:avLst/>
                      </a:prstGeom>
                    </pic:spPr>
                  </pic:pic>
                </a:graphicData>
              </a:graphic>
            </wp:inline>
          </w:drawing>
        </w:r>
        <w:commentRangeEnd w:id="988"/>
        <w:r w:rsidR="00FB6C7E" w:rsidDel="00BD1A84">
          <w:rPr>
            <w:rStyle w:val="CommentReference"/>
          </w:rPr>
          <w:commentReference w:id="988"/>
        </w:r>
      </w:del>
    </w:p>
    <w:p w14:paraId="256D40E0" w14:textId="297916FA" w:rsidR="00FB6C7E" w:rsidRPr="00992CCF" w:rsidDel="00BD1A84" w:rsidRDefault="006147FD">
      <w:pPr>
        <w:pStyle w:val="Caption"/>
        <w:rPr>
          <w:del w:id="990" w:author="Jonathan Leipold - BDAE Gruppe" w:date="2023-10-29T09:31:00Z"/>
          <w:rFonts w:asciiTheme="majorHAnsi" w:eastAsiaTheme="majorEastAsia" w:hAnsiTheme="majorHAnsi" w:cstheme="majorBidi"/>
          <w:color w:val="007789" w:themeColor="accent1" w:themeShade="BF"/>
          <w:szCs w:val="20"/>
          <w:lang w:val="en-GB"/>
          <w:rPrChange w:id="991" w:author="Jonathan Leipold - BDAE Gruppe" w:date="2023-10-18T10:09:00Z">
            <w:rPr>
              <w:del w:id="992" w:author="Jonathan Leipold - BDAE Gruppe" w:date="2023-10-29T09:31:00Z"/>
              <w:rFonts w:asciiTheme="majorHAnsi" w:eastAsiaTheme="majorEastAsia" w:hAnsiTheme="majorHAnsi" w:cstheme="majorBidi"/>
              <w:color w:val="007789" w:themeColor="accent1" w:themeShade="BF"/>
              <w:sz w:val="32"/>
              <w:lang w:val="en-GB"/>
            </w:rPr>
          </w:rPrChange>
        </w:rPr>
        <w:pPrChange w:id="993" w:author="Jonathan Leipold - BDAE Gruppe" w:date="2023-10-20T01:30:00Z">
          <w:pPr/>
        </w:pPrChange>
      </w:pPr>
      <w:del w:id="994" w:author="Jonathan Leipold - BDAE Gruppe" w:date="2023-10-29T09:31:00Z">
        <w:r w:rsidRPr="006147FD" w:rsidDel="00BD1A84">
          <w:rPr>
            <w:lang w:val="en-GB"/>
            <w:rPrChange w:id="995" w:author="Jonathan Leipold - BDAE Gruppe" w:date="2023-10-20T01:31:00Z">
              <w:rPr/>
            </w:rPrChange>
          </w:rPr>
          <w:delText xml:space="preserve">Figure </w:delText>
        </w:r>
        <w:r w:rsidDel="00BD1A84">
          <w:rPr>
            <w:iCs w:val="0"/>
          </w:rPr>
          <w:fldChar w:fldCharType="begin"/>
        </w:r>
        <w:r w:rsidRPr="773EB945" w:rsidDel="00BD1A84">
          <w:rPr>
            <w:lang w:val="en-GB"/>
          </w:rPr>
          <w:delInstrText xml:space="preserve"> SEQ Figure \* ARABIC </w:delInstrText>
        </w:r>
        <w:r w:rsidDel="00BD1A84">
          <w:rPr>
            <w:iCs w:val="0"/>
          </w:rPr>
          <w:fldChar w:fldCharType="separate"/>
        </w:r>
      </w:del>
      <w:del w:id="996" w:author="Jonathan Leipold - BDAE Gruppe" w:date="2023-10-22T22:56:00Z">
        <w:r w:rsidRPr="006147FD" w:rsidDel="00FF6CF0">
          <w:rPr>
            <w:noProof/>
            <w:lang w:val="en-GB"/>
            <w:rPrChange w:id="997" w:author="Jonathan Leipold - BDAE Gruppe" w:date="2023-10-20T01:31:00Z">
              <w:rPr>
                <w:noProof/>
              </w:rPr>
            </w:rPrChange>
          </w:rPr>
          <w:delText>2</w:delText>
        </w:r>
      </w:del>
      <w:del w:id="998" w:author="Jonathan Leipold - BDAE Gruppe" w:date="2023-10-29T09:31:00Z">
        <w:r w:rsidDel="00BD1A84">
          <w:rPr>
            <w:iCs w:val="0"/>
          </w:rPr>
          <w:fldChar w:fldCharType="end"/>
        </w:r>
        <w:r w:rsidRPr="006147FD" w:rsidDel="00BD1A84">
          <w:rPr>
            <w:lang w:val="en-GB"/>
            <w:rPrChange w:id="999" w:author="Jonathan Leipold - BDAE Gruppe" w:date="2023-10-20T01:31:00Z">
              <w:rPr/>
            </w:rPrChange>
          </w:rPr>
          <w:delText>: Claim &amp; Premium variables in the ERP System</w:delText>
        </w:r>
      </w:del>
    </w:p>
    <w:p w14:paraId="32799E6E" w14:textId="4E92D522" w:rsidR="00AC082D" w:rsidRPr="00992CCF" w:rsidDel="00BD1A84" w:rsidRDefault="00CA5EC9">
      <w:pPr>
        <w:jc w:val="center"/>
        <w:rPr>
          <w:del w:id="1000" w:author="Jonathan Leipold - BDAE Gruppe" w:date="2023-10-29T09:31:00Z"/>
          <w:rFonts w:asciiTheme="majorHAnsi" w:eastAsiaTheme="majorEastAsia" w:hAnsiTheme="majorHAnsi" w:cstheme="majorBidi"/>
          <w:color w:val="007789" w:themeColor="accent1" w:themeShade="BF"/>
          <w:sz w:val="28"/>
          <w:szCs w:val="28"/>
          <w:lang w:val="en-GB"/>
          <w:rPrChange w:id="1001" w:author="Jonathan Leipold - BDAE Gruppe" w:date="2023-10-18T10:09:00Z">
            <w:rPr>
              <w:del w:id="1002" w:author="Jonathan Leipold - BDAE Gruppe" w:date="2023-10-29T09:31:00Z"/>
              <w:rFonts w:asciiTheme="majorHAnsi" w:eastAsiaTheme="majorEastAsia" w:hAnsiTheme="majorHAnsi" w:cstheme="majorBidi"/>
              <w:color w:val="007789" w:themeColor="accent1" w:themeShade="BF"/>
              <w:sz w:val="32"/>
              <w:lang w:val="en-GB"/>
            </w:rPr>
          </w:rPrChange>
        </w:rPr>
        <w:pPrChange w:id="1003" w:author="Jonathan Leipold - BDAE Gruppe" w:date="2023-10-17T22:15:00Z">
          <w:pPr/>
        </w:pPrChange>
      </w:pPr>
      <w:del w:id="1004" w:author="Jonathan Leipold - BDAE Gruppe" w:date="2023-10-29T09:31:00Z">
        <w:r w:rsidRPr="00FE1A47" w:rsidDel="00BD1A84">
          <w:rPr>
            <w:rFonts w:ascii="Calibri" w:hAnsi="Calibri" w:cs="Calibri"/>
            <w:szCs w:val="20"/>
            <w:lang w:val="en-GB"/>
          </w:rPr>
          <w:delText>↓</w:delText>
        </w:r>
      </w:del>
    </w:p>
    <w:p w14:paraId="736F2E1E" w14:textId="43FF8DBD" w:rsidR="006147FD" w:rsidRPr="002731B5" w:rsidDel="00BD1A84" w:rsidRDefault="00AB55FE">
      <w:pPr>
        <w:keepNext/>
        <w:rPr>
          <w:del w:id="1005" w:author="Jonathan Leipold - BDAE Gruppe" w:date="2023-10-29T09:31:00Z"/>
          <w:lang w:val="en-GB"/>
          <w:rPrChange w:id="1006" w:author="Jonathan Leipold - BDAE Gruppe" w:date="2023-10-29T09:33:00Z">
            <w:rPr>
              <w:del w:id="1007" w:author="Jonathan Leipold - BDAE Gruppe" w:date="2023-10-29T09:31:00Z"/>
            </w:rPr>
          </w:rPrChange>
        </w:rPr>
        <w:pPrChange w:id="1008" w:author="Jonathan Leipold - BDAE Gruppe" w:date="2023-10-20T01:30:00Z">
          <w:pPr/>
        </w:pPrChange>
      </w:pPr>
      <w:commentRangeStart w:id="1009"/>
      <w:del w:id="1010" w:author="Jonathan Leipold - BDAE Gruppe" w:date="2023-10-29T09:31:00Z">
        <w:r w:rsidDel="00BD1A84">
          <w:rPr>
            <w:noProof/>
          </w:rPr>
          <w:drawing>
            <wp:inline distT="0" distB="0" distL="0" distR="0" wp14:anchorId="73E6C74F" wp14:editId="6D172976">
              <wp:extent cx="5274310" cy="1968500"/>
              <wp:effectExtent l="0" t="0" r="2540" b="0"/>
              <wp:docPr id="969368330" name="Grafik 969368330"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9368330"/>
                      <pic:cNvPicPr/>
                    </pic:nvPicPr>
                    <pic:blipFill>
                      <a:blip r:embed="rId32">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commentRangeEnd w:id="1009"/>
        <w:r w:rsidDel="00BD1A84">
          <w:rPr>
            <w:rStyle w:val="CommentReference"/>
          </w:rPr>
          <w:commentReference w:id="1009"/>
        </w:r>
      </w:del>
    </w:p>
    <w:p w14:paraId="27642E57" w14:textId="31B313C8" w:rsidR="00CA5EC9" w:rsidRPr="00FE1A47" w:rsidDel="00BD1A84" w:rsidRDefault="006147FD">
      <w:pPr>
        <w:pStyle w:val="Caption"/>
        <w:rPr>
          <w:del w:id="1011" w:author="Jonathan Leipold - BDAE Gruppe" w:date="2023-10-29T09:31:00Z"/>
          <w:szCs w:val="20"/>
          <w:lang w:val="en-GB"/>
        </w:rPr>
        <w:pPrChange w:id="1012" w:author="Jonathan Leipold - BDAE Gruppe" w:date="2023-10-20T01:30:00Z">
          <w:pPr/>
        </w:pPrChange>
      </w:pPr>
      <w:del w:id="1013" w:author="Jonathan Leipold - BDAE Gruppe" w:date="2023-10-29T09:31:00Z">
        <w:r w:rsidRPr="006147FD" w:rsidDel="00BD1A84">
          <w:rPr>
            <w:lang w:val="en-GB"/>
            <w:rPrChange w:id="1014" w:author="Jonathan Leipold - BDAE Gruppe" w:date="2023-10-20T01:31:00Z">
              <w:rPr/>
            </w:rPrChange>
          </w:rPr>
          <w:delText xml:space="preserve">Figure </w:delText>
        </w:r>
        <w:r w:rsidDel="00BD1A84">
          <w:rPr>
            <w:iCs w:val="0"/>
          </w:rPr>
          <w:fldChar w:fldCharType="begin"/>
        </w:r>
        <w:r w:rsidRPr="773EB945" w:rsidDel="00BD1A84">
          <w:rPr>
            <w:lang w:val="en-GB"/>
          </w:rPr>
          <w:delInstrText xml:space="preserve"> SEQ Figure \* ARABIC </w:delInstrText>
        </w:r>
        <w:r w:rsidDel="00BD1A84">
          <w:rPr>
            <w:iCs w:val="0"/>
          </w:rPr>
          <w:fldChar w:fldCharType="separate"/>
        </w:r>
      </w:del>
      <w:del w:id="1015" w:author="Jonathan Leipold - BDAE Gruppe" w:date="2023-10-22T22:56:00Z">
        <w:r w:rsidRPr="006147FD" w:rsidDel="00FF6CF0">
          <w:rPr>
            <w:noProof/>
            <w:lang w:val="en-GB"/>
            <w:rPrChange w:id="1016" w:author="Jonathan Leipold - BDAE Gruppe" w:date="2023-10-20T01:31:00Z">
              <w:rPr>
                <w:noProof/>
              </w:rPr>
            </w:rPrChange>
          </w:rPr>
          <w:delText>3</w:delText>
        </w:r>
      </w:del>
      <w:del w:id="1017" w:author="Jonathan Leipold - BDAE Gruppe" w:date="2023-10-29T09:31:00Z">
        <w:r w:rsidDel="00BD1A84">
          <w:rPr>
            <w:iCs w:val="0"/>
          </w:rPr>
          <w:fldChar w:fldCharType="end"/>
        </w:r>
        <w:r w:rsidRPr="006147FD" w:rsidDel="00BD1A84">
          <w:rPr>
            <w:lang w:val="en-GB"/>
            <w:rPrChange w:id="1018" w:author="Jonathan Leipold - BDAE Gruppe" w:date="2023-10-20T01:31:00Z">
              <w:rPr/>
            </w:rPrChange>
          </w:rPr>
          <w:delText>: Feature Engineering of premium- &amp; claims-data</w:delText>
        </w:r>
      </w:del>
    </w:p>
    <w:p w14:paraId="1F3D393B" w14:textId="3808C206" w:rsidR="00CA5EC9" w:rsidRPr="00992CCF" w:rsidDel="00BD1A84" w:rsidRDefault="00CA5EC9" w:rsidP="00CA5EC9">
      <w:pPr>
        <w:jc w:val="center"/>
        <w:rPr>
          <w:del w:id="1019" w:author="Jonathan Leipold - BDAE Gruppe" w:date="2023-10-29T09:31:00Z"/>
          <w:rFonts w:asciiTheme="majorHAnsi" w:eastAsiaTheme="majorEastAsia" w:hAnsiTheme="majorHAnsi" w:cstheme="majorBidi"/>
          <w:color w:val="007789" w:themeColor="accent1" w:themeShade="BF"/>
          <w:sz w:val="28"/>
          <w:szCs w:val="28"/>
          <w:lang w:val="en-GB"/>
          <w:rPrChange w:id="1020" w:author="Jonathan Leipold - BDAE Gruppe" w:date="2023-10-18T10:09:00Z">
            <w:rPr>
              <w:del w:id="1021" w:author="Jonathan Leipold - BDAE Gruppe" w:date="2023-10-29T09:31:00Z"/>
              <w:rFonts w:asciiTheme="majorHAnsi" w:eastAsiaTheme="majorEastAsia" w:hAnsiTheme="majorHAnsi" w:cstheme="majorBidi"/>
              <w:color w:val="007789" w:themeColor="accent1" w:themeShade="BF"/>
              <w:sz w:val="32"/>
              <w:lang w:val="en-GB"/>
            </w:rPr>
          </w:rPrChange>
        </w:rPr>
      </w:pPr>
      <w:del w:id="1022" w:author="Jonathan Leipold - BDAE Gruppe" w:date="2023-10-29T09:31:00Z">
        <w:r w:rsidRPr="00FE1A47" w:rsidDel="00BD1A84">
          <w:rPr>
            <w:rFonts w:ascii="Calibri" w:hAnsi="Calibri" w:cs="Calibri"/>
            <w:szCs w:val="20"/>
            <w:lang w:val="en-GB"/>
          </w:rPr>
          <w:delText>↓</w:delText>
        </w:r>
      </w:del>
    </w:p>
    <w:p w14:paraId="6845B063" w14:textId="3A501847" w:rsidR="006147FD" w:rsidRPr="002731B5" w:rsidDel="00BD1A84" w:rsidRDefault="00D17BC5">
      <w:pPr>
        <w:keepNext/>
        <w:rPr>
          <w:del w:id="1023" w:author="Jonathan Leipold - BDAE Gruppe" w:date="2023-10-29T09:31:00Z"/>
          <w:lang w:val="en-GB"/>
          <w:rPrChange w:id="1024" w:author="Jonathan Leipold - BDAE Gruppe" w:date="2023-10-29T09:33:00Z">
            <w:rPr>
              <w:del w:id="1025" w:author="Jonathan Leipold - BDAE Gruppe" w:date="2023-10-29T09:31:00Z"/>
            </w:rPr>
          </w:rPrChange>
        </w:rPr>
        <w:pPrChange w:id="1026" w:author="Jonathan Leipold - BDAE Gruppe" w:date="2023-10-20T01:31:00Z">
          <w:pPr/>
        </w:pPrChange>
      </w:pPr>
      <w:commentRangeStart w:id="1027"/>
      <w:del w:id="1028" w:author="Jonathan Leipold - BDAE Gruppe" w:date="2023-10-29T09:31:00Z">
        <w:r w:rsidDel="00BD1A84">
          <w:rPr>
            <w:noProof/>
          </w:rPr>
          <w:drawing>
            <wp:inline distT="0" distB="0" distL="0" distR="0" wp14:anchorId="6DA8CECF" wp14:editId="237C5884">
              <wp:extent cx="5274310" cy="1549400"/>
              <wp:effectExtent l="0" t="0" r="0" b="0"/>
              <wp:docPr id="1389583850" name="Grafik 1389583850"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89583850"/>
                      <pic:cNvPicPr/>
                    </pic:nvPicPr>
                    <pic:blipFill>
                      <a:blip r:embed="rId33">
                        <a:extLst>
                          <a:ext uri="{28A0092B-C50C-407E-A947-70E740481C1C}">
                            <a14:useLocalDpi xmlns:a14="http://schemas.microsoft.com/office/drawing/2010/main" val="0"/>
                          </a:ext>
                        </a:extLst>
                      </a:blip>
                      <a:stretch>
                        <a:fillRect/>
                      </a:stretch>
                    </pic:blipFill>
                    <pic:spPr>
                      <a:xfrm>
                        <a:off x="0" y="0"/>
                        <a:ext cx="5274310" cy="1549400"/>
                      </a:xfrm>
                      <a:prstGeom prst="rect">
                        <a:avLst/>
                      </a:prstGeom>
                    </pic:spPr>
                  </pic:pic>
                </a:graphicData>
              </a:graphic>
            </wp:inline>
          </w:drawing>
        </w:r>
        <w:commentRangeEnd w:id="1027"/>
        <w:r w:rsidDel="00BD1A84">
          <w:rPr>
            <w:rStyle w:val="CommentReference"/>
          </w:rPr>
          <w:commentReference w:id="1027"/>
        </w:r>
      </w:del>
    </w:p>
    <w:p w14:paraId="23E29094" w14:textId="2FF5ACFE" w:rsidR="00CA5EC9" w:rsidRPr="00FE1A47" w:rsidDel="00BD1A84" w:rsidRDefault="006147FD">
      <w:pPr>
        <w:pStyle w:val="Caption"/>
        <w:rPr>
          <w:del w:id="1029" w:author="Jonathan Leipold - BDAE Gruppe" w:date="2023-10-29T09:31:00Z"/>
          <w:szCs w:val="20"/>
          <w:lang w:val="en-GB"/>
        </w:rPr>
        <w:pPrChange w:id="1030" w:author="Jonathan Leipold - BDAE Gruppe" w:date="2023-10-20T01:31:00Z">
          <w:pPr/>
        </w:pPrChange>
      </w:pPr>
      <w:del w:id="1031" w:author="Jonathan Leipold - BDAE Gruppe" w:date="2023-10-29T09:31:00Z">
        <w:r w:rsidRPr="006147FD" w:rsidDel="00BD1A84">
          <w:rPr>
            <w:lang w:val="en-GB"/>
            <w:rPrChange w:id="1032" w:author="Jonathan Leipold - BDAE Gruppe" w:date="2023-10-20T01:31:00Z">
              <w:rPr/>
            </w:rPrChange>
          </w:rPr>
          <w:delText xml:space="preserve">Figure </w:delText>
        </w:r>
        <w:r w:rsidDel="00BD1A84">
          <w:rPr>
            <w:iCs w:val="0"/>
          </w:rPr>
          <w:fldChar w:fldCharType="begin"/>
        </w:r>
        <w:r w:rsidRPr="773EB945" w:rsidDel="00BD1A84">
          <w:rPr>
            <w:lang w:val="en-GB"/>
          </w:rPr>
          <w:delInstrText xml:space="preserve"> SEQ Figure \* ARABIC </w:delInstrText>
        </w:r>
        <w:r w:rsidDel="00BD1A84">
          <w:rPr>
            <w:iCs w:val="0"/>
          </w:rPr>
          <w:fldChar w:fldCharType="separate"/>
        </w:r>
      </w:del>
      <w:del w:id="1033" w:author="Jonathan Leipold - BDAE Gruppe" w:date="2023-10-22T22:56:00Z">
        <w:r w:rsidRPr="006147FD" w:rsidDel="00FF6CF0">
          <w:rPr>
            <w:noProof/>
            <w:lang w:val="en-GB"/>
            <w:rPrChange w:id="1034" w:author="Jonathan Leipold - BDAE Gruppe" w:date="2023-10-20T01:31:00Z">
              <w:rPr>
                <w:noProof/>
              </w:rPr>
            </w:rPrChange>
          </w:rPr>
          <w:delText>4</w:delText>
        </w:r>
      </w:del>
      <w:del w:id="1035" w:author="Jonathan Leipold - BDAE Gruppe" w:date="2023-10-29T09:31:00Z">
        <w:r w:rsidDel="00BD1A84">
          <w:rPr>
            <w:iCs w:val="0"/>
          </w:rPr>
          <w:fldChar w:fldCharType="end"/>
        </w:r>
        <w:r w:rsidRPr="006147FD" w:rsidDel="00BD1A84">
          <w:rPr>
            <w:lang w:val="en-GB"/>
            <w:rPrChange w:id="1036" w:author="Jonathan Leipold - BDAE Gruppe" w:date="2023-10-20T01:31:00Z">
              <w:rPr/>
            </w:rPrChange>
          </w:rPr>
          <w:delText>: Example of premium- &amp; claims-data in J</w:delText>
        </w:r>
        <w:r w:rsidDel="00BD1A84">
          <w:rPr>
            <w:lang w:val="en-GB"/>
          </w:rPr>
          <w:delText>u</w:delText>
        </w:r>
        <w:r w:rsidRPr="006147FD" w:rsidDel="00BD1A84">
          <w:rPr>
            <w:lang w:val="en-GB"/>
            <w:rPrChange w:id="1037" w:author="Jonathan Leipold - BDAE Gruppe" w:date="2023-10-20T01:31:00Z">
              <w:rPr/>
            </w:rPrChange>
          </w:rPr>
          <w:delText>pyter Notebook</w:delText>
        </w:r>
      </w:del>
    </w:p>
    <w:p w14:paraId="619E8E55" w14:textId="1EB5AE3B" w:rsidR="00903DF9" w:rsidRPr="00FE1A47" w:rsidDel="00AC582A" w:rsidRDefault="00903DF9">
      <w:pPr>
        <w:rPr>
          <w:del w:id="1038" w:author="Jonathan Leipold - BDAE Gruppe" w:date="2023-10-29T09:19:00Z"/>
          <w:szCs w:val="20"/>
          <w:lang w:val="en-GB"/>
        </w:rPr>
      </w:pPr>
      <w:commentRangeStart w:id="1039"/>
      <w:del w:id="1040" w:author="Jonathan Leipold - BDAE Gruppe" w:date="2023-10-29T09:19:00Z">
        <w:r w:rsidRPr="00FE1A47" w:rsidDel="00AC582A">
          <w:rPr>
            <w:szCs w:val="20"/>
            <w:lang w:val="en-GB"/>
          </w:rPr>
          <w:delText>More information about the collection and preprocessing in SQL can be found in the sql-files in github.</w:delText>
        </w:r>
        <w:commentRangeEnd w:id="1039"/>
        <w:r w:rsidDel="00AC582A">
          <w:rPr>
            <w:rStyle w:val="CommentReference"/>
          </w:rPr>
          <w:commentReference w:id="1039"/>
        </w:r>
      </w:del>
    </w:p>
    <w:p w14:paraId="122200F9" w14:textId="271B960E" w:rsidR="002C4A90" w:rsidRPr="00FE1A47" w:rsidDel="00AC13C1" w:rsidRDefault="00FD4546">
      <w:pPr>
        <w:rPr>
          <w:del w:id="1041" w:author="Jonathan Leipold - BDAE Gruppe" w:date="2023-10-29T09:32:00Z"/>
          <w:szCs w:val="20"/>
          <w:lang w:val="en-GB"/>
        </w:rPr>
      </w:pPr>
      <w:del w:id="1042" w:author="Jonathan Leipold - BDAE Gruppe" w:date="2023-10-29T09:32:00Z">
        <w:r w:rsidRPr="00FE1A47" w:rsidDel="00AC13C1">
          <w:rPr>
            <w:szCs w:val="20"/>
            <w:lang w:val="en-GB"/>
          </w:rPr>
          <w:delText xml:space="preserve">I expected </w:delText>
        </w:r>
        <w:r w:rsidR="00D10E7C" w:rsidRPr="00FE1A47" w:rsidDel="00AC13C1">
          <w:rPr>
            <w:szCs w:val="20"/>
            <w:lang w:val="en-GB"/>
          </w:rPr>
          <w:delText xml:space="preserve">especially the claims </w:delText>
        </w:r>
        <w:r w:rsidR="004400EE" w:rsidRPr="00FE1A47" w:rsidDel="00AC13C1">
          <w:rPr>
            <w:szCs w:val="20"/>
            <w:lang w:val="en-GB"/>
          </w:rPr>
          <w:delText>related columns like mean_payoutDays</w:delText>
        </w:r>
        <w:r w:rsidR="00B22F23" w:rsidRPr="00FE1A47" w:rsidDel="00AC13C1">
          <w:rPr>
            <w:szCs w:val="20"/>
            <w:lang w:val="en-GB"/>
          </w:rPr>
          <w:delText xml:space="preserve"> or the ratio of </w:delText>
        </w:r>
        <w:r w:rsidR="006C303E" w:rsidRPr="00FE1A47" w:rsidDel="00AC13C1">
          <w:rPr>
            <w:szCs w:val="20"/>
            <w:lang w:val="en-GB"/>
          </w:rPr>
          <w:delText xml:space="preserve">claimed and </w:delText>
        </w:r>
        <w:r w:rsidR="00126B45" w:rsidRPr="00FE1A47" w:rsidDel="00AC13C1">
          <w:rPr>
            <w:szCs w:val="20"/>
            <w:lang w:val="en-GB"/>
          </w:rPr>
          <w:delText>paid</w:delText>
        </w:r>
        <w:r w:rsidR="006C303E" w:rsidRPr="00FE1A47" w:rsidDel="00AC13C1">
          <w:rPr>
            <w:szCs w:val="20"/>
            <w:lang w:val="en-GB"/>
          </w:rPr>
          <w:delText xml:space="preserve"> out </w:delText>
        </w:r>
        <w:r w:rsidR="00126B45" w:rsidRPr="00FE1A47" w:rsidDel="00AC13C1">
          <w:rPr>
            <w:szCs w:val="20"/>
            <w:lang w:val="en-GB"/>
          </w:rPr>
          <w:delText xml:space="preserve">invoices </w:delText>
        </w:r>
        <w:r w:rsidR="00311427" w:rsidRPr="00FE1A47" w:rsidDel="00AC13C1">
          <w:rPr>
            <w:szCs w:val="20"/>
            <w:lang w:val="en-GB"/>
          </w:rPr>
          <w:delText>to be a major feature.</w:delText>
        </w:r>
      </w:del>
      <w:ins w:id="1043" w:author="Gastbenutzer" w:date="2023-10-28T21:12:00Z">
        <w:del w:id="1044" w:author="Jonathan Leipold - BDAE Gruppe" w:date="2023-10-29T09:19:00Z">
          <w:r w:rsidR="00311427" w:rsidRPr="38A32F5D" w:rsidDel="00AC582A">
            <w:rPr>
              <w:rFonts w:ascii="system-ui" w:eastAsia="system-ui" w:hAnsi="system-ui" w:cs="system-ui"/>
              <w:color w:val="374151"/>
              <w:sz w:val="24"/>
              <w:szCs w:val="24"/>
              <w:lang w:val="en-GB"/>
            </w:rPr>
            <w:delText xml:space="preserve"> </w:delText>
          </w:r>
        </w:del>
        <w:del w:id="1045" w:author="Jonathan Leipold - BDAE Gruppe" w:date="2023-10-29T09:32:00Z">
          <w:r w:rsidR="38A32F5D" w:rsidRPr="38A32F5D" w:rsidDel="00AC13C1">
            <w:rPr>
              <w:szCs w:val="20"/>
              <w:lang w:val="en-GB"/>
            </w:rPr>
            <w:delText>In the analysis, particular attention was given to columns such as "mean_payoutDays" and the ratio of "claimed and paid out invoices," which were anticipated to be major features.</w:delText>
          </w:r>
        </w:del>
      </w:ins>
      <w:del w:id="1046" w:author="Jonathan Leipold - BDAE Gruppe" w:date="2023-10-29T09:32:00Z">
        <w:r w:rsidR="38A32F5D" w:rsidRPr="38A32F5D" w:rsidDel="00AC13C1">
          <w:rPr>
            <w:szCs w:val="20"/>
            <w:lang w:val="en-GB"/>
          </w:rPr>
          <w:delText xml:space="preserve"> </w:delText>
        </w:r>
      </w:del>
      <w:ins w:id="1047" w:author="Gastbenutzer" w:date="2023-10-28T21:12:00Z">
        <w:del w:id="1048" w:author="Jonathan Leipold - BDAE Gruppe" w:date="2023-10-29T09:32:00Z">
          <w:r w:rsidR="38A32F5D" w:rsidRPr="38A32F5D" w:rsidDel="00AC13C1">
            <w:rPr>
              <w:szCs w:val="20"/>
              <w:lang w:val="en-GB"/>
            </w:rPr>
            <w:delText>U</w:delText>
          </w:r>
        </w:del>
      </w:ins>
      <w:del w:id="1049" w:author="Jonathan Leipold - BDAE Gruppe" w:date="2023-10-29T09:32:00Z">
        <w:r w:rsidR="00311427" w:rsidRPr="38A32F5D" w:rsidDel="00AC13C1">
          <w:rPr>
            <w:szCs w:val="20"/>
            <w:lang w:val="en-GB"/>
          </w:rPr>
          <w:delText>But u</w:delText>
        </w:r>
        <w:r w:rsidR="00927E70" w:rsidRPr="00FE1A47" w:rsidDel="00AC13C1">
          <w:rPr>
            <w:szCs w:val="20"/>
            <w:lang w:val="en-GB"/>
          </w:rPr>
          <w:delText xml:space="preserve">nfortunately, </w:delText>
        </w:r>
        <w:r w:rsidR="38A32F5D" w:rsidRPr="00FE1A47" w:rsidDel="00AC13C1">
          <w:rPr>
            <w:szCs w:val="20"/>
            <w:lang w:val="en-GB"/>
          </w:rPr>
          <w:delText>th</w:delText>
        </w:r>
      </w:del>
      <w:ins w:id="1050" w:author="Gastbenutzer" w:date="2023-10-28T21:13:00Z">
        <w:del w:id="1051" w:author="Jonathan Leipold - BDAE Gruppe" w:date="2023-10-29T09:32:00Z">
          <w:r w:rsidR="38A32F5D" w:rsidRPr="38A32F5D" w:rsidDel="00AC13C1">
            <w:rPr>
              <w:szCs w:val="20"/>
              <w:lang w:val="en-GB"/>
            </w:rPr>
            <w:delText>is</w:delText>
          </w:r>
        </w:del>
      </w:ins>
      <w:del w:id="1052" w:author="Jonathan Leipold - BDAE Gruppe" w:date="2023-10-29T09:32:00Z">
        <w:r w:rsidRPr="00FE1A47" w:rsidDel="00AC13C1">
          <w:rPr>
            <w:szCs w:val="20"/>
            <w:lang w:val="en-GB"/>
          </w:rPr>
          <w:delText>ese</w:delText>
        </w:r>
        <w:r w:rsidR="00927E70" w:rsidRPr="00FE1A47" w:rsidDel="00AC13C1">
          <w:rPr>
            <w:szCs w:val="20"/>
            <w:lang w:val="en-GB"/>
          </w:rPr>
          <w:delText xml:space="preserve"> data </w:delText>
        </w:r>
        <w:r w:rsidR="38A32F5D" w:rsidRPr="00FE1A47" w:rsidDel="00AC13C1">
          <w:rPr>
            <w:szCs w:val="20"/>
            <w:lang w:val="en-GB"/>
          </w:rPr>
          <w:delText>include</w:delText>
        </w:r>
      </w:del>
      <w:ins w:id="1053" w:author="Gastbenutzer" w:date="2023-10-28T21:12:00Z">
        <w:del w:id="1054" w:author="Jonathan Leipold - BDAE Gruppe" w:date="2023-10-29T09:32:00Z">
          <w:r w:rsidR="38A32F5D" w:rsidRPr="38A32F5D" w:rsidDel="00AC13C1">
            <w:rPr>
              <w:szCs w:val="20"/>
              <w:lang w:val="en-GB"/>
            </w:rPr>
            <w:delText>s</w:delText>
          </w:r>
        </w:del>
      </w:ins>
      <w:del w:id="1055" w:author="Jonathan Leipold - BDAE Gruppe" w:date="2023-10-29T09:32:00Z">
        <w:r w:rsidR="00927E70" w:rsidRPr="00FE1A47" w:rsidDel="00AC13C1">
          <w:rPr>
            <w:szCs w:val="20"/>
            <w:lang w:val="en-GB"/>
          </w:rPr>
          <w:delText xml:space="preserve"> </w:delText>
        </w:r>
        <w:r w:rsidR="00927E70" w:rsidRPr="00992CCF" w:rsidDel="00AC13C1">
          <w:rPr>
            <w:b/>
            <w:bCs/>
            <w:szCs w:val="20"/>
            <w:lang w:val="en-GB"/>
            <w:rPrChange w:id="1056" w:author="Jonathan Leipold - BDAE Gruppe" w:date="2023-10-18T10:09:00Z">
              <w:rPr>
                <w:lang w:val="en-GB"/>
              </w:rPr>
            </w:rPrChange>
          </w:rPr>
          <w:delText>a lot</w:delText>
        </w:r>
      </w:del>
      <w:ins w:id="1057" w:author="Gastbenutzer" w:date="2023-10-28T21:13:00Z">
        <w:del w:id="1058" w:author="Jonathan Leipold - BDAE Gruppe" w:date="2023-10-29T09:32:00Z">
          <w:r w:rsidR="38A32F5D" w:rsidRPr="38A32F5D" w:rsidDel="00AC13C1">
            <w:rPr>
              <w:b/>
              <w:bCs/>
              <w:szCs w:val="20"/>
              <w:lang w:val="en-GB"/>
            </w:rPr>
            <w:delText>high number</w:delText>
          </w:r>
        </w:del>
      </w:ins>
      <w:del w:id="1059" w:author="Jonathan Leipold - BDAE Gruppe" w:date="2023-10-29T09:32:00Z">
        <w:r w:rsidR="00927E70" w:rsidRPr="00992CCF" w:rsidDel="00AC13C1">
          <w:rPr>
            <w:b/>
            <w:bCs/>
            <w:szCs w:val="20"/>
            <w:lang w:val="en-GB"/>
            <w:rPrChange w:id="1060" w:author="Jonathan Leipold - BDAE Gruppe" w:date="2023-10-18T10:09:00Z">
              <w:rPr>
                <w:lang w:val="en-GB"/>
              </w:rPr>
            </w:rPrChange>
          </w:rPr>
          <w:delText xml:space="preserve"> of missing values</w:delText>
        </w:r>
      </w:del>
      <w:ins w:id="1061" w:author="Gastbenutzer" w:date="2023-10-28T21:13:00Z">
        <w:del w:id="1062" w:author="Jonathan Leipold - BDAE Gruppe" w:date="2023-10-29T09:32:00Z">
          <w:r w:rsidR="38A32F5D" w:rsidRPr="38A32F5D" w:rsidDel="00AC13C1">
            <w:rPr>
              <w:szCs w:val="20"/>
              <w:lang w:val="en-GB"/>
              <w:rPrChange w:id="1063" w:author="Gastbenutzer" w:date="2023-10-28T21:14:00Z">
                <w:rPr>
                  <w:b/>
                  <w:bCs/>
                  <w:szCs w:val="20"/>
                  <w:lang w:val="en-GB"/>
                </w:rPr>
              </w:rPrChange>
            </w:rPr>
            <w:delText xml:space="preserve">, resulting in </w:delText>
          </w:r>
          <w:r w:rsidR="38A32F5D" w:rsidRPr="38A32F5D" w:rsidDel="00AC13C1">
            <w:rPr>
              <w:szCs w:val="20"/>
              <w:lang w:val="en-GB"/>
            </w:rPr>
            <w:delText xml:space="preserve">substantial </w:delText>
          </w:r>
        </w:del>
      </w:ins>
      <w:del w:id="1064" w:author="Jonathan Leipold - BDAE Gruppe" w:date="2023-10-29T09:32:00Z">
        <w:r w:rsidRPr="38A32F5D" w:rsidDel="00AC13C1">
          <w:rPr>
            <w:szCs w:val="20"/>
            <w:lang w:val="en-GB"/>
          </w:rPr>
          <w:delText>.</w:delText>
        </w:r>
        <w:r w:rsidR="001B1EB6" w:rsidRPr="38A32F5D" w:rsidDel="00AC13C1">
          <w:rPr>
            <w:szCs w:val="20"/>
            <w:lang w:val="en-GB"/>
          </w:rPr>
          <w:delText xml:space="preserve"> One reason that caused a </w:delText>
        </w:r>
        <w:r w:rsidR="00536202" w:rsidRPr="00FE1A47" w:rsidDel="00AC13C1">
          <w:rPr>
            <w:szCs w:val="20"/>
            <w:lang w:val="en-GB"/>
          </w:rPr>
          <w:delText>massive</w:delText>
        </w:r>
        <w:r w:rsidR="001B1EB6" w:rsidRPr="00FE1A47" w:rsidDel="00AC13C1">
          <w:rPr>
            <w:szCs w:val="20"/>
            <w:lang w:val="en-GB"/>
          </w:rPr>
          <w:delText xml:space="preserve"> preprocessing work</w:delText>
        </w:r>
      </w:del>
      <w:ins w:id="1065" w:author="Gastbenutzer" w:date="2023-10-28T21:15:00Z">
        <w:del w:id="1066" w:author="Jonathan Leipold - BDAE Gruppe" w:date="2023-10-29T09:32:00Z">
          <w:r w:rsidR="38A32F5D" w:rsidRPr="38A32F5D" w:rsidDel="00AC13C1">
            <w:rPr>
              <w:szCs w:val="20"/>
              <w:lang w:val="en-GB"/>
            </w:rPr>
            <w:delText xml:space="preserve"> which is described below.</w:delText>
          </w:r>
        </w:del>
      </w:ins>
      <w:del w:id="1067" w:author="Jonathan Leipold - BDAE Gruppe" w:date="2023-10-29T09:32:00Z">
        <w:r w:rsidRPr="00FE1A47" w:rsidDel="00AC13C1">
          <w:rPr>
            <w:szCs w:val="20"/>
            <w:lang w:val="en-GB"/>
          </w:rPr>
          <w:delText>.</w:delText>
        </w:r>
        <w:r w:rsidR="00706E14" w:rsidRPr="00FE1A47" w:rsidDel="00AC13C1">
          <w:rPr>
            <w:szCs w:val="20"/>
            <w:lang w:val="en-GB"/>
          </w:rPr>
          <w:delText xml:space="preserve"> </w:delText>
        </w:r>
        <w:r w:rsidR="00D603D0" w:rsidRPr="00FE1A47" w:rsidDel="00AC13C1">
          <w:rPr>
            <w:szCs w:val="20"/>
            <w:lang w:val="en-GB"/>
          </w:rPr>
          <w:delText xml:space="preserve">See </w:delText>
        </w:r>
        <w:r w:rsidR="00601D52" w:rsidRPr="00FE1A47" w:rsidDel="00AC13C1">
          <w:rPr>
            <w:szCs w:val="20"/>
            <w:lang w:val="en-GB"/>
          </w:rPr>
          <w:delText>section below.</w:delText>
        </w:r>
      </w:del>
    </w:p>
    <w:p w14:paraId="41B32026" w14:textId="61387924" w:rsidR="002C4A90" w:rsidRPr="00FE1A47" w:rsidRDefault="002C4A90">
      <w:pPr>
        <w:rPr>
          <w:szCs w:val="20"/>
          <w:lang w:val="en-GB"/>
        </w:rPr>
      </w:pPr>
    </w:p>
    <w:p w14:paraId="63E3ADD6" w14:textId="0E48984D" w:rsidR="002C4A90" w:rsidRPr="009B769F" w:rsidRDefault="00536202">
      <w:pPr>
        <w:pStyle w:val="Heading2"/>
        <w:numPr>
          <w:ilvl w:val="0"/>
          <w:numId w:val="96"/>
        </w:numPr>
        <w:tabs>
          <w:tab w:val="num" w:pos="360"/>
        </w:tabs>
        <w:spacing w:before="360" w:after="120"/>
        <w:ind w:left="360"/>
        <w:rPr>
          <w:sz w:val="22"/>
          <w:lang w:val="en-GB"/>
          <w:rPrChange w:id="1068" w:author="Jonathan Leipold - BDAE Gruppe" w:date="2023-10-29T10:06:00Z">
            <w:rPr>
              <w:lang w:val="en-GB"/>
            </w:rPr>
          </w:rPrChange>
        </w:rPr>
        <w:pPrChange w:id="1069" w:author="Jonathan Leipold - BDAE Gruppe" w:date="2023-10-29T10:06:00Z">
          <w:pPr>
            <w:pStyle w:val="Heading2"/>
            <w:spacing w:before="360" w:after="120"/>
          </w:pPr>
        </w:pPrChange>
      </w:pPr>
      <w:bookmarkStart w:id="1070" w:name="_Toc148803229"/>
      <w:del w:id="1071" w:author="Jonathan Leipold - BDAE Gruppe" w:date="2023-10-29T09:50:00Z">
        <w:r w:rsidRPr="773EB945" w:rsidDel="004D4920">
          <w:rPr>
            <w:sz w:val="22"/>
            <w:lang w:val="en-GB"/>
            <w:rPrChange w:id="1072" w:author="Jonathan Leipold - BDAE Gruppe" w:date="2023-10-18T10:09:00Z">
              <w:rPr>
                <w:lang w:val="en-GB"/>
              </w:rPr>
            </w:rPrChange>
          </w:rPr>
          <w:delText xml:space="preserve">II.2.2 </w:delText>
        </w:r>
      </w:del>
      <w:bookmarkStart w:id="1073" w:name="_Toc149860692"/>
      <w:r w:rsidR="002C4A90" w:rsidRPr="773EB945">
        <w:rPr>
          <w:sz w:val="22"/>
          <w:lang w:val="en-GB"/>
          <w:rPrChange w:id="1074" w:author="Jonathan Leipold - BDAE Gruppe" w:date="2023-10-18T10:09:00Z">
            <w:rPr>
              <w:lang w:val="en-GB"/>
            </w:rPr>
          </w:rPrChange>
        </w:rPr>
        <w:t>Pre-processing</w:t>
      </w:r>
      <w:ins w:id="1075" w:author="Jonathan Leipold - BDAE Gruppe" w:date="2023-10-29T10:06:00Z">
        <w:r w:rsidR="009B769F">
          <w:rPr>
            <w:sz w:val="22"/>
            <w:lang w:val="en-GB"/>
          </w:rPr>
          <w:t xml:space="preserve">, </w:t>
        </w:r>
        <w:bookmarkStart w:id="1076" w:name="_Toc148803233"/>
        <w:r w:rsidR="009B769F" w:rsidRPr="00E76E47">
          <w:rPr>
            <w:sz w:val="22"/>
            <w:lang w:val="en-GB"/>
          </w:rPr>
          <w:t>Visualization &amp; Dependencies</w:t>
        </w:r>
      </w:ins>
      <w:bookmarkEnd w:id="1073"/>
      <w:bookmarkEnd w:id="1076"/>
      <w:del w:id="1077" w:author="Jonathan Leipold - BDAE Gruppe" w:date="2023-10-29T10:06:00Z">
        <w:r w:rsidR="002C4A90" w:rsidRPr="009B769F" w:rsidDel="009B769F">
          <w:rPr>
            <w:sz w:val="22"/>
            <w:lang w:val="en-GB"/>
            <w:rPrChange w:id="1078" w:author="Jonathan Leipold - BDAE Gruppe" w:date="2023-10-29T10:06:00Z">
              <w:rPr>
                <w:lang w:val="en-GB"/>
              </w:rPr>
            </w:rPrChange>
          </w:rPr>
          <w:delText xml:space="preserve"> and feature engineering</w:delText>
        </w:r>
      </w:del>
      <w:bookmarkEnd w:id="1070"/>
    </w:p>
    <w:p w14:paraId="6EB45021" w14:textId="1F0B46E8" w:rsidR="008832DB" w:rsidRDefault="008832DB" w:rsidP="008832DB">
      <w:pPr>
        <w:pStyle w:val="Heading3"/>
        <w:rPr>
          <w:lang w:val="en-GB"/>
        </w:rPr>
      </w:pPr>
      <w:bookmarkStart w:id="1079" w:name="_Toc148803230"/>
      <w:bookmarkStart w:id="1080" w:name="_Toc149860693"/>
      <w:r w:rsidRPr="008832DB">
        <w:rPr>
          <w:lang w:val="en-GB"/>
          <w:rPrChange w:id="1081" w:author="Jonathan Leipold - BDAE Gruppe" w:date="2023-10-19T23:53:00Z">
            <w:rPr/>
          </w:rPrChange>
        </w:rPr>
        <w:t>Target v</w:t>
      </w:r>
      <w:r>
        <w:rPr>
          <w:lang w:val="en-GB"/>
        </w:rPr>
        <w:t>ariable</w:t>
      </w:r>
      <w:bookmarkEnd w:id="1079"/>
      <w:bookmarkEnd w:id="1080"/>
    </w:p>
    <w:p w14:paraId="046C3D96" w14:textId="0A83AA0E" w:rsidR="008832DB" w:rsidRDefault="005A47CC" w:rsidP="00EB7DD6">
      <w:pPr>
        <w:rPr>
          <w:lang w:val="en-GB"/>
        </w:rPr>
      </w:pPr>
      <w:r>
        <w:rPr>
          <w:lang w:val="en-GB"/>
        </w:rPr>
        <w:t xml:space="preserve">The target variable </w:t>
      </w:r>
      <w:ins w:id="1082" w:author="Gastbenutzer" w:date="2023-10-28T21:15:00Z">
        <w:r w:rsidR="38A32F5D" w:rsidRPr="38A32F5D">
          <w:rPr>
            <w:lang w:val="en-GB"/>
          </w:rPr>
          <w:t xml:space="preserve">has been </w:t>
        </w:r>
      </w:ins>
      <w:del w:id="1083" w:author="Gastbenutzer" w:date="2023-10-28T21:15:00Z">
        <w:r>
          <w:rPr>
            <w:lang w:val="en-GB"/>
          </w:rPr>
          <w:delText xml:space="preserve">got </w:delText>
        </w:r>
      </w:del>
      <w:r>
        <w:rPr>
          <w:lang w:val="en-GB"/>
        </w:rPr>
        <w:t>defined as 1</w:t>
      </w:r>
      <w:del w:id="1084" w:author="Gastbenutzer" w:date="2023-10-28T21:16:00Z">
        <w:r>
          <w:rPr>
            <w:lang w:val="en-GB"/>
          </w:rPr>
          <w:delText>,</w:delText>
        </w:r>
      </w:del>
      <w:r>
        <w:rPr>
          <w:lang w:val="en-GB"/>
        </w:rPr>
        <w:t xml:space="preserve"> if </w:t>
      </w:r>
      <w:r w:rsidR="00E236AF">
        <w:rPr>
          <w:lang w:val="en-GB"/>
        </w:rPr>
        <w:t xml:space="preserve">the contract contains a </w:t>
      </w:r>
      <w:proofErr w:type="spellStart"/>
      <w:r w:rsidR="00E236AF">
        <w:rPr>
          <w:lang w:val="en-GB"/>
        </w:rPr>
        <w:t>terminationDate</w:t>
      </w:r>
      <w:proofErr w:type="spellEnd"/>
      <w:r w:rsidR="00EF4C68">
        <w:rPr>
          <w:lang w:val="en-GB"/>
        </w:rPr>
        <w:t xml:space="preserve">, </w:t>
      </w:r>
      <w:del w:id="1085" w:author="Gastbenutzer" w:date="2023-10-28T21:16:00Z">
        <w:r w:rsidR="00EF4C68">
          <w:rPr>
            <w:lang w:val="en-GB"/>
          </w:rPr>
          <w:delText xml:space="preserve">which means that the customer whished </w:delText>
        </w:r>
        <w:r w:rsidR="0045717A">
          <w:rPr>
            <w:lang w:val="en-GB"/>
          </w:rPr>
          <w:delText>to end the contract before an eventual endDate.</w:delText>
        </w:r>
      </w:del>
      <w:ins w:id="1086" w:author="Gastbenutzer" w:date="2023-10-28T21:16:00Z">
        <w:r w:rsidR="38A32F5D" w:rsidRPr="38A32F5D">
          <w:rPr>
            <w:lang w:val="en-GB"/>
          </w:rPr>
          <w:t xml:space="preserve"> meaning that the customer wanted to terminate the contract before a possible </w:t>
        </w:r>
        <w:proofErr w:type="spellStart"/>
        <w:r w:rsidR="38A32F5D" w:rsidRPr="38A32F5D">
          <w:rPr>
            <w:lang w:val="en-GB"/>
          </w:rPr>
          <w:t>endDate</w:t>
        </w:r>
      </w:ins>
      <w:proofErr w:type="spellEnd"/>
      <w:ins w:id="1087" w:author="Gastbenutzer" w:date="2023-10-28T21:18:00Z">
        <w:r w:rsidR="38A32F5D" w:rsidRPr="38A32F5D">
          <w:rPr>
            <w:lang w:val="en-GB"/>
          </w:rPr>
          <w:t>.</w:t>
        </w:r>
      </w:ins>
    </w:p>
    <w:p w14:paraId="14D894BA" w14:textId="05762380" w:rsidR="007755B5" w:rsidRDefault="007755B5" w:rsidP="00EB7DD6">
      <w:pPr>
        <w:rPr>
          <w:lang w:val="en-GB"/>
        </w:rPr>
      </w:pPr>
      <w:del w:id="1088" w:author="Gastbenutzer" w:date="2023-10-28T21:16:00Z">
        <w:r>
          <w:rPr>
            <w:lang w:val="en-GB"/>
          </w:rPr>
          <w:delText xml:space="preserve">If you </w:delText>
        </w:r>
      </w:del>
      <w:ins w:id="1089" w:author="Gastbenutzer" w:date="2023-10-28T21:16:00Z">
        <w:r w:rsidR="38A32F5D" w:rsidRPr="38A32F5D">
          <w:rPr>
            <w:lang w:val="en-GB"/>
          </w:rPr>
          <w:t>L</w:t>
        </w:r>
      </w:ins>
      <w:del w:id="1090" w:author="Gastbenutzer" w:date="2023-10-28T21:16:00Z">
        <w:r w:rsidRPr="38A32F5D" w:rsidDel="38A32F5D">
          <w:rPr>
            <w:lang w:val="en-GB"/>
          </w:rPr>
          <w:delText>l</w:delText>
        </w:r>
      </w:del>
      <w:r w:rsidR="38A32F5D" w:rsidRPr="38A32F5D">
        <w:rPr>
          <w:lang w:val="en-GB"/>
        </w:rPr>
        <w:t>ook</w:t>
      </w:r>
      <w:ins w:id="1091" w:author="Gastbenutzer" w:date="2023-10-28T21:16:00Z">
        <w:r w:rsidR="38A32F5D" w:rsidRPr="38A32F5D">
          <w:rPr>
            <w:lang w:val="en-GB"/>
          </w:rPr>
          <w:t>ing</w:t>
        </w:r>
      </w:ins>
      <w:r>
        <w:rPr>
          <w:lang w:val="en-GB"/>
        </w:rPr>
        <w:t xml:space="preserve"> only at </w:t>
      </w:r>
      <w:ins w:id="1092" w:author="Gastbenutzer" w:date="2023-10-28T21:17:00Z">
        <w:r w:rsidR="38A32F5D" w:rsidRPr="38A32F5D">
          <w:rPr>
            <w:lang w:val="en-GB"/>
          </w:rPr>
          <w:t>terminated</w:t>
        </w:r>
      </w:ins>
      <w:del w:id="1093" w:author="Gastbenutzer" w:date="2023-10-28T21:17:00Z">
        <w:r>
          <w:rPr>
            <w:lang w:val="en-GB"/>
          </w:rPr>
          <w:delText>ended</w:delText>
        </w:r>
      </w:del>
      <w:r>
        <w:rPr>
          <w:lang w:val="en-GB"/>
        </w:rPr>
        <w:t xml:space="preserve"> contracts</w:t>
      </w:r>
      <w:ins w:id="1094" w:author="Gastbenutzer" w:date="2023-10-28T21:17:00Z">
        <w:r w:rsidR="38A32F5D" w:rsidRPr="38A32F5D">
          <w:rPr>
            <w:lang w:val="en-GB"/>
          </w:rPr>
          <w:t>,</w:t>
        </w:r>
      </w:ins>
      <w:r>
        <w:rPr>
          <w:lang w:val="en-GB"/>
        </w:rPr>
        <w:t xml:space="preserve"> </w:t>
      </w:r>
      <w:r w:rsidR="00F440FF">
        <w:rPr>
          <w:lang w:val="en-GB"/>
        </w:rPr>
        <w:t>the ratio of terminated contracts is extremely high:</w:t>
      </w:r>
    </w:p>
    <w:p w14:paraId="4EDCA5DC" w14:textId="4946B5D0" w:rsidR="00F440FF" w:rsidRDefault="00F440FF">
      <w:pPr>
        <w:keepNext/>
        <w:pPrChange w:id="1095" w:author="Jonathan Leipold - BDAE Gruppe" w:date="2023-10-31T11:09:00Z">
          <w:pPr/>
        </w:pPrChange>
      </w:pPr>
      <w:r>
        <w:rPr>
          <w:noProof/>
        </w:rPr>
        <w:lastRenderedPageBreak/>
        <w:drawing>
          <wp:inline distT="0" distB="0" distL="0" distR="0" wp14:anchorId="704E4267" wp14:editId="1B2BE04C">
            <wp:extent cx="2523683" cy="2646947"/>
            <wp:effectExtent l="0" t="0" r="0" b="1270"/>
            <wp:docPr id="2217666" name="Grafik 2217666" descr="Ein Bild, das Text, Kreis,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666"/>
                    <pic:cNvPicPr/>
                  </pic:nvPicPr>
                  <pic:blipFill>
                    <a:blip r:embed="rId34">
                      <a:extLst>
                        <a:ext uri="{28A0092B-C50C-407E-A947-70E740481C1C}">
                          <a14:useLocalDpi xmlns:a14="http://schemas.microsoft.com/office/drawing/2010/main" val="0"/>
                        </a:ext>
                      </a:extLst>
                    </a:blip>
                    <a:stretch>
                      <a:fillRect/>
                    </a:stretch>
                  </pic:blipFill>
                  <pic:spPr>
                    <a:xfrm>
                      <a:off x="0" y="0"/>
                      <a:ext cx="2537683" cy="2661630"/>
                    </a:xfrm>
                    <a:prstGeom prst="rect">
                      <a:avLst/>
                    </a:prstGeom>
                  </pic:spPr>
                </pic:pic>
              </a:graphicData>
            </a:graphic>
          </wp:inline>
        </w:drawing>
      </w:r>
    </w:p>
    <w:p w14:paraId="33722F4F" w14:textId="069CED99" w:rsidR="00F440FF" w:rsidRPr="00D03A21" w:rsidRDefault="00F440FF" w:rsidP="00D02C60">
      <w:pPr>
        <w:pStyle w:val="Caption"/>
        <w:rPr>
          <w:lang w:val="en-GB"/>
          <w:rPrChange w:id="1096" w:author="Jonathan Leipold - BDAE Gruppe" w:date="2023-10-20T01:37:00Z">
            <w:rPr/>
          </w:rPrChange>
        </w:rPr>
      </w:pPr>
      <w:r w:rsidRPr="00D03A21">
        <w:rPr>
          <w:lang w:val="en-GB"/>
          <w:rPrChange w:id="1097" w:author="Jonathan Leipold - BDAE Gruppe" w:date="2023-10-20T01:37:00Z">
            <w:rPr/>
          </w:rPrChange>
        </w:rPr>
        <w:t xml:space="preserve">Figure </w:t>
      </w:r>
      <w:r>
        <w:fldChar w:fldCharType="begin"/>
      </w:r>
      <w:r w:rsidRPr="773EB945">
        <w:rPr>
          <w:lang w:val="en-GB"/>
        </w:rPr>
        <w:instrText xml:space="preserve"> SEQ Figure \* ARABIC </w:instrText>
      </w:r>
      <w:r>
        <w:fldChar w:fldCharType="separate"/>
      </w:r>
      <w:ins w:id="1098" w:author="Jonathan Leipold - BDAE Gruppe" w:date="2023-10-22T23:20:00Z">
        <w:r w:rsidR="002B6A51">
          <w:rPr>
            <w:noProof/>
            <w:lang w:val="en-GB"/>
          </w:rPr>
          <w:t>8</w:t>
        </w:r>
      </w:ins>
      <w:del w:id="1099" w:author="Jonathan Leipold - BDAE Gruppe" w:date="2023-10-22T22:56:00Z">
        <w:r w:rsidR="006147FD" w:rsidRPr="00D03A21" w:rsidDel="00FF6CF0">
          <w:rPr>
            <w:noProof/>
            <w:lang w:val="en-GB"/>
            <w:rPrChange w:id="1100" w:author="Jonathan Leipold - BDAE Gruppe" w:date="2023-10-20T01:37:00Z">
              <w:rPr>
                <w:noProof/>
              </w:rPr>
            </w:rPrChange>
          </w:rPr>
          <w:delText>5</w:delText>
        </w:r>
      </w:del>
      <w:r>
        <w:fldChar w:fldCharType="end"/>
      </w:r>
      <w:r w:rsidRPr="00D03A21">
        <w:rPr>
          <w:lang w:val="en-GB"/>
          <w:rPrChange w:id="1101" w:author="Jonathan Leipold - BDAE Gruppe" w:date="2023-10-20T01:37:00Z">
            <w:rPr/>
          </w:rPrChange>
        </w:rPr>
        <w:t>: Target distribution</w:t>
      </w:r>
    </w:p>
    <w:p w14:paraId="37535D64" w14:textId="52F09A18" w:rsidR="00A1573C" w:rsidRDefault="009C089D">
      <w:pPr>
        <w:rPr>
          <w:ins w:id="1102" w:author="Jonathan Leipold - BDAE Gruppe" w:date="2023-10-29T09:59:00Z"/>
          <w:lang w:val="en-GB"/>
        </w:rPr>
      </w:pPr>
      <w:r w:rsidRPr="009C089D">
        <w:rPr>
          <w:lang w:val="en-GB"/>
          <w:rPrChange w:id="1103" w:author="Jonathan Leipold - BDAE Gruppe" w:date="2023-10-19T23:56:00Z">
            <w:rPr/>
          </w:rPrChange>
        </w:rPr>
        <w:t>After in</w:t>
      </w:r>
      <w:r>
        <w:rPr>
          <w:lang w:val="en-GB"/>
        </w:rPr>
        <w:t>ternal feedback</w:t>
      </w:r>
      <w:ins w:id="1104" w:author="Gastbenutzer" w:date="2023-10-28T21:19:00Z">
        <w:r w:rsidR="38A32F5D" w:rsidRPr="38A32F5D">
          <w:rPr>
            <w:lang w:val="en-GB"/>
          </w:rPr>
          <w:t>,</w:t>
        </w:r>
      </w:ins>
      <w:ins w:id="1105" w:author="Gastbenutzer" w:date="2023-10-28T21:20:00Z">
        <w:r w:rsidR="38A32F5D" w:rsidRPr="38A32F5D">
          <w:rPr>
            <w:lang w:val="en-GB"/>
          </w:rPr>
          <w:t xml:space="preserve"> </w:t>
        </w:r>
      </w:ins>
      <w:del w:id="1106" w:author="Gastbenutzer" w:date="2023-10-28T21:20:00Z">
        <w:r>
          <w:rPr>
            <w:lang w:val="en-GB"/>
          </w:rPr>
          <w:delText xml:space="preserve"> </w:delText>
        </w:r>
        <w:r w:rsidR="00745264">
          <w:rPr>
            <w:lang w:val="en-GB"/>
          </w:rPr>
          <w:delText xml:space="preserve">it got clear that this can be related to several reasons and that a terminated contracts </w:delText>
        </w:r>
        <w:r w:rsidR="00C359F5">
          <w:rPr>
            <w:lang w:val="en-GB"/>
          </w:rPr>
          <w:delText xml:space="preserve">isn’t </w:delText>
        </w:r>
        <w:r w:rsidR="00745264">
          <w:rPr>
            <w:lang w:val="en-GB"/>
          </w:rPr>
          <w:delText>always</w:delText>
        </w:r>
        <w:r w:rsidR="00C359F5">
          <w:rPr>
            <w:lang w:val="en-GB"/>
          </w:rPr>
          <w:delText xml:space="preserve"> a result of disappointed customers.</w:delText>
        </w:r>
      </w:del>
      <w:ins w:id="1107" w:author="Gastbenutzer" w:date="2023-10-28T21:20:00Z">
        <w:r w:rsidR="38A32F5D" w:rsidRPr="38A32F5D">
          <w:rPr>
            <w:lang w:val="en-GB"/>
          </w:rPr>
          <w:t xml:space="preserve"> it became clear that there could be a number of reasons for this, and that a cancelled contract wasn't always the result of disappointed customers.</w:t>
        </w:r>
      </w:ins>
      <w:ins w:id="1108" w:author="Jonathan Leipold - BDAE Gruppe" w:date="2023-10-29T09:55:00Z">
        <w:r w:rsidR="00537DA7">
          <w:rPr>
            <w:lang w:val="en-GB"/>
          </w:rPr>
          <w:t xml:space="preserve"> </w:t>
        </w:r>
      </w:ins>
      <w:ins w:id="1109" w:author="Jonathan Leipold - BDAE Gruppe" w:date="2023-10-29T10:04:00Z">
        <w:r w:rsidR="00D23FEF">
          <w:rPr>
            <w:lang w:val="en-GB"/>
          </w:rPr>
          <w:t>E.g.,</w:t>
        </w:r>
      </w:ins>
      <w:ins w:id="1110" w:author="Jonathan Leipold - BDAE Gruppe" w:date="2023-10-29T09:58:00Z">
        <w:r w:rsidR="00A1573C">
          <w:rPr>
            <w:lang w:val="en-GB"/>
          </w:rPr>
          <w:t xml:space="preserve"> some prod</w:t>
        </w:r>
      </w:ins>
      <w:ins w:id="1111" w:author="Jonathan Leipold - BDAE Gruppe" w:date="2023-10-29T09:59:00Z">
        <w:r w:rsidR="00A1573C">
          <w:rPr>
            <w:lang w:val="en-GB"/>
          </w:rPr>
          <w:t xml:space="preserve">ucts </w:t>
        </w:r>
        <w:r w:rsidR="000F2216">
          <w:rPr>
            <w:lang w:val="en-GB"/>
          </w:rPr>
          <w:t xml:space="preserve">don’t have a maximum duration and therefore tend to have a higher customer termination ratio as </w:t>
        </w:r>
        <w:r w:rsidR="008C2BFD">
          <w:rPr>
            <w:lang w:val="en-GB"/>
          </w:rPr>
          <w:t>you can see in the following figure</w:t>
        </w:r>
      </w:ins>
      <w:ins w:id="1112" w:author="Jonathan Leipold - BDAE Gruppe" w:date="2023-10-29T10:02:00Z">
        <w:r w:rsidR="002C1E27">
          <w:rPr>
            <w:lang w:val="en-GB"/>
          </w:rPr>
          <w:t>:</w:t>
        </w:r>
      </w:ins>
    </w:p>
    <w:p w14:paraId="046D82B4" w14:textId="3620FAB8" w:rsidR="00C64038" w:rsidRDefault="00745437" w:rsidP="00C64038">
      <w:pPr>
        <w:keepNext/>
        <w:jc w:val="left"/>
        <w:rPr>
          <w:ins w:id="1113" w:author="Jonathan Leipold - BDAE Gruppe" w:date="2023-10-31T11:47:00Z"/>
        </w:rPr>
      </w:pPr>
      <w:ins w:id="1114" w:author="Jonathan Leipold - BDAE Gruppe" w:date="2023-11-04T14:40:00Z">
        <w:r>
          <w:rPr>
            <w:noProof/>
          </w:rPr>
          <w:drawing>
            <wp:inline distT="0" distB="0" distL="0" distR="0" wp14:anchorId="2D158DC8" wp14:editId="5AEDFF97">
              <wp:extent cx="5274310" cy="1778635"/>
              <wp:effectExtent l="0" t="0" r="2540" b="0"/>
              <wp:docPr id="1028429052"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9052" name="Picture 1" descr="A graph with blue and orange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778635"/>
                      </a:xfrm>
                      <a:prstGeom prst="rect">
                        <a:avLst/>
                      </a:prstGeom>
                      <a:noFill/>
                      <a:ln>
                        <a:noFill/>
                      </a:ln>
                    </pic:spPr>
                  </pic:pic>
                </a:graphicData>
              </a:graphic>
            </wp:inline>
          </w:drawing>
        </w:r>
      </w:ins>
    </w:p>
    <w:p w14:paraId="036CF3FB" w14:textId="00D175E6" w:rsidR="0028074E" w:rsidRPr="00CF0269" w:rsidRDefault="00C64038">
      <w:pPr>
        <w:pStyle w:val="Caption"/>
        <w:jc w:val="left"/>
        <w:rPr>
          <w:ins w:id="1115" w:author="Jonathan Leipold - BDAE Gruppe" w:date="2023-10-29T10:02:00Z"/>
          <w:lang w:val="en-GB"/>
          <w:rPrChange w:id="1116" w:author="Jonathan Leipold - BDAE Gruppe" w:date="2023-10-31T11:50:00Z">
            <w:rPr>
              <w:ins w:id="1117" w:author="Jonathan Leipold - BDAE Gruppe" w:date="2023-10-29T10:02:00Z"/>
            </w:rPr>
          </w:rPrChange>
        </w:rPr>
        <w:pPrChange w:id="1118" w:author="Jonathan Leipold - BDAE Gruppe" w:date="2023-10-31T11:47:00Z">
          <w:pPr/>
        </w:pPrChange>
      </w:pPr>
      <w:ins w:id="1119" w:author="Jonathan Leipold - BDAE Gruppe" w:date="2023-10-31T11:47:00Z">
        <w:r w:rsidRPr="00CF0269">
          <w:rPr>
            <w:lang w:val="en-GB"/>
            <w:rPrChange w:id="1120" w:author="Jonathan Leipold - BDAE Gruppe" w:date="2023-10-31T11:50:00Z">
              <w:rPr>
                <w:i/>
                <w:iCs/>
              </w:rPr>
            </w:rPrChange>
          </w:rPr>
          <w:t xml:space="preserve">Figure </w:t>
        </w:r>
      </w:ins>
      <w:ins w:id="1121" w:author="Jonathan Leipold - BDAE Gruppe" w:date="2023-10-31T11:50:00Z">
        <w:r w:rsidR="00A914A1" w:rsidRPr="00CF0269">
          <w:rPr>
            <w:lang w:val="en-GB"/>
            <w:rPrChange w:id="1122" w:author="Jonathan Leipold - BDAE Gruppe" w:date="2023-10-31T11:50:00Z">
              <w:rPr>
                <w:i/>
                <w:iCs/>
              </w:rPr>
            </w:rPrChange>
          </w:rPr>
          <w:t>8.1</w:t>
        </w:r>
      </w:ins>
      <w:ins w:id="1123" w:author="Jonathan Leipold - BDAE Gruppe" w:date="2023-10-31T11:47:00Z">
        <w:r w:rsidRPr="00CF0269">
          <w:rPr>
            <w:lang w:val="en-GB"/>
            <w:rPrChange w:id="1124" w:author="Jonathan Leipold - BDAE Gruppe" w:date="2023-10-31T11:50:00Z">
              <w:rPr>
                <w:i/>
                <w:iCs/>
              </w:rPr>
            </w:rPrChange>
          </w:rPr>
          <w:t xml:space="preserve">: </w:t>
        </w:r>
        <w:proofErr w:type="spellStart"/>
        <w:r w:rsidRPr="00CF0269">
          <w:rPr>
            <w:lang w:val="en-GB"/>
            <w:rPrChange w:id="1125" w:author="Jonathan Leipold - BDAE Gruppe" w:date="2023-10-31T11:50:00Z">
              <w:rPr>
                <w:i/>
                <w:iCs/>
              </w:rPr>
            </w:rPrChange>
          </w:rPr>
          <w:t>MainProduct</w:t>
        </w:r>
        <w:proofErr w:type="spellEnd"/>
        <w:r w:rsidRPr="00CF0269">
          <w:rPr>
            <w:lang w:val="en-GB"/>
            <w:rPrChange w:id="1126" w:author="Jonathan Leipold - BDAE Gruppe" w:date="2023-10-31T11:50:00Z">
              <w:rPr>
                <w:i/>
                <w:iCs/>
              </w:rPr>
            </w:rPrChange>
          </w:rPr>
          <w:t xml:space="preserve"> distribution + target ratio</w:t>
        </w:r>
      </w:ins>
    </w:p>
    <w:p w14:paraId="06FB5AF3" w14:textId="34043B4B" w:rsidR="008C2BFD" w:rsidDel="00D23FEF" w:rsidRDefault="008C2BFD">
      <w:pPr>
        <w:pStyle w:val="Caption"/>
        <w:rPr>
          <w:del w:id="1127" w:author="Jonathan Leipold - BDAE Gruppe" w:date="2023-10-29T10:04:00Z"/>
          <w:lang w:val="en-GB"/>
        </w:rPr>
        <w:pPrChange w:id="1128" w:author="Jonathan Leipold - BDAE Gruppe" w:date="2023-10-29T10:02:00Z">
          <w:pPr/>
        </w:pPrChange>
      </w:pPr>
    </w:p>
    <w:p w14:paraId="330DF458" w14:textId="61336ADC" w:rsidR="00686325" w:rsidRDefault="38A32F5D" w:rsidP="009C089D">
      <w:pPr>
        <w:rPr>
          <w:lang w:val="en-GB"/>
        </w:rPr>
      </w:pPr>
      <w:r w:rsidRPr="38A32F5D">
        <w:rPr>
          <w:lang w:val="en-GB"/>
        </w:rPr>
        <w:t>That</w:t>
      </w:r>
      <w:ins w:id="1129" w:author="Gastbenutzer" w:date="2023-10-28T21:20:00Z">
        <w:r w:rsidRPr="38A32F5D">
          <w:rPr>
            <w:lang w:val="en-GB"/>
          </w:rPr>
          <w:t xml:space="preserve"> i</w:t>
        </w:r>
      </w:ins>
      <w:del w:id="1130" w:author="Gastbenutzer" w:date="2023-10-28T21:20:00Z">
        <w:r w:rsidR="00686325" w:rsidRPr="38A32F5D" w:rsidDel="38A32F5D">
          <w:rPr>
            <w:lang w:val="en-GB"/>
          </w:rPr>
          <w:delText>’</w:delText>
        </w:r>
      </w:del>
      <w:r w:rsidRPr="38A32F5D">
        <w:rPr>
          <w:lang w:val="en-GB"/>
        </w:rPr>
        <w:t>s</w:t>
      </w:r>
      <w:r w:rsidR="00686325">
        <w:rPr>
          <w:lang w:val="en-GB"/>
        </w:rPr>
        <w:t xml:space="preserve"> why </w:t>
      </w:r>
      <w:r w:rsidR="00E24155">
        <w:rPr>
          <w:lang w:val="en-GB"/>
        </w:rPr>
        <w:t xml:space="preserve">an alternative target variable </w:t>
      </w:r>
      <w:ins w:id="1131" w:author="Gastbenutzer" w:date="2023-10-28T21:20:00Z">
        <w:r w:rsidRPr="38A32F5D">
          <w:rPr>
            <w:lang w:val="en-GB"/>
          </w:rPr>
          <w:t>was</w:t>
        </w:r>
      </w:ins>
      <w:del w:id="1132" w:author="Gastbenutzer" w:date="2023-10-28T21:20:00Z">
        <w:r w:rsidR="00E24155">
          <w:rPr>
            <w:lang w:val="en-GB"/>
          </w:rPr>
          <w:delText>got</w:delText>
        </w:r>
      </w:del>
      <w:r w:rsidR="00E24155">
        <w:rPr>
          <w:lang w:val="en-GB"/>
        </w:rPr>
        <w:t xml:space="preserve"> created </w:t>
      </w:r>
      <w:r w:rsidR="00CC0495">
        <w:rPr>
          <w:lang w:val="en-GB"/>
        </w:rPr>
        <w:t>after looking at the specific termination reasons and their distribution:</w:t>
      </w:r>
    </w:p>
    <w:p w14:paraId="7BFBE987" w14:textId="38B9D922" w:rsidR="000D671D" w:rsidRDefault="00CC0495">
      <w:pPr>
        <w:keepNext/>
        <w:pPrChange w:id="1133" w:author="Jonathan Leipold - BDAE Gruppe" w:date="2023-10-20T00:02:00Z">
          <w:pPr/>
        </w:pPrChange>
      </w:pPr>
      <w:r>
        <w:rPr>
          <w:noProof/>
        </w:rPr>
        <w:lastRenderedPageBreak/>
        <w:drawing>
          <wp:inline distT="0" distB="0" distL="0" distR="0" wp14:anchorId="752315CC" wp14:editId="31EFEB91">
            <wp:extent cx="5274310" cy="2512695"/>
            <wp:effectExtent l="0" t="0" r="2540" b="1905"/>
            <wp:docPr id="1051966456" name="Grafik 1051966456" descr="Ein Bild, das Text, Screenshot, Farbigkei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966456"/>
                    <pic:cNvPicPr/>
                  </pic:nvPicPr>
                  <pic:blipFill>
                    <a:blip r:embed="rId36">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14:paraId="2020377F" w14:textId="1D2F3B21" w:rsidR="00CC0495" w:rsidRDefault="000D671D">
      <w:pPr>
        <w:pStyle w:val="Caption"/>
        <w:rPr>
          <w:lang w:val="en-GB"/>
        </w:rPr>
        <w:pPrChange w:id="1134" w:author="Jonathan Leipold - BDAE Gruppe" w:date="2023-10-20T00:02:00Z">
          <w:pPr/>
        </w:pPrChange>
      </w:pPr>
      <w:r w:rsidRPr="000D671D">
        <w:rPr>
          <w:lang w:val="en-GB"/>
          <w:rPrChange w:id="1135" w:author="Jonathan Leipold - BDAE Gruppe" w:date="2023-10-20T00:02:00Z">
            <w:rPr>
              <w:i/>
              <w:iCs/>
            </w:rPr>
          </w:rPrChange>
        </w:rPr>
        <w:t xml:space="preserve">Figure </w:t>
      </w:r>
      <w:r>
        <w:fldChar w:fldCharType="begin"/>
      </w:r>
      <w:r w:rsidRPr="773EB945">
        <w:rPr>
          <w:lang w:val="en-GB"/>
        </w:rPr>
        <w:instrText xml:space="preserve"> SEQ Figure \* ARABIC </w:instrText>
      </w:r>
      <w:r>
        <w:fldChar w:fldCharType="separate"/>
      </w:r>
      <w:ins w:id="1136" w:author="Jonathan Leipold - BDAE Gruppe" w:date="2023-10-22T23:20:00Z">
        <w:r w:rsidR="002B6A51">
          <w:rPr>
            <w:noProof/>
            <w:lang w:val="en-GB"/>
          </w:rPr>
          <w:t>9</w:t>
        </w:r>
      </w:ins>
      <w:del w:id="1137" w:author="Jonathan Leipold - BDAE Gruppe" w:date="2023-10-22T22:56:00Z">
        <w:r w:rsidR="006147FD" w:rsidDel="00FF6CF0">
          <w:rPr>
            <w:noProof/>
            <w:lang w:val="en-GB"/>
          </w:rPr>
          <w:delText>6</w:delText>
        </w:r>
      </w:del>
      <w:r>
        <w:fldChar w:fldCharType="end"/>
      </w:r>
      <w:r w:rsidRPr="000D671D">
        <w:rPr>
          <w:lang w:val="en-GB"/>
          <w:rPrChange w:id="1138" w:author="Jonathan Leipold - BDAE Gruppe" w:date="2023-10-20T00:02:00Z">
            <w:rPr>
              <w:i/>
              <w:iCs/>
            </w:rPr>
          </w:rPrChange>
        </w:rPr>
        <w:t>: Termination reasons and their distribution</w:t>
      </w:r>
    </w:p>
    <w:p w14:paraId="3A5E40AD" w14:textId="22916B22" w:rsidR="00CC0495" w:rsidRDefault="00CC0495" w:rsidP="00EB7DD6">
      <w:pPr>
        <w:rPr>
          <w:lang w:val="en-GB"/>
        </w:rPr>
      </w:pPr>
      <w:r>
        <w:rPr>
          <w:lang w:val="en-GB"/>
        </w:rPr>
        <w:t>The variable ‘</w:t>
      </w:r>
      <w:proofErr w:type="spellStart"/>
      <w:r>
        <w:rPr>
          <w:lang w:val="en-GB"/>
        </w:rPr>
        <w:t>ds_terminated</w:t>
      </w:r>
      <w:proofErr w:type="spellEnd"/>
      <w:r>
        <w:rPr>
          <w:lang w:val="en-GB"/>
        </w:rPr>
        <w:t xml:space="preserve">’ </w:t>
      </w:r>
      <w:ins w:id="1139" w:author="Gastbenutzer" w:date="2023-10-28T21:22:00Z">
        <w:r w:rsidR="38A32F5D" w:rsidRPr="38A32F5D">
          <w:rPr>
            <w:lang w:val="en-GB"/>
          </w:rPr>
          <w:t>i</w:t>
        </w:r>
      </w:ins>
      <w:del w:id="1140" w:author="Gastbenutzer" w:date="2023-10-28T21:22:00Z">
        <w:r w:rsidR="00122BED">
          <w:rPr>
            <w:lang w:val="en-GB"/>
          </w:rPr>
          <w:delText>get</w:delText>
        </w:r>
      </w:del>
      <w:r w:rsidR="00122BED">
        <w:rPr>
          <w:lang w:val="en-GB"/>
        </w:rPr>
        <w:t xml:space="preserve">s created within the </w:t>
      </w:r>
      <w:r w:rsidR="38A32F5D" w:rsidRPr="38A32F5D">
        <w:rPr>
          <w:lang w:val="en-GB"/>
        </w:rPr>
        <w:t>pre</w:t>
      </w:r>
      <w:ins w:id="1141" w:author="Gastbenutzer" w:date="2023-10-28T21:22:00Z">
        <w:r w:rsidR="38A32F5D" w:rsidRPr="38A32F5D">
          <w:rPr>
            <w:lang w:val="en-GB"/>
          </w:rPr>
          <w:t>-</w:t>
        </w:r>
      </w:ins>
      <w:r w:rsidR="38A32F5D" w:rsidRPr="38A32F5D">
        <w:rPr>
          <w:lang w:val="en-GB"/>
        </w:rPr>
        <w:t>processing</w:t>
      </w:r>
      <w:r w:rsidR="00122BED">
        <w:rPr>
          <w:lang w:val="en-GB"/>
        </w:rPr>
        <w:t xml:space="preserve"> function</w:t>
      </w:r>
      <w:r w:rsidR="00350C6E">
        <w:rPr>
          <w:lang w:val="en-GB"/>
        </w:rPr>
        <w:t xml:space="preserve"> and is set </w:t>
      </w:r>
      <w:del w:id="1142" w:author="Gastbenutzer" w:date="2023-10-28T21:23:00Z">
        <w:r w:rsidR="00350C6E">
          <w:rPr>
            <w:lang w:val="en-GB"/>
          </w:rPr>
          <w:delText xml:space="preserve">to 1 </w:delText>
        </w:r>
      </w:del>
      <w:r w:rsidR="00350C6E">
        <w:rPr>
          <w:lang w:val="en-GB"/>
        </w:rPr>
        <w:t>only</w:t>
      </w:r>
      <w:ins w:id="1143" w:author="Gastbenutzer" w:date="2023-10-28T21:23:00Z">
        <w:r w:rsidR="00350C6E">
          <w:rPr>
            <w:lang w:val="en-GB"/>
          </w:rPr>
          <w:t xml:space="preserve"> </w:t>
        </w:r>
        <w:r w:rsidR="38A32F5D" w:rsidRPr="38A32F5D">
          <w:rPr>
            <w:lang w:val="en-GB"/>
          </w:rPr>
          <w:t>set to 1</w:t>
        </w:r>
      </w:ins>
      <w:r w:rsidR="38A32F5D" w:rsidRPr="38A32F5D">
        <w:rPr>
          <w:lang w:val="en-GB"/>
        </w:rPr>
        <w:t xml:space="preserve"> </w:t>
      </w:r>
      <w:r w:rsidR="00350C6E">
        <w:rPr>
          <w:lang w:val="en-GB"/>
        </w:rPr>
        <w:t>for specific termination reasons</w:t>
      </w:r>
      <w:ins w:id="1144" w:author="Jonathan Leipold - BDAE Gruppe" w:date="2023-11-04T15:58:00Z">
        <w:r w:rsidR="008C04A7">
          <w:rPr>
            <w:lang w:val="en-GB"/>
          </w:rPr>
          <w:t xml:space="preserve"> </w:t>
        </w:r>
        <w:r w:rsidR="008C04A7" w:rsidRPr="008C04A7">
          <w:rPr>
            <w:lang w:val="en-GB"/>
          </w:rPr>
          <w:t>(</w:t>
        </w:r>
        <w:r w:rsidR="008C04A7">
          <w:rPr>
            <w:lang w:val="en-GB"/>
          </w:rPr>
          <w:t>default</w:t>
        </w:r>
        <w:r w:rsidR="008D17B0">
          <w:rPr>
            <w:lang w:val="en-GB"/>
          </w:rPr>
          <w:t>:</w:t>
        </w:r>
        <w:r w:rsidR="008C04A7">
          <w:rPr>
            <w:lang w:val="en-GB"/>
          </w:rPr>
          <w:t xml:space="preserve"> </w:t>
        </w:r>
        <w:r w:rsidR="008C04A7" w:rsidRPr="008C04A7">
          <w:rPr>
            <w:lang w:val="en-GB"/>
          </w:rPr>
          <w:t>10014 - 10016)</w:t>
        </w:r>
      </w:ins>
      <w:r w:rsidR="00350C6E">
        <w:rPr>
          <w:lang w:val="en-GB"/>
        </w:rPr>
        <w:t>.</w:t>
      </w:r>
      <w:r w:rsidR="006F2C1C">
        <w:rPr>
          <w:lang w:val="en-GB"/>
        </w:rPr>
        <w:t xml:space="preserve"> It can be </w:t>
      </w:r>
      <w:ins w:id="1145" w:author="Gastbenutzer" w:date="2023-10-28T21:23:00Z">
        <w:r w:rsidR="38A32F5D" w:rsidRPr="38A32F5D">
          <w:rPr>
            <w:lang w:val="en-GB"/>
          </w:rPr>
          <w:t xml:space="preserve">selected as an alternative target </w:t>
        </w:r>
      </w:ins>
      <w:del w:id="1146" w:author="Gastbenutzer" w:date="2023-10-28T21:23:00Z">
        <w:r w:rsidR="006F2C1C">
          <w:rPr>
            <w:lang w:val="en-GB"/>
          </w:rPr>
          <w:delText xml:space="preserve">chosen </w:delText>
        </w:r>
      </w:del>
      <w:r w:rsidR="006E1FB1">
        <w:rPr>
          <w:lang w:val="en-GB"/>
        </w:rPr>
        <w:t xml:space="preserve">within the </w:t>
      </w:r>
      <w:r w:rsidR="00463F9E">
        <w:rPr>
          <w:lang w:val="en-GB"/>
        </w:rPr>
        <w:t>train-test-split function</w:t>
      </w:r>
      <w:del w:id="1147" w:author="Gastbenutzer" w:date="2023-10-28T21:23:00Z">
        <w:r w:rsidR="00463F9E">
          <w:rPr>
            <w:lang w:val="en-GB"/>
          </w:rPr>
          <w:delText xml:space="preserve"> as alternative target</w:delText>
        </w:r>
      </w:del>
      <w:r w:rsidR="00463F9E">
        <w:rPr>
          <w:lang w:val="en-GB"/>
        </w:rPr>
        <w:t>.</w:t>
      </w:r>
    </w:p>
    <w:p w14:paraId="11684EE9" w14:textId="1826FFC7" w:rsidR="38A32F5D" w:rsidRDefault="38A32F5D" w:rsidP="38A32F5D">
      <w:pPr>
        <w:rPr>
          <w:lang w:val="en-GB"/>
        </w:rPr>
      </w:pPr>
      <w:del w:id="1148" w:author="Gastbenutzer" w:date="2023-10-28T21:24:00Z">
        <w:r w:rsidRPr="38A32F5D" w:rsidDel="38A32F5D">
          <w:rPr>
            <w:lang w:val="en-GB"/>
          </w:rPr>
          <w:delText xml:space="preserve">To choose this variable as target results – depending on the chosen reasons – mostly results in highly imbalanced data as </w:delText>
        </w:r>
      </w:del>
      <w:del w:id="1149" w:author="Gastbenutzer" w:date="2023-10-21T21:01:00Z">
        <w:r w:rsidRPr="38A32F5D" w:rsidDel="38A32F5D">
          <w:rPr>
            <w:lang w:val="en-GB"/>
          </w:rPr>
          <w:delText xml:space="preserve">you can see </w:delText>
        </w:r>
      </w:del>
      <w:del w:id="1150" w:author="Gastbenutzer" w:date="2023-10-28T21:24:00Z">
        <w:r w:rsidRPr="38A32F5D" w:rsidDel="38A32F5D">
          <w:rPr>
            <w:lang w:val="en-GB"/>
          </w:rPr>
          <w:delText>here for the default values:</w:delText>
        </w:r>
      </w:del>
      <w:ins w:id="1151" w:author="Gastbenutzer" w:date="2023-10-28T21:24:00Z">
        <w:r w:rsidRPr="38A32F5D">
          <w:rPr>
            <w:lang w:val="en-GB"/>
          </w:rPr>
          <w:t xml:space="preserve"> Choosing this variable as a target will, depending on the reasons chosen, most often result in highly unbalanced data, as can be seen below for the default values:</w:t>
        </w:r>
      </w:ins>
    </w:p>
    <w:p w14:paraId="4CF91E9D" w14:textId="4CCBCEC2" w:rsidR="000D671D" w:rsidRDefault="000D671D">
      <w:pPr>
        <w:keepNext/>
        <w:pPrChange w:id="1152" w:author="Jonathan Leipold - BDAE Gruppe" w:date="2023-10-20T00:02:00Z">
          <w:pPr/>
        </w:pPrChange>
      </w:pPr>
      <w:r>
        <w:rPr>
          <w:noProof/>
        </w:rPr>
        <w:drawing>
          <wp:inline distT="0" distB="0" distL="0" distR="0" wp14:anchorId="349EF284" wp14:editId="36A822D6">
            <wp:extent cx="2581923" cy="2701089"/>
            <wp:effectExtent l="0" t="0" r="8890" b="4445"/>
            <wp:docPr id="1558629084" name="Grafik 1558629084" descr="Ein Bild, das Kreis, Diagramm,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629084"/>
                    <pic:cNvPicPr/>
                  </pic:nvPicPr>
                  <pic:blipFill>
                    <a:blip r:embed="rId37">
                      <a:extLst>
                        <a:ext uri="{28A0092B-C50C-407E-A947-70E740481C1C}">
                          <a14:useLocalDpi xmlns:a14="http://schemas.microsoft.com/office/drawing/2010/main" val="0"/>
                        </a:ext>
                      </a:extLst>
                    </a:blip>
                    <a:stretch>
                      <a:fillRect/>
                    </a:stretch>
                  </pic:blipFill>
                  <pic:spPr>
                    <a:xfrm>
                      <a:off x="0" y="0"/>
                      <a:ext cx="2586410" cy="2705783"/>
                    </a:xfrm>
                    <a:prstGeom prst="rect">
                      <a:avLst/>
                    </a:prstGeom>
                  </pic:spPr>
                </pic:pic>
              </a:graphicData>
            </a:graphic>
          </wp:inline>
        </w:drawing>
      </w:r>
    </w:p>
    <w:p w14:paraId="6CD50679" w14:textId="42A3E7C9" w:rsidR="00FF5CC4" w:rsidRDefault="000D671D" w:rsidP="000D671D">
      <w:pPr>
        <w:pStyle w:val="Caption"/>
        <w:rPr>
          <w:lang w:val="en-GB"/>
        </w:rPr>
      </w:pPr>
      <w:r w:rsidRPr="000D671D">
        <w:rPr>
          <w:lang w:val="en-GB"/>
          <w:rPrChange w:id="1153" w:author="Jonathan Leipold - BDAE Gruppe" w:date="2023-10-20T00:02:00Z">
            <w:rPr/>
          </w:rPrChange>
        </w:rPr>
        <w:t xml:space="preserve">Figure </w:t>
      </w:r>
      <w:r>
        <w:fldChar w:fldCharType="begin"/>
      </w:r>
      <w:r w:rsidRPr="773EB945">
        <w:rPr>
          <w:lang w:val="en-GB"/>
        </w:rPr>
        <w:instrText xml:space="preserve"> SEQ Figure \* ARABIC </w:instrText>
      </w:r>
      <w:r>
        <w:fldChar w:fldCharType="separate"/>
      </w:r>
      <w:ins w:id="1154" w:author="Jonathan Leipold - BDAE Gruppe" w:date="2023-10-22T23:20:00Z">
        <w:r w:rsidR="002B6A51">
          <w:rPr>
            <w:noProof/>
            <w:lang w:val="en-GB"/>
          </w:rPr>
          <w:t>10</w:t>
        </w:r>
      </w:ins>
      <w:del w:id="1155" w:author="Jonathan Leipold - BDAE Gruppe" w:date="2023-10-22T22:56:00Z">
        <w:r w:rsidR="006147FD" w:rsidDel="00FF6CF0">
          <w:rPr>
            <w:noProof/>
            <w:lang w:val="en-GB"/>
          </w:rPr>
          <w:delText>7</w:delText>
        </w:r>
      </w:del>
      <w:r>
        <w:fldChar w:fldCharType="end"/>
      </w:r>
      <w:r w:rsidRPr="000D671D">
        <w:rPr>
          <w:lang w:val="en-GB"/>
          <w:rPrChange w:id="1156" w:author="Jonathan Leipold - BDAE Gruppe" w:date="2023-10-20T00:02:00Z">
            <w:rPr/>
          </w:rPrChange>
        </w:rPr>
        <w:t>: distribution of alternative target variable</w:t>
      </w:r>
    </w:p>
    <w:p w14:paraId="56ECD79E" w14:textId="77777777" w:rsidR="000D671D" w:rsidRPr="000D671D" w:rsidRDefault="000D671D">
      <w:pPr>
        <w:rPr>
          <w:lang w:val="en-GB"/>
        </w:rPr>
        <w:pPrChange w:id="1157" w:author="Jonathan Leipold - BDAE Gruppe" w:date="2023-10-20T00:02:00Z">
          <w:pPr>
            <w:pStyle w:val="Heading3"/>
          </w:pPr>
        </w:pPrChange>
      </w:pPr>
    </w:p>
    <w:p w14:paraId="5F55160B" w14:textId="2C174C58" w:rsidR="00ED2FEF" w:rsidRDefault="00ED2FEF">
      <w:pPr>
        <w:pStyle w:val="Heading3"/>
        <w:rPr>
          <w:lang w:val="en-GB"/>
        </w:rPr>
        <w:pPrChange w:id="1158" w:author="Jonathan Leipold - BDAE Gruppe" w:date="2023-10-19T16:44:00Z">
          <w:pPr/>
        </w:pPrChange>
      </w:pPr>
      <w:bookmarkStart w:id="1159" w:name="_Toc148803231"/>
      <w:bookmarkStart w:id="1160" w:name="_Toc149860694"/>
      <w:r>
        <w:rPr>
          <w:lang w:val="en-GB"/>
        </w:rPr>
        <w:t>Handling Missing Values</w:t>
      </w:r>
      <w:bookmarkEnd w:id="1159"/>
      <w:bookmarkEnd w:id="1160"/>
    </w:p>
    <w:p w14:paraId="38031B6E" w14:textId="5429F55F" w:rsidR="000D4F9C" w:rsidRPr="00FE1A47" w:rsidRDefault="38A32F5D" w:rsidP="00EB7DD6">
      <w:pPr>
        <w:rPr>
          <w:szCs w:val="20"/>
          <w:lang w:val="en-GB"/>
        </w:rPr>
      </w:pPr>
      <w:ins w:id="1161" w:author="Gastbenutzer" w:date="2023-10-28T21:25:00Z">
        <w:r w:rsidRPr="38A32F5D">
          <w:rPr>
            <w:szCs w:val="20"/>
            <w:lang w:val="en-GB"/>
          </w:rPr>
          <w:t xml:space="preserve">In particular, </w:t>
        </w:r>
      </w:ins>
      <w:del w:id="1162" w:author="Gastbenutzer" w:date="2023-10-28T21:25:00Z">
        <w:r w:rsidR="00EE6316" w:rsidRPr="00FE1A47">
          <w:rPr>
            <w:szCs w:val="20"/>
            <w:lang w:val="en-GB"/>
          </w:rPr>
          <w:delText xml:space="preserve">Especially </w:delText>
        </w:r>
      </w:del>
      <w:del w:id="1163" w:author="Gastbenutzer" w:date="2023-10-28T21:27:00Z">
        <w:r w:rsidR="0017714B" w:rsidRPr="00FE1A47">
          <w:rPr>
            <w:szCs w:val="20"/>
            <w:lang w:val="en-GB"/>
          </w:rPr>
          <w:delText>variables containing information about last year</w:delText>
        </w:r>
        <w:r w:rsidR="000D4F9C" w:rsidRPr="00FE1A47">
          <w:rPr>
            <w:szCs w:val="20"/>
            <w:lang w:val="en-GB"/>
          </w:rPr>
          <w:delText xml:space="preserve"> </w:delText>
        </w:r>
        <w:r w:rsidR="00255B5B" w:rsidRPr="00FE1A47">
          <w:rPr>
            <w:szCs w:val="20"/>
            <w:lang w:val="en-GB"/>
          </w:rPr>
          <w:delText xml:space="preserve">did contain </w:delText>
        </w:r>
        <w:r w:rsidR="000D4F9C" w:rsidRPr="00FE1A47">
          <w:rPr>
            <w:szCs w:val="20"/>
            <w:lang w:val="en-GB"/>
          </w:rPr>
          <w:delText>a lot of missing values:</w:delText>
        </w:r>
      </w:del>
      <w:ins w:id="1164" w:author="Gastbenutzer" w:date="2023-10-28T21:27:00Z">
        <w:r w:rsidRPr="38A32F5D">
          <w:rPr>
            <w:szCs w:val="20"/>
            <w:lang w:val="en-GB"/>
          </w:rPr>
          <w:t xml:space="preserve"> there were a large number of missing values for variables containing information on the last year:</w:t>
        </w:r>
      </w:ins>
    </w:p>
    <w:p w14:paraId="02165B73" w14:textId="41C7C769" w:rsidR="005C46D1" w:rsidRDefault="000D4F9C">
      <w:pPr>
        <w:keepNext/>
        <w:pPrChange w:id="1165" w:author="Jonathan Leipold - BDAE Gruppe" w:date="2023-10-19T16:49:00Z">
          <w:pPr/>
        </w:pPrChange>
      </w:pPr>
      <w:ins w:id="1166" w:author="Jonathan Leipold - BDAE Gruppe" w:date="2023-10-17T22:32:00Z">
        <w:r>
          <w:rPr>
            <w:noProof/>
          </w:rPr>
          <w:lastRenderedPageBreak/>
          <w:drawing>
            <wp:inline distT="0" distB="0" distL="0" distR="0" wp14:anchorId="72230EFC" wp14:editId="16D6C00C">
              <wp:extent cx="4524373" cy="552450"/>
              <wp:effectExtent l="0" t="0" r="0" b="0"/>
              <wp:docPr id="1196436843" name="Grafik 1196436843"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436843"/>
                      <pic:cNvPicPr/>
                    </pic:nvPicPr>
                    <pic:blipFill>
                      <a:blip r:embed="rId38">
                        <a:extLst>
                          <a:ext uri="{28A0092B-C50C-407E-A947-70E740481C1C}">
                            <a14:useLocalDpi xmlns:a14="http://schemas.microsoft.com/office/drawing/2010/main" val="0"/>
                          </a:ext>
                        </a:extLst>
                      </a:blip>
                      <a:srcRect t="50427"/>
                      <a:stretch>
                        <a:fillRect/>
                      </a:stretch>
                    </pic:blipFill>
                    <pic:spPr>
                      <a:xfrm>
                        <a:off x="0" y="0"/>
                        <a:ext cx="4524373" cy="552450"/>
                      </a:xfrm>
                      <a:prstGeom prst="rect">
                        <a:avLst/>
                      </a:prstGeom>
                    </pic:spPr>
                  </pic:pic>
                </a:graphicData>
              </a:graphic>
            </wp:inline>
          </w:drawing>
        </w:r>
      </w:ins>
    </w:p>
    <w:p w14:paraId="69CF10B6" w14:textId="1DF1F6A4" w:rsidR="00420EDA" w:rsidRPr="00FE1A47" w:rsidRDefault="005C46D1">
      <w:pPr>
        <w:pStyle w:val="Caption"/>
        <w:rPr>
          <w:szCs w:val="20"/>
          <w:lang w:val="en-GB"/>
        </w:rPr>
        <w:pPrChange w:id="1167" w:author="Jonathan Leipold - BDAE Gruppe" w:date="2023-10-19T16:49:00Z">
          <w:pPr/>
        </w:pPrChange>
      </w:pPr>
      <w:r w:rsidRPr="00D03A21">
        <w:rPr>
          <w:lang w:val="en-GB"/>
          <w:rPrChange w:id="1168" w:author="Jonathan Leipold - BDAE Gruppe" w:date="2023-10-20T01:37:00Z">
            <w:rPr/>
          </w:rPrChange>
        </w:rPr>
        <w:t xml:space="preserve">Figure </w:t>
      </w:r>
      <w:r>
        <w:fldChar w:fldCharType="begin"/>
      </w:r>
      <w:r w:rsidRPr="773EB945">
        <w:rPr>
          <w:lang w:val="en-GB"/>
        </w:rPr>
        <w:instrText xml:space="preserve"> SEQ Figure \* ARABIC </w:instrText>
      </w:r>
      <w:r>
        <w:fldChar w:fldCharType="separate"/>
      </w:r>
      <w:ins w:id="1169" w:author="Jonathan Leipold - BDAE Gruppe" w:date="2023-10-22T23:20:00Z">
        <w:r w:rsidR="002B6A51">
          <w:rPr>
            <w:noProof/>
            <w:lang w:val="en-GB"/>
          </w:rPr>
          <w:t>11</w:t>
        </w:r>
      </w:ins>
      <w:del w:id="1170" w:author="Jonathan Leipold - BDAE Gruppe" w:date="2023-10-22T22:56:00Z">
        <w:r w:rsidR="006147FD" w:rsidRPr="00D03A21" w:rsidDel="00FF6CF0">
          <w:rPr>
            <w:noProof/>
            <w:lang w:val="en-GB"/>
            <w:rPrChange w:id="1171" w:author="Jonathan Leipold - BDAE Gruppe" w:date="2023-10-20T01:37:00Z">
              <w:rPr>
                <w:noProof/>
              </w:rPr>
            </w:rPrChange>
          </w:rPr>
          <w:delText>8</w:delText>
        </w:r>
      </w:del>
      <w:r>
        <w:fldChar w:fldCharType="end"/>
      </w:r>
      <w:r w:rsidRPr="00D03A21">
        <w:rPr>
          <w:lang w:val="en-GB"/>
          <w:rPrChange w:id="1172" w:author="Jonathan Leipold - BDAE Gruppe" w:date="2023-10-20T01:37:00Z">
            <w:rPr/>
          </w:rPrChange>
        </w:rPr>
        <w:t>: Top NULL-Columns</w:t>
      </w:r>
    </w:p>
    <w:p w14:paraId="7B60210A" w14:textId="5575477C" w:rsidR="00424669" w:rsidRPr="00FE1A47" w:rsidRDefault="00420EDA" w:rsidP="00EB7DD6">
      <w:pPr>
        <w:rPr>
          <w:szCs w:val="20"/>
          <w:lang w:val="en-GB"/>
        </w:rPr>
      </w:pPr>
      <w:del w:id="1173" w:author="Gastbenutzer" w:date="2023-10-28T21:29:00Z">
        <w:r w:rsidRPr="00FE1A47">
          <w:rPr>
            <w:szCs w:val="20"/>
            <w:lang w:val="en-GB"/>
          </w:rPr>
          <w:delText>Which</w:delText>
        </w:r>
      </w:del>
      <w:ins w:id="1174" w:author="Gastbenutzer" w:date="2023-10-28T21:29:00Z">
        <w:r w:rsidR="38A32F5D" w:rsidRPr="38A32F5D">
          <w:rPr>
            <w:szCs w:val="20"/>
            <w:lang w:val="en-GB"/>
          </w:rPr>
          <w:t>This</w:t>
        </w:r>
      </w:ins>
      <w:r w:rsidRPr="00FE1A47">
        <w:rPr>
          <w:szCs w:val="20"/>
          <w:lang w:val="en-GB"/>
        </w:rPr>
        <w:t xml:space="preserve"> makes sense, </w:t>
      </w:r>
      <w:ins w:id="1175" w:author="Gastbenutzer" w:date="2023-10-28T21:30:00Z">
        <w:r w:rsidR="38A32F5D" w:rsidRPr="38A32F5D">
          <w:rPr>
            <w:szCs w:val="20"/>
            <w:lang w:val="en-GB"/>
          </w:rPr>
          <w:t xml:space="preserve">as </w:t>
        </w:r>
      </w:ins>
      <w:del w:id="1176" w:author="Gastbenutzer" w:date="2023-10-28T21:30:00Z">
        <w:r w:rsidR="00255B5B" w:rsidRPr="00FE1A47">
          <w:rPr>
            <w:szCs w:val="20"/>
            <w:lang w:val="en-GB"/>
          </w:rPr>
          <w:delText>since</w:delText>
        </w:r>
        <w:r w:rsidRPr="00FE1A47">
          <w:rPr>
            <w:szCs w:val="20"/>
            <w:lang w:val="en-GB"/>
          </w:rPr>
          <w:delText xml:space="preserve"> </w:delText>
        </w:r>
      </w:del>
      <w:r w:rsidRPr="00FE1A47">
        <w:rPr>
          <w:szCs w:val="20"/>
          <w:lang w:val="en-GB"/>
        </w:rPr>
        <w:t xml:space="preserve">contracts </w:t>
      </w:r>
      <w:ins w:id="1177" w:author="Gastbenutzer" w:date="2023-10-28T21:30:00Z">
        <w:r w:rsidR="38A32F5D" w:rsidRPr="38A32F5D">
          <w:rPr>
            <w:szCs w:val="20"/>
            <w:lang w:val="en-GB"/>
          </w:rPr>
          <w:t xml:space="preserve">that have ended </w:t>
        </w:r>
      </w:ins>
      <w:del w:id="1178" w:author="Gastbenutzer" w:date="2023-10-28T21:30:00Z">
        <w:r w:rsidRPr="00FE1A47">
          <w:rPr>
            <w:szCs w:val="20"/>
            <w:lang w:val="en-GB"/>
          </w:rPr>
          <w:delText xml:space="preserve">who got terminated </w:delText>
        </w:r>
      </w:del>
      <w:r w:rsidR="00564380" w:rsidRPr="00FE1A47">
        <w:rPr>
          <w:szCs w:val="20"/>
          <w:lang w:val="en-GB"/>
        </w:rPr>
        <w:t xml:space="preserve">more than </w:t>
      </w:r>
      <w:ins w:id="1179" w:author="Gastbenutzer" w:date="2023-10-28T21:31:00Z">
        <w:r w:rsidR="38A32F5D" w:rsidRPr="38A32F5D">
          <w:rPr>
            <w:szCs w:val="20"/>
            <w:lang w:val="en-GB"/>
          </w:rPr>
          <w:t>a</w:t>
        </w:r>
      </w:ins>
      <w:del w:id="1180" w:author="Gastbenutzer" w:date="2023-10-28T21:31:00Z">
        <w:r w:rsidR="00564380" w:rsidRPr="00FE1A47">
          <w:rPr>
            <w:szCs w:val="20"/>
            <w:lang w:val="en-GB"/>
          </w:rPr>
          <w:delText>one</w:delText>
        </w:r>
      </w:del>
      <w:r w:rsidR="00564380" w:rsidRPr="00FE1A47">
        <w:rPr>
          <w:szCs w:val="20"/>
          <w:lang w:val="en-GB"/>
        </w:rPr>
        <w:t xml:space="preserve"> year ago </w:t>
      </w:r>
      <w:r w:rsidR="38A32F5D" w:rsidRPr="00FE1A47">
        <w:rPr>
          <w:szCs w:val="20"/>
          <w:lang w:val="en-GB"/>
        </w:rPr>
        <w:t>w</w:t>
      </w:r>
      <w:ins w:id="1181" w:author="Gastbenutzer" w:date="2023-10-28T21:31:00Z">
        <w:r w:rsidR="38A32F5D" w:rsidRPr="38A32F5D">
          <w:rPr>
            <w:szCs w:val="20"/>
            <w:lang w:val="en-GB"/>
          </w:rPr>
          <w:t>ill no</w:t>
        </w:r>
      </w:ins>
      <w:del w:id="1182" w:author="Gastbenutzer" w:date="2023-10-28T21:31:00Z">
        <w:r w:rsidRPr="00FE1A47" w:rsidDel="38A32F5D">
          <w:rPr>
            <w:szCs w:val="20"/>
            <w:lang w:val="en-GB"/>
          </w:rPr>
          <w:delText>on’</w:delText>
        </w:r>
      </w:del>
      <w:r w:rsidR="38A32F5D" w:rsidRPr="00FE1A47">
        <w:rPr>
          <w:szCs w:val="20"/>
          <w:lang w:val="en-GB"/>
        </w:rPr>
        <w:t>t</w:t>
      </w:r>
      <w:r w:rsidR="00564380" w:rsidRPr="00FE1A47">
        <w:rPr>
          <w:szCs w:val="20"/>
          <w:lang w:val="en-GB"/>
        </w:rPr>
        <w:t xml:space="preserve"> </w:t>
      </w:r>
      <w:proofErr w:type="gramStart"/>
      <w:r w:rsidR="00564380" w:rsidRPr="00FE1A47">
        <w:rPr>
          <w:szCs w:val="20"/>
          <w:lang w:val="en-GB"/>
        </w:rPr>
        <w:t>contain</w:t>
      </w:r>
      <w:proofErr w:type="gramEnd"/>
      <w:r w:rsidR="00564380" w:rsidRPr="00FE1A47">
        <w:rPr>
          <w:szCs w:val="20"/>
          <w:lang w:val="en-GB"/>
        </w:rPr>
        <w:t xml:space="preserve"> </w:t>
      </w:r>
      <w:ins w:id="1183" w:author="Gastbenutzer" w:date="2023-10-28T21:31:00Z">
        <w:r w:rsidR="38A32F5D" w:rsidRPr="38A32F5D">
          <w:rPr>
            <w:szCs w:val="20"/>
            <w:lang w:val="en-GB"/>
          </w:rPr>
          <w:t xml:space="preserve">any </w:t>
        </w:r>
      </w:ins>
      <w:r w:rsidR="00564380" w:rsidRPr="00FE1A47">
        <w:rPr>
          <w:szCs w:val="20"/>
          <w:lang w:val="en-GB"/>
        </w:rPr>
        <w:t xml:space="preserve">data here. </w:t>
      </w:r>
      <w:r w:rsidR="38A32F5D" w:rsidRPr="00FE1A47">
        <w:rPr>
          <w:szCs w:val="20"/>
          <w:lang w:val="en-GB"/>
        </w:rPr>
        <w:t>That</w:t>
      </w:r>
      <w:ins w:id="1184" w:author="Gastbenutzer" w:date="2023-10-28T21:31:00Z">
        <w:r w:rsidR="38A32F5D" w:rsidRPr="38A32F5D">
          <w:rPr>
            <w:szCs w:val="20"/>
            <w:lang w:val="en-GB"/>
          </w:rPr>
          <w:t xml:space="preserve"> i</w:t>
        </w:r>
      </w:ins>
      <w:del w:id="1185" w:author="Gastbenutzer" w:date="2023-10-28T21:31:00Z">
        <w:r w:rsidRPr="00FE1A47" w:rsidDel="38A32F5D">
          <w:rPr>
            <w:szCs w:val="20"/>
            <w:lang w:val="en-GB"/>
          </w:rPr>
          <w:delText>’</w:delText>
        </w:r>
      </w:del>
      <w:r w:rsidR="38A32F5D" w:rsidRPr="00FE1A47">
        <w:rPr>
          <w:szCs w:val="20"/>
          <w:lang w:val="en-GB"/>
        </w:rPr>
        <w:t>s</w:t>
      </w:r>
      <w:r w:rsidRPr="00FE1A47">
        <w:rPr>
          <w:szCs w:val="20"/>
          <w:lang w:val="en-GB"/>
        </w:rPr>
        <w:t xml:space="preserve"> why </w:t>
      </w:r>
      <w:r w:rsidR="004911B1" w:rsidRPr="00FE1A47">
        <w:rPr>
          <w:szCs w:val="20"/>
          <w:lang w:val="en-GB"/>
        </w:rPr>
        <w:t xml:space="preserve">more features </w:t>
      </w:r>
      <w:ins w:id="1186" w:author="Gastbenutzer" w:date="2023-10-28T21:31:00Z">
        <w:r w:rsidR="38A32F5D" w:rsidRPr="38A32F5D">
          <w:rPr>
            <w:szCs w:val="20"/>
            <w:lang w:val="en-GB"/>
          </w:rPr>
          <w:t xml:space="preserve">have </w:t>
        </w:r>
        <w:proofErr w:type="spellStart"/>
        <w:r w:rsidR="38A32F5D" w:rsidRPr="38A32F5D">
          <w:rPr>
            <w:szCs w:val="20"/>
            <w:lang w:val="en-GB"/>
          </w:rPr>
          <w:t>beed</w:t>
        </w:r>
      </w:ins>
      <w:proofErr w:type="spellEnd"/>
      <w:del w:id="1187" w:author="Gastbenutzer" w:date="2023-10-28T21:31:00Z">
        <w:r w:rsidR="004911B1" w:rsidRPr="00FE1A47">
          <w:rPr>
            <w:szCs w:val="20"/>
            <w:lang w:val="en-GB"/>
          </w:rPr>
          <w:delText>were</w:delText>
        </w:r>
      </w:del>
      <w:r w:rsidR="004911B1" w:rsidRPr="00FE1A47">
        <w:rPr>
          <w:szCs w:val="20"/>
          <w:lang w:val="en-GB"/>
        </w:rPr>
        <w:t xml:space="preserve"> created</w:t>
      </w:r>
      <w:r w:rsidR="00EF0EA2" w:rsidRPr="00FE1A47">
        <w:rPr>
          <w:szCs w:val="20"/>
          <w:lang w:val="en-GB"/>
        </w:rPr>
        <w:t xml:space="preserve"> in SQL</w:t>
      </w:r>
      <w:r w:rsidR="00800B3A" w:rsidRPr="00FE1A47">
        <w:rPr>
          <w:szCs w:val="20"/>
          <w:lang w:val="en-GB"/>
        </w:rPr>
        <w:t xml:space="preserve"> to </w:t>
      </w:r>
      <w:ins w:id="1188" w:author="Gastbenutzer" w:date="2023-10-28T21:32:00Z">
        <w:r w:rsidR="38A32F5D" w:rsidRPr="38A32F5D">
          <w:rPr>
            <w:szCs w:val="20"/>
            <w:lang w:val="en-GB"/>
          </w:rPr>
          <w:t>link</w:t>
        </w:r>
      </w:ins>
      <w:del w:id="1189" w:author="Gastbenutzer" w:date="2023-10-28T21:32:00Z">
        <w:r w:rsidR="00800B3A" w:rsidRPr="00FE1A47">
          <w:rPr>
            <w:szCs w:val="20"/>
            <w:lang w:val="en-GB"/>
          </w:rPr>
          <w:delText>make a connection between</w:delText>
        </w:r>
      </w:del>
      <w:r w:rsidR="00800B3A" w:rsidRPr="00FE1A47">
        <w:rPr>
          <w:szCs w:val="20"/>
          <w:lang w:val="en-GB"/>
        </w:rPr>
        <w:t xml:space="preserve"> active and </w:t>
      </w:r>
      <w:ins w:id="1190" w:author="Gastbenutzer" w:date="2023-10-28T21:32:00Z">
        <w:r w:rsidR="38A32F5D" w:rsidRPr="38A32F5D">
          <w:rPr>
            <w:szCs w:val="20"/>
            <w:lang w:val="en-GB"/>
          </w:rPr>
          <w:t>closed</w:t>
        </w:r>
      </w:ins>
      <w:del w:id="1191" w:author="Gastbenutzer" w:date="2023-10-28T21:32:00Z">
        <w:r w:rsidR="00800B3A" w:rsidRPr="00FE1A47">
          <w:rPr>
            <w:szCs w:val="20"/>
            <w:lang w:val="en-GB"/>
          </w:rPr>
          <w:delText>ended</w:delText>
        </w:r>
      </w:del>
      <w:r w:rsidR="00800B3A" w:rsidRPr="00FE1A47">
        <w:rPr>
          <w:szCs w:val="20"/>
          <w:lang w:val="en-GB"/>
        </w:rPr>
        <w:t xml:space="preserve"> contracts</w:t>
      </w:r>
      <w:r w:rsidR="00D55E62" w:rsidRPr="00FE1A47">
        <w:rPr>
          <w:szCs w:val="20"/>
          <w:lang w:val="en-GB"/>
        </w:rPr>
        <w:t>:</w:t>
      </w:r>
    </w:p>
    <w:p w14:paraId="1D044A0A" w14:textId="732CDF92" w:rsidR="00012C45" w:rsidRPr="005C46D1" w:rsidRDefault="00424669">
      <w:pPr>
        <w:pStyle w:val="ListParagraph"/>
        <w:keepNext/>
        <w:numPr>
          <w:ilvl w:val="0"/>
          <w:numId w:val="52"/>
        </w:numPr>
        <w:rPr>
          <w:i/>
          <w:iCs/>
          <w:color w:val="4E5B6F" w:themeColor="text2"/>
          <w:szCs w:val="20"/>
          <w:lang w:val="en-GB"/>
          <w:rPrChange w:id="1192" w:author="Jonathan Leipold - BDAE Gruppe" w:date="2023-10-19T16:49:00Z">
            <w:rPr>
              <w:lang w:val="en-GB"/>
            </w:rPr>
          </w:rPrChange>
        </w:rPr>
        <w:pPrChange w:id="1193" w:author="Jonathan Leipold - BDAE Gruppe" w:date="2023-10-21T15:50:00Z">
          <w:pPr>
            <w:pStyle w:val="ListParagraph"/>
            <w:numPr>
              <w:numId w:val="52"/>
            </w:numPr>
            <w:ind w:hanging="360"/>
          </w:pPr>
        </w:pPrChange>
      </w:pPr>
      <w:r w:rsidRPr="00FE1A47">
        <w:rPr>
          <w:szCs w:val="20"/>
          <w:lang w:val="en-GB"/>
        </w:rPr>
        <w:t>A reference date was created</w:t>
      </w:r>
      <w:r w:rsidR="001329FF" w:rsidRPr="00FE1A47">
        <w:rPr>
          <w:szCs w:val="20"/>
          <w:lang w:val="en-GB"/>
        </w:rPr>
        <w:t xml:space="preserve"> to compare the last</w:t>
      </w:r>
      <w:r w:rsidR="00AD6082" w:rsidRPr="00FE1A47">
        <w:rPr>
          <w:szCs w:val="20"/>
          <w:lang w:val="en-GB"/>
        </w:rPr>
        <w:t xml:space="preserve"> active year of active and </w:t>
      </w:r>
      <w:ins w:id="1194" w:author="Gastbenutzer" w:date="2023-10-28T21:33:00Z">
        <w:r w:rsidR="38A32F5D" w:rsidRPr="38A32F5D">
          <w:rPr>
            <w:szCs w:val="20"/>
            <w:lang w:val="en-GB"/>
          </w:rPr>
          <w:t>terminated</w:t>
        </w:r>
      </w:ins>
      <w:del w:id="1195" w:author="Gastbenutzer" w:date="2023-10-28T21:33:00Z">
        <w:r w:rsidR="00AD6082" w:rsidRPr="00FE1A47">
          <w:rPr>
            <w:szCs w:val="20"/>
            <w:lang w:val="en-GB"/>
          </w:rPr>
          <w:delText>ended</w:delText>
        </w:r>
      </w:del>
      <w:r w:rsidR="00AD6082" w:rsidRPr="00FE1A47">
        <w:rPr>
          <w:szCs w:val="20"/>
          <w:lang w:val="en-GB"/>
        </w:rPr>
        <w:t xml:space="preserve"> contracts</w:t>
      </w:r>
      <w:r w:rsidR="00BE6D36">
        <w:rPr>
          <w:szCs w:val="20"/>
          <w:lang w:val="en-GB"/>
        </w:rPr>
        <w:t>.</w:t>
      </w:r>
    </w:p>
    <w:p w14:paraId="0BEBE976" w14:textId="77552F2F" w:rsidR="005C46D1" w:rsidRPr="00D03A21" w:rsidRDefault="00483E2F">
      <w:pPr>
        <w:pStyle w:val="ListParagraph"/>
        <w:keepNext/>
        <w:numPr>
          <w:ilvl w:val="0"/>
          <w:numId w:val="52"/>
        </w:numPr>
        <w:rPr>
          <w:lang w:val="en-GB"/>
          <w:rPrChange w:id="1196" w:author="Jonathan Leipold - BDAE Gruppe" w:date="2023-10-20T01:37:00Z">
            <w:rPr/>
          </w:rPrChange>
        </w:rPr>
        <w:pPrChange w:id="1197" w:author="Jonathan Leipold - BDAE Gruppe" w:date="2023-10-19T16:49:00Z">
          <w:pPr>
            <w:pStyle w:val="ListParagraph"/>
            <w:numPr>
              <w:numId w:val="52"/>
            </w:numPr>
            <w:ind w:hanging="360"/>
          </w:pPr>
        </w:pPrChange>
      </w:pPr>
      <w:r w:rsidRPr="00FE1A47">
        <w:rPr>
          <w:szCs w:val="20"/>
          <w:lang w:val="en-GB"/>
        </w:rPr>
        <w:t>Sum</w:t>
      </w:r>
      <w:r w:rsidR="00590282" w:rsidRPr="00FE1A47">
        <w:rPr>
          <w:szCs w:val="20"/>
          <w:lang w:val="en-GB"/>
        </w:rPr>
        <w:t>s</w:t>
      </w:r>
      <w:r w:rsidR="00183F49" w:rsidRPr="00FE1A47">
        <w:rPr>
          <w:szCs w:val="20"/>
          <w:lang w:val="en-GB"/>
        </w:rPr>
        <w:t xml:space="preserve"> and averages</w:t>
      </w:r>
      <w:r w:rsidR="00590282" w:rsidRPr="00FE1A47">
        <w:rPr>
          <w:szCs w:val="20"/>
          <w:lang w:val="en-GB"/>
        </w:rPr>
        <w:t xml:space="preserve"> over the last active year were created</w:t>
      </w:r>
      <w:r w:rsidR="00BE6D36">
        <w:rPr>
          <w:szCs w:val="20"/>
          <w:lang w:val="en-GB"/>
        </w:rPr>
        <w:t>.</w:t>
      </w:r>
      <w:r w:rsidR="00590282" w:rsidRPr="00992CCF">
        <w:rPr>
          <w:noProof/>
          <w:szCs w:val="20"/>
          <w:lang w:val="en-GB"/>
          <w:rPrChange w:id="1198" w:author="Jonathan Leipold - BDAE Gruppe" w:date="2023-10-18T10:09:00Z">
            <w:rPr>
              <w:noProof/>
            </w:rPr>
          </w:rPrChange>
        </w:rPr>
        <w:t xml:space="preserve"> </w:t>
      </w:r>
    </w:p>
    <w:p w14:paraId="1AD96B2D" w14:textId="5C80C23D" w:rsidR="38A32F5D" w:rsidRDefault="38A32F5D" w:rsidP="00EB7DD6">
      <w:pPr>
        <w:rPr>
          <w:szCs w:val="20"/>
          <w:lang w:val="en-GB"/>
        </w:rPr>
      </w:pPr>
      <w:del w:id="1199" w:author="Gastbenutzer" w:date="2023-10-28T21:35:00Z">
        <w:r w:rsidRPr="00FE1A47" w:rsidDel="38A32F5D">
          <w:rPr>
            <w:szCs w:val="20"/>
            <w:lang w:val="en-GB"/>
          </w:rPr>
          <w:delText>LastYear-columns were dropped in the preprocessing steps in python and replaced by lastActivYear columns.</w:delText>
        </w:r>
      </w:del>
      <w:ins w:id="1200" w:author="Gastbenutzer" w:date="2023-10-28T21:35:00Z">
        <w:r w:rsidRPr="38A32F5D">
          <w:rPr>
            <w:szCs w:val="20"/>
            <w:lang w:val="en-GB"/>
          </w:rPr>
          <w:t xml:space="preserve"> </w:t>
        </w:r>
        <w:proofErr w:type="spellStart"/>
        <w:r w:rsidRPr="38A32F5D">
          <w:rPr>
            <w:szCs w:val="20"/>
            <w:lang w:val="en-GB"/>
          </w:rPr>
          <w:t>LastYear</w:t>
        </w:r>
        <w:proofErr w:type="spellEnd"/>
        <w:r w:rsidRPr="38A32F5D">
          <w:rPr>
            <w:szCs w:val="20"/>
            <w:lang w:val="en-GB"/>
          </w:rPr>
          <w:t xml:space="preserve"> columns have been removed from the Python preprocessing steps and replaced with </w:t>
        </w:r>
        <w:proofErr w:type="spellStart"/>
        <w:r w:rsidRPr="38A32F5D">
          <w:rPr>
            <w:szCs w:val="20"/>
            <w:lang w:val="en-GB"/>
          </w:rPr>
          <w:t>lastActivYear</w:t>
        </w:r>
        <w:proofErr w:type="spellEnd"/>
        <w:r w:rsidRPr="38A32F5D">
          <w:rPr>
            <w:szCs w:val="20"/>
            <w:lang w:val="en-GB"/>
          </w:rPr>
          <w:t xml:space="preserve"> columns.</w:t>
        </w:r>
      </w:ins>
    </w:p>
    <w:p w14:paraId="4185734E" w14:textId="281DE9DB" w:rsidR="00FA05C6" w:rsidRDefault="00620115" w:rsidP="00EB7DD6">
      <w:pPr>
        <w:rPr>
          <w:szCs w:val="20"/>
          <w:lang w:val="en-GB"/>
        </w:rPr>
      </w:pPr>
      <w:r>
        <w:rPr>
          <w:szCs w:val="20"/>
          <w:lang w:val="en-GB"/>
        </w:rPr>
        <w:t>In the preprocessing function o</w:t>
      </w:r>
      <w:r w:rsidR="00FA05C6">
        <w:rPr>
          <w:szCs w:val="20"/>
          <w:lang w:val="en-GB"/>
        </w:rPr>
        <w:t xml:space="preserve">ther NULL values were depending </w:t>
      </w:r>
      <w:r w:rsidR="38A32F5D" w:rsidRPr="38A32F5D">
        <w:rPr>
          <w:szCs w:val="20"/>
          <w:lang w:val="en-GB"/>
        </w:rPr>
        <w:t>o</w:t>
      </w:r>
      <w:ins w:id="1201" w:author="Gastbenutzer" w:date="2023-10-28T21:36:00Z">
        <w:r w:rsidR="38A32F5D" w:rsidRPr="38A32F5D">
          <w:rPr>
            <w:szCs w:val="20"/>
            <w:lang w:val="en-GB"/>
          </w:rPr>
          <w:t>n</w:t>
        </w:r>
      </w:ins>
      <w:del w:id="1202" w:author="Gastbenutzer" w:date="2023-10-28T21:36:00Z">
        <w:r w:rsidRPr="38A32F5D" w:rsidDel="38A32F5D">
          <w:rPr>
            <w:szCs w:val="20"/>
            <w:lang w:val="en-GB"/>
          </w:rPr>
          <w:delText>f</w:delText>
        </w:r>
      </w:del>
      <w:r w:rsidR="00FA05C6">
        <w:rPr>
          <w:szCs w:val="20"/>
          <w:lang w:val="en-GB"/>
        </w:rPr>
        <w:t xml:space="preserve"> th</w:t>
      </w:r>
      <w:r w:rsidR="00B31A09">
        <w:rPr>
          <w:szCs w:val="20"/>
          <w:lang w:val="en-GB"/>
        </w:rPr>
        <w:t xml:space="preserve">eir content </w:t>
      </w:r>
      <w:r w:rsidR="00B11319">
        <w:rPr>
          <w:szCs w:val="20"/>
          <w:lang w:val="en-GB"/>
        </w:rPr>
        <w:t xml:space="preserve">and </w:t>
      </w:r>
      <w:proofErr w:type="spellStart"/>
      <w:r w:rsidR="00B11319">
        <w:rPr>
          <w:szCs w:val="20"/>
          <w:lang w:val="en-GB"/>
        </w:rPr>
        <w:t>dtype</w:t>
      </w:r>
      <w:proofErr w:type="spellEnd"/>
      <w:del w:id="1203" w:author="Gastbenutzer" w:date="2023-10-28T21:37:00Z">
        <w:r w:rsidR="00B11319">
          <w:rPr>
            <w:szCs w:val="20"/>
            <w:lang w:val="en-GB"/>
          </w:rPr>
          <w:delText xml:space="preserve"> </w:delText>
        </w:r>
      </w:del>
      <w:ins w:id="1204" w:author="Gastbenutzer" w:date="2023-10-28T21:37:00Z">
        <w:r w:rsidR="38A32F5D" w:rsidRPr="38A32F5D">
          <w:rPr>
            <w:szCs w:val="20"/>
            <w:lang w:val="en-GB"/>
          </w:rPr>
          <w:t xml:space="preserve"> </w:t>
        </w:r>
      </w:ins>
      <w:r w:rsidR="00FA05C6">
        <w:rPr>
          <w:szCs w:val="20"/>
          <w:lang w:val="en-GB"/>
        </w:rPr>
        <w:t>either</w:t>
      </w:r>
    </w:p>
    <w:p w14:paraId="29C4D27C" w14:textId="777E5CE8" w:rsidR="00FA05C6" w:rsidRDefault="38A32F5D" w:rsidP="00EB7DD6">
      <w:pPr>
        <w:pStyle w:val="ListParagraph"/>
        <w:numPr>
          <w:ilvl w:val="0"/>
          <w:numId w:val="60"/>
        </w:numPr>
        <w:rPr>
          <w:szCs w:val="20"/>
          <w:lang w:val="en-GB"/>
        </w:rPr>
      </w:pPr>
      <w:ins w:id="1205" w:author="Gastbenutzer" w:date="2023-10-28T21:38:00Z">
        <w:r w:rsidRPr="38A32F5D">
          <w:rPr>
            <w:szCs w:val="20"/>
            <w:lang w:val="en-GB"/>
          </w:rPr>
          <w:t>r</w:t>
        </w:r>
      </w:ins>
      <w:del w:id="1206" w:author="Gastbenutzer" w:date="2023-10-28T21:38:00Z">
        <w:r w:rsidR="00FA05C6">
          <w:rPr>
            <w:szCs w:val="20"/>
            <w:lang w:val="en-GB"/>
          </w:rPr>
          <w:delText>R</w:delText>
        </w:r>
      </w:del>
      <w:r w:rsidR="00FA05C6">
        <w:rPr>
          <w:szCs w:val="20"/>
          <w:lang w:val="en-GB"/>
        </w:rPr>
        <w:t xml:space="preserve">eplaced </w:t>
      </w:r>
      <w:r w:rsidR="00B31A09">
        <w:rPr>
          <w:szCs w:val="20"/>
          <w:lang w:val="en-GB"/>
        </w:rPr>
        <w:t>by mean</w:t>
      </w:r>
      <w:r w:rsidR="00512A18">
        <w:rPr>
          <w:szCs w:val="20"/>
          <w:lang w:val="en-GB"/>
        </w:rPr>
        <w:t xml:space="preserve"> (</w:t>
      </w:r>
      <w:proofErr w:type="gramStart"/>
      <w:r w:rsidR="00646B84">
        <w:rPr>
          <w:szCs w:val="20"/>
          <w:lang w:val="en-GB"/>
        </w:rPr>
        <w:t>e.g.</w:t>
      </w:r>
      <w:proofErr w:type="gramEnd"/>
      <w:r w:rsidR="00646B84">
        <w:rPr>
          <w:szCs w:val="20"/>
          <w:lang w:val="en-GB"/>
        </w:rPr>
        <w:t xml:space="preserve"> </w:t>
      </w:r>
      <w:proofErr w:type="spellStart"/>
      <w:r w:rsidR="00646B84">
        <w:rPr>
          <w:szCs w:val="20"/>
          <w:lang w:val="en-GB"/>
        </w:rPr>
        <w:t>mean_payoutDays</w:t>
      </w:r>
      <w:proofErr w:type="spellEnd"/>
      <w:r w:rsidR="00512A18">
        <w:rPr>
          <w:szCs w:val="20"/>
          <w:lang w:val="en-GB"/>
        </w:rPr>
        <w:t>)</w:t>
      </w:r>
    </w:p>
    <w:p w14:paraId="2C9ABAAB" w14:textId="270AFA7E" w:rsidR="00B31A09" w:rsidRDefault="38A32F5D" w:rsidP="00EB7DD6">
      <w:pPr>
        <w:pStyle w:val="ListParagraph"/>
        <w:numPr>
          <w:ilvl w:val="0"/>
          <w:numId w:val="60"/>
        </w:numPr>
        <w:rPr>
          <w:szCs w:val="20"/>
          <w:lang w:val="en-GB"/>
        </w:rPr>
      </w:pPr>
      <w:ins w:id="1207" w:author="Gastbenutzer" w:date="2023-10-28T21:38:00Z">
        <w:r w:rsidRPr="38A32F5D">
          <w:rPr>
            <w:szCs w:val="20"/>
            <w:lang w:val="en-GB"/>
          </w:rPr>
          <w:t>r</w:t>
        </w:r>
      </w:ins>
      <w:del w:id="1208" w:author="Gastbenutzer" w:date="2023-10-28T21:38:00Z">
        <w:r w:rsidR="00B31A09">
          <w:rPr>
            <w:szCs w:val="20"/>
            <w:lang w:val="en-GB"/>
          </w:rPr>
          <w:delText>R</w:delText>
        </w:r>
      </w:del>
      <w:r w:rsidR="00B31A09">
        <w:rPr>
          <w:szCs w:val="20"/>
          <w:lang w:val="en-GB"/>
        </w:rPr>
        <w:t>eplaced by</w:t>
      </w:r>
      <w:r w:rsidR="00512A18">
        <w:rPr>
          <w:szCs w:val="20"/>
          <w:lang w:val="en-GB"/>
        </w:rPr>
        <w:t xml:space="preserve"> 0 </w:t>
      </w:r>
      <w:r w:rsidR="00646B84">
        <w:rPr>
          <w:szCs w:val="20"/>
          <w:lang w:val="en-GB"/>
        </w:rPr>
        <w:t>(</w:t>
      </w:r>
      <w:proofErr w:type="gramStart"/>
      <w:r w:rsidR="00646B84">
        <w:rPr>
          <w:szCs w:val="20"/>
          <w:lang w:val="en-GB"/>
        </w:rPr>
        <w:t>e.g.</w:t>
      </w:r>
      <w:proofErr w:type="gramEnd"/>
      <w:r w:rsidR="00646B84">
        <w:rPr>
          <w:szCs w:val="20"/>
          <w:lang w:val="en-GB"/>
        </w:rPr>
        <w:t xml:space="preserve"> </w:t>
      </w:r>
      <w:proofErr w:type="spellStart"/>
      <w:r w:rsidR="00646B84">
        <w:rPr>
          <w:szCs w:val="20"/>
          <w:lang w:val="en-GB"/>
        </w:rPr>
        <w:t>sum_payout</w:t>
      </w:r>
      <w:proofErr w:type="spellEnd"/>
      <w:r w:rsidR="00646B84">
        <w:rPr>
          <w:szCs w:val="20"/>
          <w:lang w:val="en-GB"/>
        </w:rPr>
        <w:t>)</w:t>
      </w:r>
    </w:p>
    <w:p w14:paraId="3C9BE3DD" w14:textId="45F5297F" w:rsidR="00646B84" w:rsidRDefault="38A32F5D" w:rsidP="00EB7DD6">
      <w:pPr>
        <w:pStyle w:val="ListParagraph"/>
        <w:numPr>
          <w:ilvl w:val="0"/>
          <w:numId w:val="60"/>
        </w:numPr>
        <w:rPr>
          <w:szCs w:val="20"/>
          <w:lang w:val="en-GB"/>
        </w:rPr>
      </w:pPr>
      <w:ins w:id="1209" w:author="Gastbenutzer" w:date="2023-10-28T21:38:00Z">
        <w:r w:rsidRPr="38A32F5D">
          <w:rPr>
            <w:szCs w:val="20"/>
            <w:lang w:val="en-GB"/>
          </w:rPr>
          <w:t xml:space="preserve">Replaced by </w:t>
        </w:r>
      </w:ins>
      <w:del w:id="1210" w:author="Gastbenutzer" w:date="2023-10-28T21:38:00Z">
        <w:r w:rsidR="00B25683" w:rsidRPr="38A32F5D" w:rsidDel="38A32F5D">
          <w:rPr>
            <w:szCs w:val="20"/>
            <w:lang w:val="en-GB"/>
          </w:rPr>
          <w:delText>C</w:delText>
        </w:r>
      </w:del>
      <w:ins w:id="1211" w:author="Gastbenutzer" w:date="2023-10-28T21:38:00Z">
        <w:r w:rsidRPr="38A32F5D">
          <w:rPr>
            <w:szCs w:val="20"/>
            <w:lang w:val="en-GB"/>
          </w:rPr>
          <w:t>c</w:t>
        </w:r>
      </w:ins>
      <w:r w:rsidRPr="38A32F5D">
        <w:rPr>
          <w:szCs w:val="20"/>
          <w:lang w:val="en-GB"/>
        </w:rPr>
        <w:t>ertain</w:t>
      </w:r>
      <w:r w:rsidR="00B25683">
        <w:rPr>
          <w:szCs w:val="20"/>
          <w:lang w:val="en-GB"/>
        </w:rPr>
        <w:t xml:space="preserve"> string value</w:t>
      </w:r>
      <w:del w:id="1212" w:author="Gastbenutzer" w:date="2023-10-28T21:38:00Z">
        <w:r w:rsidR="00B25683">
          <w:rPr>
            <w:szCs w:val="20"/>
            <w:lang w:val="en-GB"/>
          </w:rPr>
          <w:delText>s</w:delText>
        </w:r>
      </w:del>
      <w:r w:rsidR="00B25683">
        <w:rPr>
          <w:szCs w:val="20"/>
          <w:lang w:val="en-GB"/>
        </w:rPr>
        <w:t xml:space="preserve"> to avoid errors (</w:t>
      </w:r>
      <w:proofErr w:type="gramStart"/>
      <w:r w:rsidR="00B25683">
        <w:rPr>
          <w:szCs w:val="20"/>
          <w:lang w:val="en-GB"/>
        </w:rPr>
        <w:t>e.g.</w:t>
      </w:r>
      <w:proofErr w:type="gramEnd"/>
      <w:r w:rsidR="00B25683">
        <w:rPr>
          <w:szCs w:val="20"/>
          <w:lang w:val="en-GB"/>
        </w:rPr>
        <w:t xml:space="preserve"> ‘XX’ for countries and ‘None’ for </w:t>
      </w:r>
      <w:proofErr w:type="spellStart"/>
      <w:r w:rsidR="00B25683">
        <w:rPr>
          <w:szCs w:val="20"/>
          <w:lang w:val="en-GB"/>
        </w:rPr>
        <w:t>terminationReasons</w:t>
      </w:r>
      <w:proofErr w:type="spellEnd"/>
      <w:r w:rsidR="00B25683">
        <w:rPr>
          <w:szCs w:val="20"/>
          <w:lang w:val="en-GB"/>
        </w:rPr>
        <w:t>)</w:t>
      </w:r>
    </w:p>
    <w:p w14:paraId="5D2D383A" w14:textId="77F96121" w:rsidR="00B11319" w:rsidRDefault="38A32F5D" w:rsidP="00EB7DD6">
      <w:pPr>
        <w:pStyle w:val="ListParagraph"/>
        <w:numPr>
          <w:ilvl w:val="0"/>
          <w:numId w:val="60"/>
        </w:numPr>
        <w:rPr>
          <w:szCs w:val="20"/>
          <w:lang w:val="en-GB"/>
        </w:rPr>
      </w:pPr>
      <w:ins w:id="1213" w:author="Gastbenutzer" w:date="2023-10-28T21:38:00Z">
        <w:r w:rsidRPr="38A32F5D">
          <w:rPr>
            <w:szCs w:val="20"/>
            <w:lang w:val="en-GB"/>
          </w:rPr>
          <w:t>c</w:t>
        </w:r>
      </w:ins>
      <w:del w:id="1214" w:author="Gastbenutzer" w:date="2023-10-28T21:38:00Z">
        <w:r w:rsidR="00E35856" w:rsidRPr="38A32F5D" w:rsidDel="38A32F5D">
          <w:rPr>
            <w:szCs w:val="20"/>
            <w:lang w:val="en-GB"/>
          </w:rPr>
          <w:delText>C</w:delText>
        </w:r>
      </w:del>
      <w:r w:rsidRPr="38A32F5D">
        <w:rPr>
          <w:szCs w:val="20"/>
          <w:lang w:val="en-GB"/>
        </w:rPr>
        <w:t xml:space="preserve">olumn </w:t>
      </w:r>
      <w:ins w:id="1215" w:author="Gastbenutzer" w:date="2023-10-28T21:38:00Z">
        <w:r w:rsidRPr="38A32F5D">
          <w:rPr>
            <w:szCs w:val="20"/>
            <w:lang w:val="en-GB"/>
          </w:rPr>
          <w:t>was</w:t>
        </w:r>
        <w:r w:rsidR="00E35856">
          <w:rPr>
            <w:szCs w:val="20"/>
            <w:lang w:val="en-GB"/>
          </w:rPr>
          <w:t xml:space="preserve"> </w:t>
        </w:r>
      </w:ins>
      <w:r w:rsidR="00E35856">
        <w:rPr>
          <w:szCs w:val="20"/>
          <w:lang w:val="en-GB"/>
        </w:rPr>
        <w:t>d</w:t>
      </w:r>
      <w:r w:rsidR="003464E6">
        <w:rPr>
          <w:szCs w:val="20"/>
          <w:lang w:val="en-GB"/>
        </w:rPr>
        <w:t xml:space="preserve">ropped </w:t>
      </w:r>
      <w:r w:rsidR="00C76357">
        <w:rPr>
          <w:szCs w:val="20"/>
          <w:lang w:val="en-GB"/>
        </w:rPr>
        <w:t>(</w:t>
      </w:r>
      <w:proofErr w:type="gramStart"/>
      <w:r w:rsidR="00C76357">
        <w:rPr>
          <w:szCs w:val="20"/>
          <w:lang w:val="en-GB"/>
        </w:rPr>
        <w:t>e.g.</w:t>
      </w:r>
      <w:proofErr w:type="gramEnd"/>
      <w:r w:rsidR="00C76357">
        <w:rPr>
          <w:szCs w:val="20"/>
          <w:lang w:val="en-GB"/>
        </w:rPr>
        <w:t xml:space="preserve"> </w:t>
      </w:r>
      <w:proofErr w:type="spellStart"/>
      <w:r w:rsidR="00C76357">
        <w:rPr>
          <w:szCs w:val="20"/>
          <w:lang w:val="en-GB"/>
        </w:rPr>
        <w:t>product_code</w:t>
      </w:r>
      <w:proofErr w:type="spellEnd"/>
      <w:r w:rsidR="007826FC">
        <w:rPr>
          <w:szCs w:val="20"/>
          <w:lang w:val="en-GB"/>
        </w:rPr>
        <w:t>)</w:t>
      </w:r>
    </w:p>
    <w:p w14:paraId="1266269A" w14:textId="2FAF4418" w:rsidR="007826FC" w:rsidRPr="00FE1A47" w:rsidRDefault="007826FC" w:rsidP="00EB7DD6">
      <w:pPr>
        <w:rPr>
          <w:szCs w:val="20"/>
          <w:lang w:val="en-GB"/>
        </w:rPr>
      </w:pPr>
      <w:r>
        <w:rPr>
          <w:szCs w:val="20"/>
          <w:lang w:val="en-GB"/>
        </w:rPr>
        <w:t xml:space="preserve">In some </w:t>
      </w:r>
      <w:r w:rsidR="00A96F36">
        <w:rPr>
          <w:szCs w:val="20"/>
          <w:lang w:val="en-GB"/>
        </w:rPr>
        <w:t>cases,</w:t>
      </w:r>
      <w:r>
        <w:rPr>
          <w:szCs w:val="20"/>
          <w:lang w:val="en-GB"/>
        </w:rPr>
        <w:t xml:space="preserve"> company internal feedback was needed to clarify</w:t>
      </w:r>
      <w:ins w:id="1216" w:author="Gastbenutzer" w:date="2023-10-28T21:39:00Z">
        <w:r w:rsidR="38A32F5D" w:rsidRPr="38A32F5D">
          <w:rPr>
            <w:szCs w:val="20"/>
            <w:lang w:val="en-GB"/>
          </w:rPr>
          <w:t xml:space="preserve"> whether</w:t>
        </w:r>
      </w:ins>
      <w:del w:id="1217" w:author="Gastbenutzer" w:date="2023-10-28T21:39:00Z">
        <w:r>
          <w:rPr>
            <w:szCs w:val="20"/>
            <w:lang w:val="en-GB"/>
          </w:rPr>
          <w:delText>, if</w:delText>
        </w:r>
      </w:del>
      <w:r>
        <w:rPr>
          <w:szCs w:val="20"/>
          <w:lang w:val="en-GB"/>
        </w:rPr>
        <w:t xml:space="preserve"> the </w:t>
      </w:r>
      <w:ins w:id="1218" w:author="Gastbenutzer" w:date="2023-10-28T21:38:00Z">
        <w:r w:rsidR="38A32F5D" w:rsidRPr="38A32F5D">
          <w:rPr>
            <w:szCs w:val="20"/>
            <w:lang w:val="en-GB"/>
          </w:rPr>
          <w:t>number</w:t>
        </w:r>
      </w:ins>
      <w:r>
        <w:rPr>
          <w:szCs w:val="20"/>
          <w:lang w:val="en-GB"/>
        </w:rPr>
        <w:t xml:space="preserve"> of missing values </w:t>
      </w:r>
      <w:r w:rsidR="38A32F5D" w:rsidRPr="38A32F5D">
        <w:rPr>
          <w:szCs w:val="20"/>
          <w:lang w:val="en-GB"/>
        </w:rPr>
        <w:t>ma</w:t>
      </w:r>
      <w:ins w:id="1219" w:author="Gastbenutzer" w:date="2023-10-28T21:39:00Z">
        <w:r w:rsidR="38A32F5D" w:rsidRPr="38A32F5D">
          <w:rPr>
            <w:szCs w:val="20"/>
            <w:lang w:val="en-GB"/>
          </w:rPr>
          <w:t>de</w:t>
        </w:r>
      </w:ins>
      <w:del w:id="1220" w:author="Gastbenutzer" w:date="2023-10-28T21:39:00Z">
        <w:r w:rsidRPr="38A32F5D" w:rsidDel="38A32F5D">
          <w:rPr>
            <w:szCs w:val="20"/>
            <w:lang w:val="en-GB"/>
          </w:rPr>
          <w:delText>ke</w:delText>
        </w:r>
      </w:del>
      <w:r>
        <w:rPr>
          <w:szCs w:val="20"/>
          <w:lang w:val="en-GB"/>
        </w:rPr>
        <w:t xml:space="preserve"> sense and how to handle them </w:t>
      </w:r>
      <w:r w:rsidR="38A32F5D" w:rsidRPr="38A32F5D">
        <w:rPr>
          <w:szCs w:val="20"/>
          <w:lang w:val="en-GB"/>
        </w:rPr>
        <w:t>meaningful</w:t>
      </w:r>
      <w:ins w:id="1221" w:author="Gastbenutzer" w:date="2023-10-28T21:39:00Z">
        <w:r w:rsidR="38A32F5D" w:rsidRPr="38A32F5D">
          <w:rPr>
            <w:szCs w:val="20"/>
            <w:lang w:val="en-GB"/>
          </w:rPr>
          <w:t>ly</w:t>
        </w:r>
      </w:ins>
      <w:r w:rsidR="00D6287A">
        <w:rPr>
          <w:szCs w:val="20"/>
          <w:lang w:val="en-GB"/>
        </w:rPr>
        <w:t>.</w:t>
      </w:r>
    </w:p>
    <w:p w14:paraId="0CAE4AF9" w14:textId="77777777" w:rsidR="00ED2FEF" w:rsidRDefault="00ED2FEF">
      <w:pPr>
        <w:rPr>
          <w:szCs w:val="20"/>
          <w:lang w:val="en-GB"/>
        </w:rPr>
      </w:pPr>
    </w:p>
    <w:p w14:paraId="09F259B0" w14:textId="77777777" w:rsidR="00ED2FEF" w:rsidRDefault="00ED2FEF" w:rsidP="00ED2FEF">
      <w:pPr>
        <w:pStyle w:val="Heading3"/>
        <w:rPr>
          <w:lang w:val="en-GB"/>
        </w:rPr>
      </w:pPr>
      <w:bookmarkStart w:id="1222" w:name="_Toc148803232"/>
      <w:bookmarkStart w:id="1223" w:name="_Toc149860695"/>
      <w:r>
        <w:rPr>
          <w:lang w:val="en-GB"/>
        </w:rPr>
        <w:t>Outliers</w:t>
      </w:r>
      <w:bookmarkEnd w:id="1222"/>
      <w:bookmarkEnd w:id="1223"/>
    </w:p>
    <w:p w14:paraId="75EE55D7" w14:textId="39828B68" w:rsidR="0012403A" w:rsidRDefault="00BB37F7" w:rsidP="00EB7DD6">
      <w:pPr>
        <w:rPr>
          <w:lang w:val="en-GB"/>
        </w:rPr>
      </w:pPr>
      <w:r>
        <w:rPr>
          <w:lang w:val="en-GB"/>
        </w:rPr>
        <w:t xml:space="preserve">Due to the large number of features the columns </w:t>
      </w:r>
      <w:proofErr w:type="spellStart"/>
      <w:ins w:id="1224" w:author="Gastbenutzer" w:date="2023-10-28T21:40:00Z">
        <w:r w:rsidR="38A32F5D" w:rsidRPr="38A32F5D">
          <w:rPr>
            <w:lang w:val="en-GB"/>
          </w:rPr>
          <w:t>were</w:t>
        </w:r>
      </w:ins>
      <w:del w:id="1225" w:author="Gastbenutzer" w:date="2023-10-28T21:40:00Z">
        <w:r>
          <w:rPr>
            <w:lang w:val="en-GB"/>
          </w:rPr>
          <w:delText xml:space="preserve">got </w:delText>
        </w:r>
      </w:del>
      <w:r>
        <w:rPr>
          <w:lang w:val="en-GB"/>
        </w:rPr>
        <w:t>split</w:t>
      </w:r>
      <w:proofErr w:type="spellEnd"/>
      <w:r>
        <w:rPr>
          <w:lang w:val="en-GB"/>
        </w:rPr>
        <w:t xml:space="preserve"> </w:t>
      </w:r>
      <w:r w:rsidR="005303E4">
        <w:rPr>
          <w:lang w:val="en-GB"/>
        </w:rPr>
        <w:t xml:space="preserve">by </w:t>
      </w:r>
      <w:r>
        <w:rPr>
          <w:lang w:val="en-GB"/>
        </w:rPr>
        <w:t xml:space="preserve">their </w:t>
      </w:r>
      <w:r w:rsidR="38A32F5D" w:rsidRPr="38A32F5D">
        <w:rPr>
          <w:lang w:val="en-GB"/>
        </w:rPr>
        <w:t>data</w:t>
      </w:r>
      <w:ins w:id="1226" w:author="Gastbenutzer" w:date="2023-10-28T21:40:00Z">
        <w:r w:rsidR="38A32F5D" w:rsidRPr="38A32F5D">
          <w:rPr>
            <w:lang w:val="en-GB"/>
          </w:rPr>
          <w:t xml:space="preserve"> </w:t>
        </w:r>
      </w:ins>
      <w:r w:rsidR="38A32F5D" w:rsidRPr="38A32F5D">
        <w:rPr>
          <w:lang w:val="en-GB"/>
        </w:rPr>
        <w:t>type</w:t>
      </w:r>
      <w:del w:id="1227" w:author="Gastbenutzer" w:date="2023-10-28T21:40:00Z">
        <w:r w:rsidRPr="38A32F5D" w:rsidDel="38A32F5D">
          <w:rPr>
            <w:lang w:val="en-GB"/>
          </w:rPr>
          <w:delText>s</w:delText>
        </w:r>
      </w:del>
      <w:r w:rsidR="005303E4">
        <w:rPr>
          <w:lang w:val="en-GB"/>
        </w:rPr>
        <w:t xml:space="preserve"> for </w:t>
      </w:r>
      <w:r>
        <w:rPr>
          <w:lang w:val="en-GB"/>
        </w:rPr>
        <w:t>outlier detection</w:t>
      </w:r>
      <w:r w:rsidR="005303E4">
        <w:rPr>
          <w:lang w:val="en-GB"/>
        </w:rPr>
        <w:t>. If outliers w</w:t>
      </w:r>
      <w:del w:id="1228" w:author="Gastbenutzer" w:date="2023-10-28T21:40:00Z">
        <w:r w:rsidR="005303E4">
          <w:rPr>
            <w:lang w:val="en-GB"/>
          </w:rPr>
          <w:delText>h</w:delText>
        </w:r>
      </w:del>
      <w:r w:rsidR="005303E4">
        <w:rPr>
          <w:lang w:val="en-GB"/>
        </w:rPr>
        <w:t>ere detected</w:t>
      </w:r>
      <w:ins w:id="1229" w:author="Gastbenutzer" w:date="2023-10-28T21:40:00Z">
        <w:r w:rsidR="38A32F5D" w:rsidRPr="38A32F5D">
          <w:rPr>
            <w:lang w:val="en-GB"/>
          </w:rPr>
          <w:t>,</w:t>
        </w:r>
      </w:ins>
      <w:r w:rsidR="005303E4">
        <w:rPr>
          <w:lang w:val="en-GB"/>
        </w:rPr>
        <w:t xml:space="preserve"> </w:t>
      </w:r>
      <w:r w:rsidR="0012403A">
        <w:rPr>
          <w:lang w:val="en-GB"/>
        </w:rPr>
        <w:t xml:space="preserve">the preprocessing function </w:t>
      </w:r>
      <w:ins w:id="1230" w:author="Gastbenutzer" w:date="2023-10-28T21:41:00Z">
        <w:r w:rsidR="38A32F5D" w:rsidRPr="38A32F5D">
          <w:rPr>
            <w:lang w:val="en-GB"/>
          </w:rPr>
          <w:t>was</w:t>
        </w:r>
      </w:ins>
      <w:del w:id="1231" w:author="Gastbenutzer" w:date="2023-10-28T21:41:00Z">
        <w:r w:rsidR="0012403A">
          <w:rPr>
            <w:lang w:val="en-GB"/>
          </w:rPr>
          <w:delText>got</w:delText>
        </w:r>
      </w:del>
      <w:r w:rsidR="0012403A">
        <w:rPr>
          <w:lang w:val="en-GB"/>
        </w:rPr>
        <w:t xml:space="preserve"> </w:t>
      </w:r>
      <w:r w:rsidR="0012403A" w:rsidRPr="0012403A">
        <w:rPr>
          <w:lang w:val="en-GB"/>
        </w:rPr>
        <w:t>adjusted accordingly</w:t>
      </w:r>
      <w:r w:rsidR="0012403A">
        <w:rPr>
          <w:lang w:val="en-GB"/>
        </w:rPr>
        <w:t xml:space="preserve">. </w:t>
      </w:r>
    </w:p>
    <w:p w14:paraId="449C10A8" w14:textId="025C8093" w:rsidR="00444E7C" w:rsidRDefault="00702C9A" w:rsidP="00BB37F7">
      <w:pPr>
        <w:rPr>
          <w:lang w:val="en-GB"/>
        </w:rPr>
      </w:pPr>
      <w:r>
        <w:rPr>
          <w:lang w:val="en-GB"/>
        </w:rPr>
        <w:t xml:space="preserve">Depending </w:t>
      </w:r>
      <w:r w:rsidR="0C1DBC66" w:rsidRPr="0C1DBC66">
        <w:rPr>
          <w:lang w:val="en-GB"/>
        </w:rPr>
        <w:t>o</w:t>
      </w:r>
      <w:ins w:id="1232" w:author="Gastbenutzer" w:date="2023-10-21T21:09:00Z">
        <w:r w:rsidR="0C1DBC66" w:rsidRPr="0C1DBC66">
          <w:rPr>
            <w:lang w:val="en-GB"/>
          </w:rPr>
          <w:t>n</w:t>
        </w:r>
      </w:ins>
      <w:del w:id="1233" w:author="Gastbenutzer" w:date="2023-10-21T21:09:00Z">
        <w:r>
          <w:rPr>
            <w:lang w:val="en-GB"/>
          </w:rPr>
          <w:delText>f</w:delText>
        </w:r>
      </w:del>
      <w:r>
        <w:rPr>
          <w:lang w:val="en-GB"/>
        </w:rPr>
        <w:t xml:space="preserve"> </w:t>
      </w:r>
      <w:r w:rsidR="00E85CDC">
        <w:rPr>
          <w:lang w:val="en-GB"/>
        </w:rPr>
        <w:t>the columns content</w:t>
      </w:r>
      <w:r w:rsidR="00003813">
        <w:rPr>
          <w:lang w:val="en-GB"/>
        </w:rPr>
        <w:t>:</w:t>
      </w:r>
      <w:r w:rsidR="00E85CDC">
        <w:rPr>
          <w:lang w:val="en-GB"/>
        </w:rPr>
        <w:t xml:space="preserve"> </w:t>
      </w:r>
    </w:p>
    <w:p w14:paraId="710DA81A" w14:textId="3A9266A7" w:rsidR="00D106BA" w:rsidRDefault="00003813" w:rsidP="00444E7C">
      <w:pPr>
        <w:pStyle w:val="ListParagraph"/>
        <w:numPr>
          <w:ilvl w:val="0"/>
          <w:numId w:val="59"/>
        </w:numPr>
        <w:rPr>
          <w:lang w:val="en-GB"/>
        </w:rPr>
      </w:pPr>
      <w:r>
        <w:rPr>
          <w:lang w:val="en-GB"/>
        </w:rPr>
        <w:t xml:space="preserve">The column </w:t>
      </w:r>
      <w:ins w:id="1234" w:author="Gastbenutzer" w:date="2023-10-28T21:41:00Z">
        <w:r w:rsidR="38A32F5D" w:rsidRPr="38A32F5D">
          <w:rPr>
            <w:lang w:val="en-GB"/>
          </w:rPr>
          <w:t>was</w:t>
        </w:r>
      </w:ins>
      <w:del w:id="1235" w:author="Gastbenutzer" w:date="2023-10-28T21:41:00Z">
        <w:r>
          <w:rPr>
            <w:lang w:val="en-GB"/>
          </w:rPr>
          <w:delText>g</w:delText>
        </w:r>
        <w:r w:rsidR="00444E7C">
          <w:rPr>
            <w:lang w:val="en-GB"/>
          </w:rPr>
          <w:delText>ot</w:delText>
        </w:r>
      </w:del>
      <w:r w:rsidR="00444E7C">
        <w:rPr>
          <w:lang w:val="en-GB"/>
        </w:rPr>
        <w:t xml:space="preserve"> dropped</w:t>
      </w:r>
      <w:ins w:id="1236" w:author="Gastbenutzer" w:date="2023-10-28T21:42:00Z">
        <w:r w:rsidR="38A32F5D" w:rsidRPr="38A32F5D">
          <w:rPr>
            <w:lang w:val="en-GB"/>
          </w:rPr>
          <w:t xml:space="preserve"> </w:t>
        </w:r>
      </w:ins>
      <w:del w:id="1237" w:author="Gastbenutzer" w:date="2023-10-28T21:42:00Z">
        <w:r w:rsidR="00444E7C">
          <w:rPr>
            <w:lang w:val="en-GB"/>
          </w:rPr>
          <w:delText xml:space="preserve">, because </w:delText>
        </w:r>
        <w:r w:rsidR="00D106BA">
          <w:rPr>
            <w:lang w:val="en-GB"/>
          </w:rPr>
          <w:delText xml:space="preserve">it is redundant </w:delText>
        </w:r>
        <w:r w:rsidR="00A22D23">
          <w:rPr>
            <w:lang w:val="en-GB"/>
          </w:rPr>
          <w:delText>due to</w:delText>
        </w:r>
      </w:del>
      <w:ins w:id="1238" w:author="Gastbenutzer" w:date="2023-10-28T21:42:00Z">
        <w:r w:rsidR="38A32F5D" w:rsidRPr="38A32F5D">
          <w:rPr>
            <w:lang w:val="en-GB"/>
          </w:rPr>
          <w:t>as</w:t>
        </w:r>
      </w:ins>
      <w:r w:rsidR="00A22D23">
        <w:rPr>
          <w:lang w:val="en-GB"/>
        </w:rPr>
        <w:t xml:space="preserve"> </w:t>
      </w:r>
      <w:r w:rsidR="0054355C">
        <w:rPr>
          <w:lang w:val="en-GB"/>
        </w:rPr>
        <w:t>new features</w:t>
      </w:r>
      <w:ins w:id="1239" w:author="Gastbenutzer" w:date="2023-10-28T21:42:00Z">
        <w:r w:rsidR="0054355C">
          <w:rPr>
            <w:lang w:val="en-GB"/>
          </w:rPr>
          <w:t xml:space="preserve"> </w:t>
        </w:r>
        <w:r w:rsidR="38A32F5D" w:rsidRPr="38A32F5D">
          <w:rPr>
            <w:lang w:val="en-GB"/>
          </w:rPr>
          <w:t>make it redundant</w:t>
        </w:r>
      </w:ins>
      <w:r w:rsidR="38A32F5D" w:rsidRPr="38A32F5D">
        <w:rPr>
          <w:lang w:val="en-GB"/>
        </w:rPr>
        <w:t xml:space="preserve"> </w:t>
      </w:r>
      <w:r w:rsidR="0054355C">
        <w:rPr>
          <w:lang w:val="en-GB"/>
        </w:rPr>
        <w:t>(</w:t>
      </w:r>
      <w:proofErr w:type="gramStart"/>
      <w:r w:rsidR="0054355C">
        <w:rPr>
          <w:lang w:val="en-GB"/>
        </w:rPr>
        <w:t>e.g.</w:t>
      </w:r>
      <w:proofErr w:type="gramEnd"/>
      <w:r w:rsidR="0054355C">
        <w:rPr>
          <w:lang w:val="en-GB"/>
        </w:rPr>
        <w:t xml:space="preserve"> </w:t>
      </w:r>
      <w:proofErr w:type="spellStart"/>
      <w:r w:rsidR="0054355C">
        <w:rPr>
          <w:lang w:val="en-GB"/>
        </w:rPr>
        <w:t>lastYear</w:t>
      </w:r>
      <w:proofErr w:type="spellEnd"/>
      <w:r w:rsidR="0054355C">
        <w:rPr>
          <w:lang w:val="en-GB"/>
        </w:rPr>
        <w:t>-columns</w:t>
      </w:r>
      <w:r w:rsidR="00020A76">
        <w:rPr>
          <w:lang w:val="en-GB"/>
        </w:rPr>
        <w:t xml:space="preserve"> after adding </w:t>
      </w:r>
      <w:proofErr w:type="spellStart"/>
      <w:r w:rsidR="00020A76">
        <w:rPr>
          <w:lang w:val="en-GB"/>
        </w:rPr>
        <w:t>lastActivYear</w:t>
      </w:r>
      <w:proofErr w:type="spellEnd"/>
      <w:r w:rsidR="00020A76">
        <w:rPr>
          <w:lang w:val="en-GB"/>
        </w:rPr>
        <w:t>-columns</w:t>
      </w:r>
      <w:r w:rsidR="0054355C">
        <w:rPr>
          <w:lang w:val="en-GB"/>
        </w:rPr>
        <w:t>)</w:t>
      </w:r>
    </w:p>
    <w:p w14:paraId="33C73948" w14:textId="40C254E3" w:rsidR="00254A74" w:rsidRDefault="00003813" w:rsidP="00444E7C">
      <w:pPr>
        <w:pStyle w:val="ListParagraph"/>
        <w:numPr>
          <w:ilvl w:val="0"/>
          <w:numId w:val="59"/>
        </w:numPr>
        <w:rPr>
          <w:lang w:val="en-GB"/>
        </w:rPr>
      </w:pPr>
      <w:r>
        <w:rPr>
          <w:lang w:val="en-GB"/>
        </w:rPr>
        <w:t xml:space="preserve">The column </w:t>
      </w:r>
      <w:ins w:id="1240" w:author="Gastbenutzer" w:date="2023-10-28T21:43:00Z">
        <w:r w:rsidR="38A32F5D" w:rsidRPr="38A32F5D">
          <w:rPr>
            <w:lang w:val="en-GB"/>
          </w:rPr>
          <w:t>was</w:t>
        </w:r>
      </w:ins>
      <w:del w:id="1241" w:author="Gastbenutzer" w:date="2023-10-28T21:43:00Z">
        <w:r>
          <w:rPr>
            <w:lang w:val="en-GB"/>
          </w:rPr>
          <w:delText>g</w:delText>
        </w:r>
        <w:r w:rsidR="00D106BA">
          <w:rPr>
            <w:lang w:val="en-GB"/>
          </w:rPr>
          <w:delText>ot</w:delText>
        </w:r>
      </w:del>
      <w:r w:rsidR="00D106BA">
        <w:rPr>
          <w:lang w:val="en-GB"/>
        </w:rPr>
        <w:t xml:space="preserve"> replaced</w:t>
      </w:r>
      <w:r w:rsidR="00230508">
        <w:rPr>
          <w:lang w:val="en-GB"/>
        </w:rPr>
        <w:t xml:space="preserve"> by </w:t>
      </w:r>
      <w:r w:rsidR="00507C0F">
        <w:rPr>
          <w:lang w:val="en-GB"/>
        </w:rPr>
        <w:t xml:space="preserve">another column to </w:t>
      </w:r>
      <w:r w:rsidR="008F6BFC">
        <w:rPr>
          <w:lang w:val="en-GB"/>
        </w:rPr>
        <w:t>avoid high correlations</w:t>
      </w:r>
      <w:r w:rsidR="000A372C">
        <w:rPr>
          <w:lang w:val="en-GB"/>
        </w:rPr>
        <w:t xml:space="preserve"> (</w:t>
      </w:r>
      <w:proofErr w:type="gramStart"/>
      <w:r w:rsidR="000A372C">
        <w:rPr>
          <w:lang w:val="en-GB"/>
        </w:rPr>
        <w:t>e.g.</w:t>
      </w:r>
      <w:proofErr w:type="gramEnd"/>
      <w:r w:rsidR="000A372C">
        <w:rPr>
          <w:lang w:val="en-GB"/>
        </w:rPr>
        <w:t xml:space="preserve"> </w:t>
      </w:r>
      <w:proofErr w:type="spellStart"/>
      <w:r w:rsidR="00480D90">
        <w:rPr>
          <w:lang w:val="en-GB"/>
        </w:rPr>
        <w:t>sum_payout</w:t>
      </w:r>
      <w:r w:rsidR="00522A78">
        <w:rPr>
          <w:lang w:val="en-GB"/>
        </w:rPr>
        <w:t>_lastActivYear</w:t>
      </w:r>
      <w:proofErr w:type="spellEnd"/>
      <w:r w:rsidR="00522A78">
        <w:rPr>
          <w:lang w:val="en-GB"/>
        </w:rPr>
        <w:t xml:space="preserve"> by </w:t>
      </w:r>
      <w:proofErr w:type="spellStart"/>
      <w:r w:rsidR="00522A78">
        <w:rPr>
          <w:lang w:val="en-GB"/>
        </w:rPr>
        <w:t>payout</w:t>
      </w:r>
      <w:r w:rsidR="00254A74">
        <w:rPr>
          <w:lang w:val="en-GB"/>
        </w:rPr>
        <w:t>_ratio_lastActivYear</w:t>
      </w:r>
      <w:proofErr w:type="spellEnd"/>
      <w:r w:rsidR="00F05FD4">
        <w:rPr>
          <w:lang w:val="en-GB"/>
        </w:rPr>
        <w:t>)</w:t>
      </w:r>
    </w:p>
    <w:p w14:paraId="596748A2" w14:textId="185409D2" w:rsidR="00003813" w:rsidRDefault="00003813" w:rsidP="00444E7C">
      <w:pPr>
        <w:pStyle w:val="ListParagraph"/>
        <w:numPr>
          <w:ilvl w:val="0"/>
          <w:numId w:val="59"/>
        </w:numPr>
        <w:rPr>
          <w:lang w:val="en-GB"/>
        </w:rPr>
      </w:pPr>
      <w:r>
        <w:rPr>
          <w:lang w:val="en-GB"/>
        </w:rPr>
        <w:t>Outliers were dropped (</w:t>
      </w:r>
      <w:proofErr w:type="gramStart"/>
      <w:r>
        <w:rPr>
          <w:lang w:val="en-GB"/>
        </w:rPr>
        <w:t>e.g.</w:t>
      </w:r>
      <w:proofErr w:type="gramEnd"/>
      <w:r>
        <w:rPr>
          <w:lang w:val="en-GB"/>
        </w:rPr>
        <w:t xml:space="preserve"> </w:t>
      </w:r>
      <w:proofErr w:type="spellStart"/>
      <w:r w:rsidR="00013F64">
        <w:rPr>
          <w:lang w:val="en-GB"/>
        </w:rPr>
        <w:t>sum_claimed</w:t>
      </w:r>
      <w:proofErr w:type="spellEnd"/>
      <w:r w:rsidR="00013F64">
        <w:rPr>
          <w:lang w:val="en-GB"/>
        </w:rPr>
        <w:t>-columns)</w:t>
      </w:r>
    </w:p>
    <w:p w14:paraId="0EAE3548" w14:textId="0C732EAD" w:rsidR="00013F64" w:rsidRDefault="00013F64" w:rsidP="00013F64">
      <w:pPr>
        <w:rPr>
          <w:lang w:val="en-GB"/>
        </w:rPr>
      </w:pPr>
      <w:r>
        <w:rPr>
          <w:lang w:val="en-GB"/>
        </w:rPr>
        <w:t>This way the top 10 numerous outlier columns</w:t>
      </w:r>
      <w:r w:rsidR="00B7549D">
        <w:rPr>
          <w:lang w:val="en-GB"/>
        </w:rPr>
        <w:t xml:space="preserve"> </w:t>
      </w:r>
      <w:ins w:id="1242" w:author="Gastbenutzer" w:date="2023-10-28T21:44:00Z">
        <w:r w:rsidR="38A32F5D" w:rsidRPr="38A32F5D">
          <w:rPr>
            <w:lang w:val="en-GB"/>
          </w:rPr>
          <w:t>were thus</w:t>
        </w:r>
      </w:ins>
      <w:del w:id="1243" w:author="Gastbenutzer" w:date="2023-10-28T21:44:00Z">
        <w:r w:rsidRPr="38A32F5D" w:rsidDel="38A32F5D">
          <w:rPr>
            <w:lang w:val="en-GB"/>
          </w:rPr>
          <w:delText>got</w:delText>
        </w:r>
      </w:del>
      <w:r w:rsidR="38A32F5D" w:rsidRPr="38A32F5D">
        <w:rPr>
          <w:lang w:val="en-GB"/>
        </w:rPr>
        <w:t xml:space="preserve"> </w:t>
      </w:r>
      <w:ins w:id="1244" w:author="Gastbenutzer" w:date="2023-10-28T21:43:00Z">
        <w:r w:rsidR="38A32F5D" w:rsidRPr="38A32F5D">
          <w:rPr>
            <w:lang w:val="en-GB"/>
          </w:rPr>
          <w:t>pre-processed</w:t>
        </w:r>
      </w:ins>
      <w:del w:id="1245" w:author="Gastbenutzer" w:date="2023-10-28T21:44:00Z">
        <w:r w:rsidR="00B7549D">
          <w:rPr>
            <w:lang w:val="en-GB"/>
          </w:rPr>
          <w:delText xml:space="preserve"> </w:delText>
        </w:r>
        <w:r w:rsidR="005354C9">
          <w:rPr>
            <w:lang w:val="en-GB"/>
          </w:rPr>
          <w:delText>like</w:delText>
        </w:r>
        <w:r w:rsidR="00B7549D">
          <w:rPr>
            <w:lang w:val="en-GB"/>
          </w:rPr>
          <w:delText xml:space="preserve"> this</w:delText>
        </w:r>
      </w:del>
      <w:r w:rsidR="00B7549D">
        <w:rPr>
          <w:lang w:val="en-GB"/>
        </w:rPr>
        <w:t>:</w:t>
      </w:r>
    </w:p>
    <w:p w14:paraId="3B0B8F81" w14:textId="2839E64E" w:rsidR="00A952AE" w:rsidRDefault="00B7549D">
      <w:pPr>
        <w:keepNext/>
        <w:pPrChange w:id="1246" w:author="Jonathan Leipold - BDAE Gruppe" w:date="2023-10-19T22:46:00Z">
          <w:pPr/>
        </w:pPrChange>
      </w:pPr>
      <w:r>
        <w:rPr>
          <w:noProof/>
        </w:rPr>
        <w:lastRenderedPageBreak/>
        <w:drawing>
          <wp:inline distT="0" distB="0" distL="0" distR="0" wp14:anchorId="26F88C36" wp14:editId="77C8A2D0">
            <wp:extent cx="5274310" cy="3502025"/>
            <wp:effectExtent l="0" t="0" r="2540" b="3175"/>
            <wp:docPr id="1846102808" name="Grafik 1846102808" descr="Ein Bild, das Text, Zahl, Schrif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102808"/>
                    <pic:cNvPicPr/>
                  </pic:nvPicPr>
                  <pic:blipFill>
                    <a:blip r:embed="rId39">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14:paraId="5D763FC5" w14:textId="7C3F2761" w:rsidR="00B7549D" w:rsidRPr="00013F64" w:rsidRDefault="00A952AE">
      <w:pPr>
        <w:pStyle w:val="Caption"/>
        <w:rPr>
          <w:lang w:val="en-GB"/>
        </w:rPr>
        <w:pPrChange w:id="1247" w:author="Jonathan Leipold - BDAE Gruppe" w:date="2023-10-19T22:46:00Z">
          <w:pPr>
            <w:pStyle w:val="ListParagraph"/>
            <w:numPr>
              <w:numId w:val="59"/>
            </w:numPr>
            <w:ind w:hanging="360"/>
          </w:pPr>
        </w:pPrChange>
      </w:pPr>
      <w:r w:rsidRPr="00921A8D">
        <w:rPr>
          <w:lang w:val="en-GB"/>
          <w:rPrChange w:id="1248" w:author="Jonathan Leipold - BDAE Gruppe" w:date="2023-10-19T23:46:00Z">
            <w:rPr>
              <w:i/>
              <w:iCs/>
            </w:rPr>
          </w:rPrChange>
        </w:rPr>
        <w:t xml:space="preserve">Figure </w:t>
      </w:r>
      <w:r>
        <w:fldChar w:fldCharType="begin"/>
      </w:r>
      <w:r w:rsidRPr="07100B5D">
        <w:rPr>
          <w:lang w:val="en-GB"/>
        </w:rPr>
        <w:instrText xml:space="preserve"> SEQ Figure \* ARABIC </w:instrText>
      </w:r>
      <w:r>
        <w:fldChar w:fldCharType="separate"/>
      </w:r>
      <w:ins w:id="1249" w:author="Jonathan Leipold - BDAE Gruppe" w:date="2023-10-22T23:20:00Z">
        <w:r w:rsidR="002B6A51">
          <w:rPr>
            <w:noProof/>
            <w:lang w:val="en-GB"/>
          </w:rPr>
          <w:t>12</w:t>
        </w:r>
      </w:ins>
      <w:del w:id="1250" w:author="Jonathan Leipold - BDAE Gruppe" w:date="2023-10-22T22:56:00Z">
        <w:r w:rsidR="006147FD" w:rsidDel="00FF6CF0">
          <w:rPr>
            <w:noProof/>
            <w:lang w:val="en-GB"/>
          </w:rPr>
          <w:delText>11</w:delText>
        </w:r>
      </w:del>
      <w:r>
        <w:fldChar w:fldCharType="end"/>
      </w:r>
      <w:r w:rsidRPr="00921A8D">
        <w:rPr>
          <w:lang w:val="en-GB"/>
          <w:rPrChange w:id="1251" w:author="Jonathan Leipold - BDAE Gruppe" w:date="2023-10-19T23:46:00Z">
            <w:rPr>
              <w:i/>
              <w:iCs/>
            </w:rPr>
          </w:rPrChange>
        </w:rPr>
        <w:t>: Top 10 initial outlier columns</w:t>
      </w:r>
    </w:p>
    <w:p w14:paraId="6BCA7DA0" w14:textId="50450C09" w:rsidR="00A952AE" w:rsidRDefault="006454A1">
      <w:pPr>
        <w:keepNext/>
        <w:pPrChange w:id="1252" w:author="Jonathan Leipold - BDAE Gruppe" w:date="2023-10-19T22:47:00Z">
          <w:pPr/>
        </w:pPrChange>
      </w:pPr>
      <w:r>
        <w:rPr>
          <w:noProof/>
        </w:rPr>
        <w:drawing>
          <wp:inline distT="0" distB="0" distL="0" distR="0" wp14:anchorId="4FE395AC" wp14:editId="47A67D7F">
            <wp:extent cx="5274310" cy="3494405"/>
            <wp:effectExtent l="0" t="0" r="2540" b="0"/>
            <wp:docPr id="1109857978" name="Grafik 1109857978" descr="Ein Bild, das Text, Zahl, paralle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857978"/>
                    <pic:cNvPicPr/>
                  </pic:nvPicPr>
                  <pic:blipFill>
                    <a:blip r:embed="rId40">
                      <a:extLst>
                        <a:ext uri="{28A0092B-C50C-407E-A947-70E740481C1C}">
                          <a14:useLocalDpi xmlns:a14="http://schemas.microsoft.com/office/drawing/2010/main" val="0"/>
                        </a:ext>
                      </a:extLst>
                    </a:blip>
                    <a:stretch>
                      <a:fillRect/>
                    </a:stretch>
                  </pic:blipFill>
                  <pic:spPr>
                    <a:xfrm>
                      <a:off x="0" y="0"/>
                      <a:ext cx="5274310" cy="3494405"/>
                    </a:xfrm>
                    <a:prstGeom prst="rect">
                      <a:avLst/>
                    </a:prstGeom>
                  </pic:spPr>
                </pic:pic>
              </a:graphicData>
            </a:graphic>
          </wp:inline>
        </w:drawing>
      </w:r>
    </w:p>
    <w:p w14:paraId="7EAB9C36" w14:textId="77040238" w:rsidR="00555530" w:rsidRPr="00B7549D" w:rsidRDefault="00A952AE">
      <w:pPr>
        <w:pStyle w:val="Caption"/>
        <w:rPr>
          <w:ins w:id="1253" w:author="Jonathan Leipold - BDAE Gruppe" w:date="2023-10-17T22:58:00Z"/>
          <w:lang w:val="en-GB"/>
        </w:rPr>
        <w:pPrChange w:id="1254" w:author="Jonathan Leipold - BDAE Gruppe" w:date="2023-10-19T23:10:00Z">
          <w:pPr/>
        </w:pPrChange>
      </w:pPr>
      <w:r w:rsidRPr="005354C9">
        <w:rPr>
          <w:lang w:val="en-GB"/>
          <w:rPrChange w:id="1255" w:author="Jonathan Leipold - BDAE Gruppe" w:date="2023-10-19T22:47:00Z">
            <w:rPr>
              <w:i/>
              <w:iCs/>
            </w:rPr>
          </w:rPrChange>
        </w:rPr>
        <w:t xml:space="preserve">Figure </w:t>
      </w:r>
      <w:r>
        <w:fldChar w:fldCharType="begin"/>
      </w:r>
      <w:r w:rsidRPr="773EB945">
        <w:rPr>
          <w:lang w:val="en-GB"/>
        </w:rPr>
        <w:instrText xml:space="preserve"> SEQ Figure \* ARABIC </w:instrText>
      </w:r>
      <w:r>
        <w:fldChar w:fldCharType="separate"/>
      </w:r>
      <w:ins w:id="1256" w:author="Jonathan Leipold - BDAE Gruppe" w:date="2023-10-22T23:20:00Z">
        <w:r w:rsidR="002B6A51">
          <w:rPr>
            <w:noProof/>
            <w:lang w:val="en-GB"/>
          </w:rPr>
          <w:t>13</w:t>
        </w:r>
      </w:ins>
      <w:del w:id="1257" w:author="Jonathan Leipold - BDAE Gruppe" w:date="2023-10-22T22:56:00Z">
        <w:r w:rsidR="006147FD" w:rsidDel="00FF6CF0">
          <w:rPr>
            <w:noProof/>
            <w:lang w:val="en-GB"/>
          </w:rPr>
          <w:delText>12</w:delText>
        </w:r>
      </w:del>
      <w:r>
        <w:fldChar w:fldCharType="end"/>
      </w:r>
      <w:r w:rsidRPr="005354C9">
        <w:rPr>
          <w:lang w:val="en-GB"/>
          <w:rPrChange w:id="1258" w:author="Jonathan Leipold - BDAE Gruppe" w:date="2023-10-19T22:47:00Z">
            <w:rPr>
              <w:i/>
              <w:iCs/>
            </w:rPr>
          </w:rPrChange>
        </w:rPr>
        <w:t>: Top 10 initial outlier columns after preprocessing</w:t>
      </w:r>
      <w:r w:rsidR="00555530" w:rsidRPr="00B7549D" w:rsidDel="00B7549D">
        <w:rPr>
          <w:lang w:val="en-GB"/>
        </w:rPr>
        <w:br w:type="page"/>
      </w:r>
    </w:p>
    <w:p w14:paraId="03172114" w14:textId="221F0A40" w:rsidR="00EA722E" w:rsidRPr="009031F0" w:rsidRDefault="009031F0">
      <w:pPr>
        <w:pStyle w:val="Heading3"/>
        <w:rPr>
          <w:ins w:id="1259" w:author="Jonathan Leipold - BDAE Gruppe" w:date="2023-10-17T22:59:00Z"/>
          <w:lang w:val="en-GB"/>
        </w:rPr>
        <w:pPrChange w:id="1260" w:author="Jonathan Leipold - BDAE Gruppe" w:date="2023-10-18T18:02:00Z">
          <w:pPr>
            <w:pStyle w:val="Heading2"/>
            <w:spacing w:before="360" w:after="120"/>
          </w:pPr>
        </w:pPrChange>
      </w:pPr>
      <w:bookmarkStart w:id="1261" w:name="_Toc149860696"/>
      <w:bookmarkStart w:id="1262" w:name="_Toc148803234"/>
      <w:ins w:id="1263" w:author="Jonathan Leipold - BDAE Gruppe" w:date="2023-10-18T18:01:00Z">
        <w:r w:rsidRPr="009031F0">
          <w:rPr>
            <w:lang w:val="en-GB"/>
          </w:rPr>
          <w:lastRenderedPageBreak/>
          <w:t>Correlations between features</w:t>
        </w:r>
        <w:bookmarkEnd w:id="1261"/>
        <w:del w:id="1264" w:author="Gastbenutzer" w:date="2023-10-28T21:44:00Z">
          <w:r w:rsidRPr="009031F0">
            <w:rPr>
              <w:lang w:val="en-GB"/>
            </w:rPr>
            <w:delText>:</w:delText>
          </w:r>
        </w:del>
      </w:ins>
      <w:bookmarkEnd w:id="1262"/>
    </w:p>
    <w:p w14:paraId="762577D0" w14:textId="3DB54E3B" w:rsidR="00022572" w:rsidRPr="00FE1A47" w:rsidRDefault="00BF7F55" w:rsidP="00022572">
      <w:pPr>
        <w:rPr>
          <w:ins w:id="1265" w:author="Jonathan Leipold - BDAE Gruppe" w:date="2023-10-18T10:02:00Z"/>
          <w:szCs w:val="20"/>
          <w:lang w:val="en-GB"/>
        </w:rPr>
      </w:pPr>
      <w:ins w:id="1266" w:author="Jonathan Leipold - BDAE Gruppe" w:date="2023-10-17T23:03:00Z">
        <w:r w:rsidRPr="00FE1A47">
          <w:rPr>
            <w:szCs w:val="20"/>
            <w:lang w:val="en-GB"/>
          </w:rPr>
          <w:t>High correl</w:t>
        </w:r>
      </w:ins>
      <w:ins w:id="1267" w:author="Jonathan Leipold - BDAE Gruppe" w:date="2023-10-17T23:04:00Z">
        <w:r w:rsidRPr="00FE1A47">
          <w:rPr>
            <w:szCs w:val="20"/>
            <w:lang w:val="en-GB"/>
          </w:rPr>
          <w:t>ation</w:t>
        </w:r>
        <w:del w:id="1268" w:author="Gastbenutzer" w:date="2023-10-28T21:44:00Z">
          <w:r w:rsidRPr="00FE1A47">
            <w:rPr>
              <w:szCs w:val="20"/>
              <w:lang w:val="en-GB"/>
            </w:rPr>
            <w:delText>s</w:delText>
          </w:r>
        </w:del>
      </w:ins>
      <w:ins w:id="1269" w:author="Jonathan Leipold - BDAE Gruppe" w:date="2023-10-21T15:51:00Z">
        <w:r w:rsidR="00A90FB9">
          <w:rPr>
            <w:szCs w:val="20"/>
            <w:lang w:val="en-GB"/>
          </w:rPr>
          <w:t xml:space="preserve"> was</w:t>
        </w:r>
      </w:ins>
      <w:ins w:id="1270" w:author="Gastbenutzer" w:date="2023-10-28T21:45:00Z">
        <w:r w:rsidR="00A90FB9">
          <w:rPr>
            <w:szCs w:val="20"/>
            <w:lang w:val="en-GB"/>
          </w:rPr>
          <w:t xml:space="preserve"> </w:t>
        </w:r>
        <w:proofErr w:type="spellStart"/>
        <w:r w:rsidR="38A32F5D" w:rsidRPr="38A32F5D">
          <w:rPr>
            <w:szCs w:val="20"/>
            <w:lang w:val="en-GB"/>
          </w:rPr>
          <w:t>found</w:t>
        </w:r>
      </w:ins>
      <w:ins w:id="1271" w:author="Jonathan Leipold - BDAE Gruppe" w:date="2023-10-21T15:51:00Z">
        <w:del w:id="1272" w:author="Gastbenutzer" w:date="2023-10-28T21:45:00Z">
          <w:r w:rsidRPr="38A32F5D" w:rsidDel="38A32F5D">
            <w:rPr>
              <w:szCs w:val="20"/>
              <w:lang w:val="en-GB"/>
            </w:rPr>
            <w:delText xml:space="preserve"> </w:delText>
          </w:r>
          <w:r w:rsidR="00A90FB9">
            <w:rPr>
              <w:szCs w:val="20"/>
              <w:lang w:val="en-GB"/>
            </w:rPr>
            <w:delText>detected</w:delText>
          </w:r>
        </w:del>
      </w:ins>
      <w:ins w:id="1273" w:author="Jonathan Leipold - BDAE Gruppe" w:date="2023-10-17T23:04:00Z">
        <w:del w:id="1274" w:author="Gastbenutzer" w:date="2023-10-28T21:45:00Z">
          <w:r w:rsidRPr="00FE1A47">
            <w:rPr>
              <w:szCs w:val="20"/>
              <w:lang w:val="en-GB"/>
            </w:rPr>
            <w:delText xml:space="preserve"> </w:delText>
          </w:r>
        </w:del>
      </w:ins>
      <w:ins w:id="1275" w:author="Jonathan Leipold - BDAE Gruppe" w:date="2023-10-18T10:02:00Z">
        <w:r w:rsidR="00DA2A73" w:rsidRPr="00FE1A47">
          <w:rPr>
            <w:szCs w:val="20"/>
            <w:lang w:val="en-GB"/>
          </w:rPr>
          <w:t>especially</w:t>
        </w:r>
        <w:proofErr w:type="spellEnd"/>
        <w:r w:rsidR="00DA2A73" w:rsidRPr="00FE1A47">
          <w:rPr>
            <w:szCs w:val="20"/>
            <w:lang w:val="en-GB"/>
          </w:rPr>
          <w:t xml:space="preserve"> between:</w:t>
        </w:r>
      </w:ins>
    </w:p>
    <w:p w14:paraId="20C0CF73" w14:textId="2B271755" w:rsidR="00DA2A73" w:rsidRPr="00FE1A47" w:rsidRDefault="003267B4" w:rsidP="00DA2A73">
      <w:pPr>
        <w:pStyle w:val="ListParagraph"/>
        <w:numPr>
          <w:ilvl w:val="0"/>
          <w:numId w:val="54"/>
        </w:numPr>
        <w:rPr>
          <w:ins w:id="1276" w:author="Jonathan Leipold - BDAE Gruppe" w:date="2023-10-18T10:04:00Z"/>
          <w:szCs w:val="20"/>
          <w:lang w:val="en-GB"/>
        </w:rPr>
      </w:pPr>
      <w:ins w:id="1277" w:author="Jonathan Leipold - BDAE Gruppe" w:date="2023-10-18T10:03:00Z">
        <w:r w:rsidRPr="00FE1A47">
          <w:rPr>
            <w:szCs w:val="20"/>
            <w:lang w:val="en-GB"/>
          </w:rPr>
          <w:t xml:space="preserve">Dates around </w:t>
        </w:r>
        <w:proofErr w:type="spellStart"/>
        <w:r w:rsidRPr="00FE1A47">
          <w:rPr>
            <w:szCs w:val="20"/>
            <w:lang w:val="en-GB"/>
          </w:rPr>
          <w:t>policy_startDate</w:t>
        </w:r>
      </w:ins>
      <w:proofErr w:type="spellEnd"/>
    </w:p>
    <w:p w14:paraId="663A50A0" w14:textId="6121E330" w:rsidR="003C291B" w:rsidRDefault="003C291B" w:rsidP="00DA2A73">
      <w:pPr>
        <w:pStyle w:val="ListParagraph"/>
        <w:numPr>
          <w:ilvl w:val="0"/>
          <w:numId w:val="54"/>
        </w:numPr>
        <w:rPr>
          <w:ins w:id="1278" w:author="Jonathan Leipold - BDAE Gruppe" w:date="2023-10-18T10:21:00Z"/>
          <w:szCs w:val="20"/>
          <w:lang w:val="en-GB"/>
        </w:rPr>
      </w:pPr>
      <w:ins w:id="1279" w:author="Jonathan Leipold - BDAE Gruppe" w:date="2023-10-18T10:04:00Z">
        <w:r w:rsidRPr="00FE1A47">
          <w:rPr>
            <w:szCs w:val="20"/>
            <w:lang w:val="en-GB"/>
          </w:rPr>
          <w:t xml:space="preserve">Product specific </w:t>
        </w:r>
      </w:ins>
      <w:ins w:id="1280" w:author="Jonathan Leipold - BDAE Gruppe" w:date="2023-10-18T10:20:00Z">
        <w:r w:rsidR="00AE717B" w:rsidRPr="00AE717B">
          <w:rPr>
            <w:szCs w:val="20"/>
            <w:lang w:val="en-GB"/>
          </w:rPr>
          <w:t>characteristics</w:t>
        </w:r>
      </w:ins>
    </w:p>
    <w:p w14:paraId="102C60EE" w14:textId="77777777" w:rsidR="00AE717B" w:rsidRPr="009D77BF" w:rsidRDefault="00AE717B" w:rsidP="00AE717B">
      <w:pPr>
        <w:pStyle w:val="ListParagraph"/>
        <w:numPr>
          <w:ilvl w:val="0"/>
          <w:numId w:val="54"/>
        </w:numPr>
        <w:rPr>
          <w:ins w:id="1281" w:author="Jonathan Leipold - BDAE Gruppe" w:date="2023-10-18T10:21:00Z"/>
          <w:szCs w:val="20"/>
          <w:lang w:val="en-GB"/>
        </w:rPr>
      </w:pPr>
      <w:ins w:id="1282" w:author="Jonathan Leipold - BDAE Gruppe" w:date="2023-10-18T10:21:00Z">
        <w:r w:rsidRPr="009D77BF">
          <w:rPr>
            <w:szCs w:val="20"/>
            <w:lang w:val="en-GB"/>
          </w:rPr>
          <w:t xml:space="preserve">Claimed &amp; payout </w:t>
        </w:r>
        <w:proofErr w:type="gramStart"/>
        <w:r w:rsidRPr="009D77BF">
          <w:rPr>
            <w:szCs w:val="20"/>
            <w:lang w:val="en-GB"/>
          </w:rPr>
          <w:t>sums</w:t>
        </w:r>
        <w:proofErr w:type="gramEnd"/>
      </w:ins>
    </w:p>
    <w:p w14:paraId="74914DDB" w14:textId="77777777" w:rsidR="00AE717B" w:rsidRPr="00FE1A47" w:rsidRDefault="00AE717B">
      <w:pPr>
        <w:pStyle w:val="ListParagraph"/>
        <w:rPr>
          <w:ins w:id="1283" w:author="Jonathan Leipold - BDAE Gruppe" w:date="2023-10-17T23:04:00Z"/>
          <w:szCs w:val="20"/>
          <w:lang w:val="en-GB"/>
        </w:rPr>
        <w:pPrChange w:id="1284" w:author="Jonathan Leipold - BDAE Gruppe" w:date="2023-10-18T10:21:00Z">
          <w:pPr/>
        </w:pPrChange>
      </w:pPr>
    </w:p>
    <w:p w14:paraId="40296D5C" w14:textId="77777777" w:rsidR="00201371" w:rsidRDefault="00DA2A73">
      <w:pPr>
        <w:keepNext/>
        <w:rPr>
          <w:ins w:id="1285" w:author="Jonathan Leipold - BDAE Gruppe" w:date="2023-10-19T23:50:00Z"/>
        </w:rPr>
        <w:pPrChange w:id="1286" w:author="Jonathan Leipold - BDAE Gruppe" w:date="2023-10-19T23:50:00Z">
          <w:pPr/>
        </w:pPrChange>
      </w:pPr>
      <w:ins w:id="1287" w:author="Jonathan Leipold - BDAE Gruppe" w:date="2023-10-18T10:02:00Z">
        <w:r w:rsidRPr="00FE1A47">
          <w:rPr>
            <w:noProof/>
            <w:szCs w:val="20"/>
            <w:lang w:val="en-GB"/>
          </w:rPr>
          <w:drawing>
            <wp:inline distT="0" distB="0" distL="0" distR="0" wp14:anchorId="05B65961" wp14:editId="2EEFE792">
              <wp:extent cx="4905375" cy="3751967"/>
              <wp:effectExtent l="0" t="0" r="0" b="1270"/>
              <wp:docPr id="1336244289" name="Grafik 1336244289" descr="Ein Bild, das Text, Screenshot,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4289" name="Grafik 1" descr="Ein Bild, das Text, Screenshot, Diagramm, parallel enthält.&#10;&#10;Automatisch generierte Beschreibung"/>
                      <pic:cNvPicPr/>
                    </pic:nvPicPr>
                    <pic:blipFill>
                      <a:blip r:embed="rId41"/>
                      <a:stretch>
                        <a:fillRect/>
                      </a:stretch>
                    </pic:blipFill>
                    <pic:spPr>
                      <a:xfrm>
                        <a:off x="0" y="0"/>
                        <a:ext cx="4916896" cy="3760779"/>
                      </a:xfrm>
                      <a:prstGeom prst="rect">
                        <a:avLst/>
                      </a:prstGeom>
                    </pic:spPr>
                  </pic:pic>
                </a:graphicData>
              </a:graphic>
            </wp:inline>
          </w:drawing>
        </w:r>
      </w:ins>
    </w:p>
    <w:p w14:paraId="0AC494A1" w14:textId="263E5BA1" w:rsidR="00F2172A" w:rsidRPr="00FE1A47" w:rsidRDefault="00201371">
      <w:pPr>
        <w:pStyle w:val="Caption"/>
        <w:rPr>
          <w:ins w:id="1288" w:author="Jonathan Leipold - BDAE Gruppe" w:date="2023-10-17T23:04:00Z"/>
          <w:szCs w:val="20"/>
          <w:lang w:val="en-GB"/>
        </w:rPr>
        <w:pPrChange w:id="1289" w:author="Jonathan Leipold - BDAE Gruppe" w:date="2023-10-19T23:50:00Z">
          <w:pPr/>
        </w:pPrChange>
      </w:pPr>
      <w:ins w:id="1290" w:author="Jonathan Leipold - BDAE Gruppe" w:date="2023-10-19T23:50:00Z">
        <w:r w:rsidRPr="00D03A21">
          <w:rPr>
            <w:lang w:val="en-GB"/>
            <w:rPrChange w:id="1291" w:author="Jonathan Leipold - BDAE Gruppe" w:date="2023-10-20T01:37:00Z">
              <w:rPr/>
            </w:rPrChange>
          </w:rPr>
          <w:t xml:space="preserve">Figure </w:t>
        </w:r>
        <w:r>
          <w:fldChar w:fldCharType="begin"/>
        </w:r>
        <w:r w:rsidRPr="00D03A21">
          <w:rPr>
            <w:lang w:val="en-GB"/>
            <w:rPrChange w:id="1292" w:author="Jonathan Leipold - BDAE Gruppe" w:date="2023-10-20T01:37:00Z">
              <w:rPr/>
            </w:rPrChange>
          </w:rPr>
          <w:instrText xml:space="preserve"> SEQ Figure \* ARABIC </w:instrText>
        </w:r>
      </w:ins>
      <w:r>
        <w:fldChar w:fldCharType="separate"/>
      </w:r>
      <w:ins w:id="1293" w:author="Jonathan Leipold - BDAE Gruppe" w:date="2023-10-22T23:20:00Z">
        <w:r w:rsidR="002B6A51">
          <w:rPr>
            <w:noProof/>
            <w:lang w:val="en-GB"/>
          </w:rPr>
          <w:t>14</w:t>
        </w:r>
      </w:ins>
      <w:ins w:id="1294" w:author="Jonathan Leipold - BDAE Gruppe" w:date="2023-10-19T23:50:00Z">
        <w:r>
          <w:fldChar w:fldCharType="end"/>
        </w:r>
        <w:r w:rsidRPr="00D03A21">
          <w:rPr>
            <w:lang w:val="en-GB"/>
            <w:rPrChange w:id="1295" w:author="Jonathan Leipold - BDAE Gruppe" w:date="2023-10-20T01:37:00Z">
              <w:rPr/>
            </w:rPrChange>
          </w:rPr>
          <w:t>: Top feature correlations</w:t>
        </w:r>
      </w:ins>
    </w:p>
    <w:p w14:paraId="237EAC25" w14:textId="682ECF28" w:rsidR="00146C90" w:rsidRPr="00FE1A47" w:rsidRDefault="00F2172A" w:rsidP="00EB7DD6">
      <w:pPr>
        <w:rPr>
          <w:ins w:id="1296" w:author="Jonathan Leipold - BDAE Gruppe" w:date="2023-10-18T10:05:00Z"/>
          <w:szCs w:val="20"/>
          <w:lang w:val="en-GB"/>
        </w:rPr>
      </w:pPr>
      <w:ins w:id="1297" w:author="Jonathan Leipold - BDAE Gruppe" w:date="2023-10-17T23:04:00Z">
        <w:r w:rsidRPr="00FE1A47">
          <w:rPr>
            <w:szCs w:val="20"/>
            <w:lang w:val="en-GB"/>
          </w:rPr>
          <w:t xml:space="preserve">This </w:t>
        </w:r>
        <w:r w:rsidR="000D7E19" w:rsidRPr="00FE1A47">
          <w:rPr>
            <w:szCs w:val="20"/>
            <w:lang w:val="en-GB"/>
          </w:rPr>
          <w:t xml:space="preserve">was put into the </w:t>
        </w:r>
        <w:r w:rsidR="38A32F5D" w:rsidRPr="00FE1A47">
          <w:rPr>
            <w:szCs w:val="20"/>
            <w:lang w:val="en-GB"/>
          </w:rPr>
          <w:t>pre</w:t>
        </w:r>
      </w:ins>
      <w:ins w:id="1298" w:author="Gastbenutzer" w:date="2023-10-28T21:45:00Z">
        <w:r w:rsidR="38A32F5D" w:rsidRPr="38A32F5D">
          <w:rPr>
            <w:szCs w:val="20"/>
            <w:lang w:val="en-GB"/>
          </w:rPr>
          <w:t>-</w:t>
        </w:r>
      </w:ins>
      <w:ins w:id="1299" w:author="Jonathan Leipold - BDAE Gruppe" w:date="2023-10-17T23:04:00Z">
        <w:r w:rsidR="38A32F5D" w:rsidRPr="00FE1A47">
          <w:rPr>
            <w:szCs w:val="20"/>
            <w:lang w:val="en-GB"/>
          </w:rPr>
          <w:t>p</w:t>
        </w:r>
      </w:ins>
      <w:ins w:id="1300" w:author="Jonathan Leipold - BDAE Gruppe" w:date="2023-10-17T23:05:00Z">
        <w:r w:rsidR="38A32F5D" w:rsidRPr="00FE1A47">
          <w:rPr>
            <w:szCs w:val="20"/>
            <w:lang w:val="en-GB"/>
          </w:rPr>
          <w:t>rocessing</w:t>
        </w:r>
        <w:r w:rsidR="000D7E19" w:rsidRPr="00FE1A47">
          <w:rPr>
            <w:szCs w:val="20"/>
            <w:lang w:val="en-GB"/>
          </w:rPr>
          <w:t xml:space="preserve"> function </w:t>
        </w:r>
      </w:ins>
      <w:ins w:id="1301" w:author="Jonathan Leipold - BDAE Gruppe" w:date="2023-10-17T23:06:00Z">
        <w:r w:rsidR="005D2DE9" w:rsidRPr="00FE1A47">
          <w:rPr>
            <w:szCs w:val="20"/>
            <w:lang w:val="en-GB"/>
          </w:rPr>
          <w:t>in the way that</w:t>
        </w:r>
      </w:ins>
      <w:ins w:id="1302" w:author="Jonathan Leipold - BDAE Gruppe" w:date="2023-10-18T10:05:00Z">
        <w:r w:rsidR="00C21448" w:rsidRPr="00FE1A47">
          <w:rPr>
            <w:szCs w:val="20"/>
            <w:lang w:val="en-GB"/>
          </w:rPr>
          <w:t>:</w:t>
        </w:r>
      </w:ins>
    </w:p>
    <w:p w14:paraId="75BE41DD" w14:textId="2521F038" w:rsidR="00C21448" w:rsidRPr="00FE1A47" w:rsidRDefault="00C21448" w:rsidP="00EB7DD6">
      <w:pPr>
        <w:pStyle w:val="ListParagraph"/>
        <w:numPr>
          <w:ilvl w:val="0"/>
          <w:numId w:val="53"/>
        </w:numPr>
        <w:rPr>
          <w:ins w:id="1303" w:author="Jonathan Leipold - BDAE Gruppe" w:date="2023-10-18T10:08:00Z"/>
          <w:szCs w:val="20"/>
          <w:lang w:val="en-GB"/>
        </w:rPr>
      </w:pPr>
      <w:ins w:id="1304" w:author="Jonathan Leipold - BDAE Gruppe" w:date="2023-10-18T10:05:00Z">
        <w:r w:rsidRPr="00FE1A47">
          <w:rPr>
            <w:szCs w:val="20"/>
            <w:lang w:val="en-GB"/>
          </w:rPr>
          <w:t>Apply</w:t>
        </w:r>
        <w:r w:rsidR="00B340C6" w:rsidRPr="00FE1A47">
          <w:rPr>
            <w:szCs w:val="20"/>
            <w:lang w:val="en-GB"/>
          </w:rPr>
          <w:t xml:space="preserve">- &amp; </w:t>
        </w:r>
        <w:proofErr w:type="spellStart"/>
        <w:r w:rsidR="00B340C6" w:rsidRPr="00FE1A47">
          <w:rPr>
            <w:szCs w:val="20"/>
            <w:lang w:val="en-GB"/>
          </w:rPr>
          <w:t>SignDate</w:t>
        </w:r>
        <w:proofErr w:type="spellEnd"/>
        <w:r w:rsidR="00B340C6" w:rsidRPr="00FE1A47">
          <w:rPr>
            <w:szCs w:val="20"/>
            <w:lang w:val="en-GB"/>
          </w:rPr>
          <w:t xml:space="preserve"> were </w:t>
        </w:r>
      </w:ins>
      <w:ins w:id="1305" w:author="Jonathan Leipold - BDAE Gruppe" w:date="2023-10-18T10:07:00Z">
        <w:r w:rsidR="003952F0" w:rsidRPr="00FE1A47">
          <w:rPr>
            <w:szCs w:val="20"/>
            <w:lang w:val="en-GB"/>
          </w:rPr>
          <w:t xml:space="preserve">dropped. </w:t>
        </w:r>
      </w:ins>
      <w:ins w:id="1306" w:author="Jonathan Leipold - BDAE Gruppe" w:date="2023-10-18T10:10:00Z">
        <w:r w:rsidR="00992CCF" w:rsidRPr="00992CCF">
          <w:rPr>
            <w:szCs w:val="20"/>
            <w:lang w:val="en-GB"/>
          </w:rPr>
          <w:t>Instead,</w:t>
        </w:r>
      </w:ins>
      <w:ins w:id="1307" w:author="Jonathan Leipold - BDAE Gruppe" w:date="2023-10-18T10:07:00Z">
        <w:r w:rsidR="003952F0" w:rsidRPr="00FE1A47">
          <w:rPr>
            <w:szCs w:val="20"/>
            <w:lang w:val="en-GB"/>
          </w:rPr>
          <w:t xml:space="preserve"> date</w:t>
        </w:r>
      </w:ins>
      <w:ins w:id="1308" w:author="Jonathan Leipold - BDAE Gruppe" w:date="2023-10-18T10:08:00Z">
        <w:r w:rsidR="004F2264" w:rsidRPr="00FE1A47">
          <w:rPr>
            <w:szCs w:val="20"/>
            <w:lang w:val="en-GB"/>
          </w:rPr>
          <w:t xml:space="preserve"> </w:t>
        </w:r>
      </w:ins>
      <w:ins w:id="1309" w:author="Jonathan Leipold - BDAE Gruppe" w:date="2023-10-18T10:07:00Z">
        <w:r w:rsidR="003952F0" w:rsidRPr="00FE1A47">
          <w:rPr>
            <w:szCs w:val="20"/>
            <w:lang w:val="en-GB"/>
          </w:rPr>
          <w:t>dif</w:t>
        </w:r>
      </w:ins>
      <w:ins w:id="1310" w:author="Jonathan Leipold - BDAE Gruppe" w:date="2023-10-18T10:08:00Z">
        <w:r w:rsidR="003952F0" w:rsidRPr="00FE1A47">
          <w:rPr>
            <w:szCs w:val="20"/>
            <w:lang w:val="en-GB"/>
          </w:rPr>
          <w:t>f</w:t>
        </w:r>
        <w:r w:rsidR="004F2264" w:rsidRPr="00FE1A47">
          <w:rPr>
            <w:szCs w:val="20"/>
            <w:lang w:val="en-GB"/>
          </w:rPr>
          <w:t>erence</w:t>
        </w:r>
        <w:r w:rsidR="003952F0" w:rsidRPr="00FE1A47">
          <w:rPr>
            <w:szCs w:val="20"/>
            <w:lang w:val="en-GB"/>
          </w:rPr>
          <w:t xml:space="preserve"> between </w:t>
        </w:r>
        <w:r w:rsidR="004F2264" w:rsidRPr="00FE1A47">
          <w:rPr>
            <w:szCs w:val="20"/>
            <w:lang w:val="en-GB"/>
          </w:rPr>
          <w:t xml:space="preserve">Apply- &amp; </w:t>
        </w:r>
        <w:proofErr w:type="spellStart"/>
        <w:r w:rsidR="004F2264" w:rsidRPr="00FE1A47">
          <w:rPr>
            <w:szCs w:val="20"/>
            <w:lang w:val="en-GB"/>
          </w:rPr>
          <w:t>startDate</w:t>
        </w:r>
        <w:proofErr w:type="spellEnd"/>
        <w:r w:rsidR="004F2264" w:rsidRPr="00FE1A47">
          <w:rPr>
            <w:szCs w:val="20"/>
            <w:lang w:val="en-GB"/>
          </w:rPr>
          <w:t xml:space="preserve"> </w:t>
        </w:r>
      </w:ins>
      <w:ins w:id="1311" w:author="Jonathan Leipold - BDAE Gruppe" w:date="2023-10-18T10:10:00Z">
        <w:del w:id="1312" w:author="Gastbenutzer" w:date="2023-10-28T21:46:00Z">
          <w:r w:rsidR="003C31F8">
            <w:rPr>
              <w:szCs w:val="20"/>
              <w:lang w:val="en-GB"/>
            </w:rPr>
            <w:delText>gets</w:delText>
          </w:r>
        </w:del>
      </w:ins>
      <w:ins w:id="1313" w:author="Gastbenutzer" w:date="2023-10-28T21:46:00Z">
        <w:r w:rsidR="38A32F5D" w:rsidRPr="38A32F5D">
          <w:rPr>
            <w:szCs w:val="20"/>
            <w:lang w:val="en-GB"/>
          </w:rPr>
          <w:t>was</w:t>
        </w:r>
      </w:ins>
      <w:ins w:id="1314" w:author="Jonathan Leipold - BDAE Gruppe" w:date="2023-10-18T10:08:00Z">
        <w:r w:rsidR="004F2264" w:rsidRPr="00FE1A47">
          <w:rPr>
            <w:szCs w:val="20"/>
            <w:lang w:val="en-GB"/>
          </w:rPr>
          <w:t xml:space="preserve"> </w:t>
        </w:r>
      </w:ins>
      <w:ins w:id="1315" w:author="Jonathan Leipold - BDAE Gruppe" w:date="2023-10-18T10:10:00Z">
        <w:r w:rsidR="003C31F8" w:rsidRPr="003C31F8">
          <w:rPr>
            <w:szCs w:val="20"/>
            <w:lang w:val="en-GB"/>
          </w:rPr>
          <w:t>considered</w:t>
        </w:r>
        <w:r w:rsidR="00992CCF" w:rsidRPr="00992CCF">
          <w:rPr>
            <w:szCs w:val="20"/>
            <w:lang w:val="en-GB"/>
          </w:rPr>
          <w:t>.</w:t>
        </w:r>
      </w:ins>
    </w:p>
    <w:p w14:paraId="56A0FF5A" w14:textId="0EF267AC" w:rsidR="00AE717B" w:rsidRPr="009D77BF" w:rsidRDefault="00AE717B" w:rsidP="00EB7DD6">
      <w:pPr>
        <w:pStyle w:val="ListParagraph"/>
        <w:numPr>
          <w:ilvl w:val="0"/>
          <w:numId w:val="53"/>
        </w:numPr>
        <w:rPr>
          <w:ins w:id="1316" w:author="Jonathan Leipold - BDAE Gruppe" w:date="2023-10-18T10:21:00Z"/>
          <w:szCs w:val="20"/>
          <w:lang w:val="en-GB"/>
        </w:rPr>
      </w:pPr>
      <w:ins w:id="1317" w:author="Jonathan Leipold - BDAE Gruppe" w:date="2023-10-18T10:21:00Z">
        <w:r>
          <w:rPr>
            <w:szCs w:val="20"/>
            <w:lang w:val="en-GB"/>
          </w:rPr>
          <w:t xml:space="preserve">Product columns can be selected to be dropped </w:t>
        </w:r>
      </w:ins>
      <w:ins w:id="1318" w:author="Gastbenutzer" w:date="2023-10-28T21:46:00Z">
        <w:r w:rsidR="38A32F5D" w:rsidRPr="38A32F5D">
          <w:rPr>
            <w:szCs w:val="20"/>
            <w:lang w:val="en-GB"/>
          </w:rPr>
          <w:t>when</w:t>
        </w:r>
      </w:ins>
      <w:ins w:id="1319" w:author="Jonathan Leipold - BDAE Gruppe" w:date="2023-10-18T10:21:00Z">
        <w:del w:id="1320" w:author="Gastbenutzer" w:date="2023-10-28T21:46:00Z">
          <w:r>
            <w:rPr>
              <w:szCs w:val="20"/>
              <w:lang w:val="en-GB"/>
            </w:rPr>
            <w:delText>if</w:delText>
          </w:r>
        </w:del>
        <w:r>
          <w:rPr>
            <w:szCs w:val="20"/>
            <w:lang w:val="en-GB"/>
          </w:rPr>
          <w:t xml:space="preserve"> product information </w:t>
        </w:r>
      </w:ins>
      <w:ins w:id="1321" w:author="Gastbenutzer" w:date="2023-10-28T21:46:00Z">
        <w:r w:rsidR="38A32F5D" w:rsidRPr="38A32F5D">
          <w:rPr>
            <w:szCs w:val="20"/>
            <w:lang w:val="en-GB"/>
          </w:rPr>
          <w:t>is</w:t>
        </w:r>
      </w:ins>
      <w:ins w:id="1322" w:author="Jonathan Leipold - BDAE Gruppe" w:date="2023-10-18T10:21:00Z">
        <w:del w:id="1323" w:author="Gastbenutzer" w:date="2023-10-28T21:46:00Z">
          <w:r>
            <w:rPr>
              <w:szCs w:val="20"/>
              <w:lang w:val="en-GB"/>
            </w:rPr>
            <w:delText>get</w:delText>
          </w:r>
        </w:del>
        <w:r>
          <w:rPr>
            <w:szCs w:val="20"/>
            <w:lang w:val="en-GB"/>
          </w:rPr>
          <w:t xml:space="preserve"> merged.</w:t>
        </w:r>
      </w:ins>
    </w:p>
    <w:p w14:paraId="45EDC060" w14:textId="363333A4" w:rsidR="00AF301B" w:rsidRPr="00FE1A47" w:rsidRDefault="00275BAA" w:rsidP="00EB7DD6">
      <w:pPr>
        <w:pStyle w:val="ListParagraph"/>
        <w:numPr>
          <w:ilvl w:val="0"/>
          <w:numId w:val="53"/>
        </w:numPr>
        <w:rPr>
          <w:ins w:id="1324" w:author="Jonathan Leipold - BDAE Gruppe" w:date="2023-10-17T23:05:00Z"/>
          <w:szCs w:val="20"/>
          <w:lang w:val="en-GB"/>
        </w:rPr>
      </w:pPr>
      <w:ins w:id="1325" w:author="Jonathan Leipold - BDAE Gruppe" w:date="2023-10-18T10:09:00Z">
        <w:r w:rsidRPr="00FE1A47">
          <w:rPr>
            <w:szCs w:val="20"/>
            <w:lang w:val="en-GB"/>
          </w:rPr>
          <w:t>R</w:t>
        </w:r>
      </w:ins>
      <w:ins w:id="1326" w:author="Jonathan Leipold - BDAE Gruppe" w:date="2023-10-17T23:05:00Z">
        <w:r w:rsidR="00146C90" w:rsidRPr="00FE1A47">
          <w:rPr>
            <w:szCs w:val="20"/>
            <w:lang w:val="en-GB"/>
          </w:rPr>
          <w:t xml:space="preserve">edundant </w:t>
        </w:r>
      </w:ins>
      <w:ins w:id="1327" w:author="Jonathan Leipold - BDAE Gruppe" w:date="2023-10-18T10:09:00Z">
        <w:r w:rsidRPr="00FE1A47">
          <w:rPr>
            <w:szCs w:val="20"/>
            <w:lang w:val="en-GB"/>
          </w:rPr>
          <w:t>claim</w:t>
        </w:r>
        <w:del w:id="1328" w:author="Gastbenutzer" w:date="2023-10-28T21:46:00Z">
          <w:r w:rsidRPr="00FE1A47">
            <w:rPr>
              <w:szCs w:val="20"/>
              <w:lang w:val="en-GB"/>
            </w:rPr>
            <w:delText>s</w:delText>
          </w:r>
        </w:del>
        <w:r w:rsidRPr="00FE1A47">
          <w:rPr>
            <w:szCs w:val="20"/>
            <w:lang w:val="en-GB"/>
          </w:rPr>
          <w:t xml:space="preserve"> </w:t>
        </w:r>
      </w:ins>
      <w:ins w:id="1329" w:author="Jonathan Leipold - BDAE Gruppe" w:date="2023-10-17T23:05:00Z">
        <w:r w:rsidR="00146C90" w:rsidRPr="00FE1A47">
          <w:rPr>
            <w:szCs w:val="20"/>
            <w:lang w:val="en-GB"/>
          </w:rPr>
          <w:t xml:space="preserve">columns </w:t>
        </w:r>
      </w:ins>
      <w:ins w:id="1330" w:author="Gastbenutzer" w:date="2023-10-28T21:47:00Z">
        <w:r w:rsidR="38A32F5D" w:rsidRPr="38A32F5D">
          <w:rPr>
            <w:szCs w:val="20"/>
            <w:lang w:val="en-GB"/>
          </w:rPr>
          <w:t>have been</w:t>
        </w:r>
      </w:ins>
      <w:ins w:id="1331" w:author="Jonathan Leipold - BDAE Gruppe" w:date="2023-10-17T23:07:00Z">
        <w:del w:id="1332" w:author="Gastbenutzer" w:date="2023-10-28T21:47:00Z">
          <w:r w:rsidR="00C521F3" w:rsidRPr="00FE1A47">
            <w:rPr>
              <w:szCs w:val="20"/>
              <w:lang w:val="en-GB"/>
            </w:rPr>
            <w:delText>were</w:delText>
          </w:r>
        </w:del>
        <w:r w:rsidR="00C521F3" w:rsidRPr="00FE1A47">
          <w:rPr>
            <w:szCs w:val="20"/>
            <w:lang w:val="en-GB"/>
          </w:rPr>
          <w:t xml:space="preserve"> dropped</w:t>
        </w:r>
        <w:r w:rsidR="00B636F6" w:rsidRPr="00FE1A47">
          <w:rPr>
            <w:szCs w:val="20"/>
            <w:lang w:val="en-GB"/>
          </w:rPr>
          <w:t xml:space="preserve">: </w:t>
        </w:r>
      </w:ins>
      <w:ins w:id="1333" w:author="Jonathan Leipold - BDAE Gruppe" w:date="2023-10-18T10:10:00Z">
        <w:r w:rsidR="00992CCF" w:rsidRPr="00992CCF">
          <w:rPr>
            <w:szCs w:val="20"/>
            <w:lang w:val="en-GB"/>
          </w:rPr>
          <w:t>e.g.,</w:t>
        </w:r>
      </w:ins>
      <w:ins w:id="1334" w:author="Jonathan Leipold - BDAE Gruppe" w:date="2023-10-17T23:05:00Z">
        <w:r w:rsidR="00146C90" w:rsidRPr="00FE1A47">
          <w:rPr>
            <w:szCs w:val="20"/>
            <w:lang w:val="en-GB"/>
          </w:rPr>
          <w:t xml:space="preserve"> ‘</w:t>
        </w:r>
        <w:proofErr w:type="spellStart"/>
        <w:r w:rsidR="00146C90" w:rsidRPr="00FE1A47">
          <w:rPr>
            <w:szCs w:val="20"/>
            <w:lang w:val="en-GB"/>
          </w:rPr>
          <w:t>sum_retained</w:t>
        </w:r>
        <w:proofErr w:type="spellEnd"/>
        <w:r w:rsidR="00146C90" w:rsidRPr="00FE1A47">
          <w:rPr>
            <w:szCs w:val="20"/>
            <w:lang w:val="en-GB"/>
          </w:rPr>
          <w:t>’ (</w:t>
        </w:r>
        <w:r w:rsidR="00BC170B" w:rsidRPr="00FE1A47">
          <w:rPr>
            <w:szCs w:val="20"/>
            <w:lang w:val="en-GB"/>
          </w:rPr>
          <w:t xml:space="preserve">= </w:t>
        </w:r>
        <w:proofErr w:type="spellStart"/>
        <w:r w:rsidR="00BC170B" w:rsidRPr="00FE1A47">
          <w:rPr>
            <w:szCs w:val="20"/>
            <w:lang w:val="en-GB"/>
          </w:rPr>
          <w:t>sum_claimed</w:t>
        </w:r>
        <w:proofErr w:type="spellEnd"/>
        <w:r w:rsidR="00BC170B" w:rsidRPr="00FE1A47">
          <w:rPr>
            <w:szCs w:val="20"/>
            <w:lang w:val="en-GB"/>
          </w:rPr>
          <w:t xml:space="preserve"> – </w:t>
        </w:r>
        <w:proofErr w:type="spellStart"/>
        <w:r w:rsidR="00BC170B" w:rsidRPr="00FE1A47">
          <w:rPr>
            <w:szCs w:val="20"/>
            <w:lang w:val="en-GB"/>
          </w:rPr>
          <w:t>payout_sum</w:t>
        </w:r>
        <w:proofErr w:type="spellEnd"/>
        <w:r w:rsidR="00BC170B" w:rsidRPr="00FE1A47">
          <w:rPr>
            <w:szCs w:val="20"/>
            <w:lang w:val="en-GB"/>
          </w:rPr>
          <w:t>)</w:t>
        </w:r>
      </w:ins>
      <w:ins w:id="1335" w:author="Jonathan Leipold - BDAE Gruppe" w:date="2023-10-18T10:21:00Z">
        <w:r w:rsidR="00AE717B">
          <w:rPr>
            <w:szCs w:val="20"/>
            <w:lang w:val="en-GB"/>
          </w:rPr>
          <w:t xml:space="preserve"> &amp;</w:t>
        </w:r>
      </w:ins>
    </w:p>
    <w:p w14:paraId="044DF75B" w14:textId="22D82592" w:rsidR="00C806E0" w:rsidRPr="00FE1A47" w:rsidRDefault="001C5D68">
      <w:pPr>
        <w:pStyle w:val="ListParagraph"/>
        <w:rPr>
          <w:ins w:id="1336" w:author="Jonathan Leipold - BDAE Gruppe" w:date="2023-10-17T23:10:00Z"/>
          <w:szCs w:val="20"/>
          <w:lang w:val="en-GB"/>
        </w:rPr>
        <w:pPrChange w:id="1337" w:author="Jonathan Leipold - BDAE Gruppe" w:date="2023-10-19T21:10:00Z">
          <w:pPr/>
        </w:pPrChange>
      </w:pPr>
      <w:ins w:id="1338" w:author="Jonathan Leipold - BDAE Gruppe" w:date="2023-10-18T10:12:00Z">
        <w:r>
          <w:rPr>
            <w:szCs w:val="20"/>
            <w:lang w:val="en-GB"/>
          </w:rPr>
          <w:t>I</w:t>
        </w:r>
      </w:ins>
      <w:ins w:id="1339" w:author="Jonathan Leipold - BDAE Gruppe" w:date="2023-10-17T23:06:00Z">
        <w:r w:rsidR="00844BE2" w:rsidRPr="00FE1A47">
          <w:rPr>
            <w:szCs w:val="20"/>
            <w:lang w:val="en-GB"/>
          </w:rPr>
          <w:t xml:space="preserve">nstead of </w:t>
        </w:r>
        <w:r w:rsidR="00F057A1" w:rsidRPr="00FE1A47">
          <w:rPr>
            <w:szCs w:val="20"/>
            <w:lang w:val="en-GB"/>
          </w:rPr>
          <w:t>absolute values</w:t>
        </w:r>
      </w:ins>
      <w:ins w:id="1340" w:author="Jonathan Leipold - BDAE Gruppe" w:date="2023-10-18T10:21:00Z">
        <w:r w:rsidR="008B05B4">
          <w:rPr>
            <w:szCs w:val="20"/>
            <w:lang w:val="en-GB"/>
          </w:rPr>
          <w:t>,</w:t>
        </w:r>
      </w:ins>
      <w:ins w:id="1341" w:author="Jonathan Leipold - BDAE Gruppe" w:date="2023-10-17T23:06:00Z">
        <w:r w:rsidR="00F057A1" w:rsidRPr="00FE1A47">
          <w:rPr>
            <w:szCs w:val="20"/>
            <w:lang w:val="en-GB"/>
          </w:rPr>
          <w:t xml:space="preserve"> </w:t>
        </w:r>
      </w:ins>
      <w:ins w:id="1342" w:author="Jonathan Leipold - BDAE Gruppe" w:date="2023-10-18T10:11:00Z">
        <w:r w:rsidR="00261186" w:rsidRPr="009D77BF">
          <w:rPr>
            <w:szCs w:val="20"/>
            <w:lang w:val="en-GB"/>
          </w:rPr>
          <w:t xml:space="preserve">ratios </w:t>
        </w:r>
        <w:r>
          <w:rPr>
            <w:szCs w:val="20"/>
            <w:lang w:val="en-GB"/>
          </w:rPr>
          <w:t xml:space="preserve">of payout to </w:t>
        </w:r>
        <w:r w:rsidR="00261186" w:rsidRPr="009D77BF">
          <w:rPr>
            <w:szCs w:val="20"/>
            <w:lang w:val="en-GB"/>
          </w:rPr>
          <w:t xml:space="preserve">claimed </w:t>
        </w:r>
      </w:ins>
      <w:ins w:id="1343" w:author="Gastbenutzer" w:date="2023-10-28T21:47:00Z">
        <w:r w:rsidR="38A32F5D" w:rsidRPr="38A32F5D">
          <w:rPr>
            <w:szCs w:val="20"/>
            <w:lang w:val="en-GB"/>
          </w:rPr>
          <w:t>amount</w:t>
        </w:r>
      </w:ins>
      <w:ins w:id="1344" w:author="Jonathan Leipold - BDAE Gruppe" w:date="2023-10-18T10:11:00Z">
        <w:del w:id="1345" w:author="Gastbenutzer" w:date="2023-10-28T21:47:00Z">
          <w:r w:rsidRPr="38A32F5D" w:rsidDel="38A32F5D">
            <w:rPr>
              <w:szCs w:val="20"/>
              <w:lang w:val="en-GB"/>
            </w:rPr>
            <w:delText>sum</w:delText>
          </w:r>
        </w:del>
        <w:r w:rsidR="38A32F5D" w:rsidRPr="38A32F5D">
          <w:rPr>
            <w:szCs w:val="20"/>
            <w:lang w:val="en-GB"/>
          </w:rPr>
          <w:t xml:space="preserve"> </w:t>
        </w:r>
      </w:ins>
      <w:ins w:id="1346" w:author="Gastbenutzer" w:date="2023-10-28T21:47:00Z">
        <w:r w:rsidR="38A32F5D" w:rsidRPr="38A32F5D">
          <w:rPr>
            <w:szCs w:val="20"/>
            <w:lang w:val="en-GB"/>
          </w:rPr>
          <w:t>are</w:t>
        </w:r>
      </w:ins>
      <w:ins w:id="1347" w:author="Jonathan Leipold - BDAE Gruppe" w:date="2023-10-18T10:11:00Z">
        <w:del w:id="1348" w:author="Gastbenutzer" w:date="2023-10-28T21:47:00Z">
          <w:r>
            <w:rPr>
              <w:szCs w:val="20"/>
              <w:lang w:val="en-GB"/>
            </w:rPr>
            <w:delText>gets</w:delText>
          </w:r>
        </w:del>
        <w:r>
          <w:rPr>
            <w:szCs w:val="20"/>
            <w:lang w:val="en-GB"/>
          </w:rPr>
          <w:t xml:space="preserve"> calculated </w:t>
        </w:r>
      </w:ins>
      <w:ins w:id="1349" w:author="Jonathan Leipold - BDAE Gruppe" w:date="2023-10-17T23:06:00Z">
        <w:r w:rsidR="00F057A1" w:rsidRPr="00FE1A47">
          <w:rPr>
            <w:szCs w:val="20"/>
            <w:lang w:val="en-GB"/>
          </w:rPr>
          <w:t xml:space="preserve">to avoid </w:t>
        </w:r>
        <w:r w:rsidR="00573AE8" w:rsidRPr="00FE1A47">
          <w:rPr>
            <w:szCs w:val="20"/>
            <w:lang w:val="en-GB"/>
          </w:rPr>
          <w:t xml:space="preserve">high correlation of payout- &amp; claimed </w:t>
        </w:r>
      </w:ins>
      <w:ins w:id="1350" w:author="Jonathan Leipold - BDAE Gruppe" w:date="2023-10-18T10:10:00Z">
        <w:r w:rsidR="00992CCF" w:rsidRPr="00992CCF">
          <w:rPr>
            <w:szCs w:val="20"/>
            <w:lang w:val="en-GB"/>
          </w:rPr>
          <w:t>amount</w:t>
        </w:r>
      </w:ins>
      <w:ins w:id="1351" w:author="Jonathan Leipold - BDAE Gruppe" w:date="2023-10-18T10:21:00Z">
        <w:r w:rsidR="008B05B4">
          <w:rPr>
            <w:szCs w:val="20"/>
            <w:lang w:val="en-GB"/>
          </w:rPr>
          <w:t>:</w:t>
        </w:r>
      </w:ins>
    </w:p>
    <w:p w14:paraId="2DE2A767" w14:textId="135AA30F" w:rsidR="00C172C7" w:rsidRDefault="00C172C7" w:rsidP="00EB7DD6">
      <w:pPr>
        <w:rPr>
          <w:ins w:id="1352" w:author="Jonathan Leipold - BDAE Gruppe" w:date="2023-10-18T10:39:00Z"/>
          <w:szCs w:val="20"/>
          <w:lang w:val="en-GB"/>
        </w:rPr>
      </w:pPr>
      <w:ins w:id="1353" w:author="Jonathan Leipold - BDAE Gruppe" w:date="2023-10-17T23:10:00Z">
        <w:r w:rsidRPr="00FE1A47">
          <w:rPr>
            <w:szCs w:val="20"/>
            <w:lang w:val="en-GB"/>
          </w:rPr>
          <w:t xml:space="preserve">This way </w:t>
        </w:r>
      </w:ins>
      <w:ins w:id="1354" w:author="Jonathan Leipold - BDAE Gruppe" w:date="2023-10-21T15:51:00Z">
        <w:r w:rsidR="001F7A38">
          <w:rPr>
            <w:szCs w:val="20"/>
            <w:lang w:val="en-GB"/>
          </w:rPr>
          <w:t xml:space="preserve">the amount of </w:t>
        </w:r>
      </w:ins>
      <w:ins w:id="1355" w:author="Jonathan Leipold - BDAE Gruppe" w:date="2023-10-17T23:10:00Z">
        <w:r w:rsidR="00C73435" w:rsidRPr="00FE1A47">
          <w:rPr>
            <w:szCs w:val="20"/>
            <w:lang w:val="en-GB"/>
          </w:rPr>
          <w:t>highly correlated column</w:t>
        </w:r>
      </w:ins>
      <w:ins w:id="1356" w:author="Gastbenutzer" w:date="2023-10-28T21:48:00Z">
        <w:r w:rsidR="00C73435" w:rsidRPr="38A32F5D">
          <w:rPr>
            <w:szCs w:val="20"/>
            <w:lang w:val="en-GB"/>
          </w:rPr>
          <w:t xml:space="preserve">s </w:t>
        </w:r>
        <w:r w:rsidR="38A32F5D" w:rsidRPr="38A32F5D">
          <w:rPr>
            <w:szCs w:val="20"/>
            <w:lang w:val="en-GB"/>
          </w:rPr>
          <w:t>may be</w:t>
        </w:r>
      </w:ins>
      <w:ins w:id="1357" w:author="Jonathan Leipold - BDAE Gruppe" w:date="2023-10-17T23:10:00Z">
        <w:del w:id="1358" w:author="Gastbenutzer" w:date="2023-10-28T21:48:00Z">
          <w:r w:rsidRPr="00FE1A47" w:rsidDel="38A32F5D">
            <w:rPr>
              <w:szCs w:val="20"/>
              <w:lang w:val="en-GB"/>
            </w:rPr>
            <w:delText xml:space="preserve">s </w:delText>
          </w:r>
          <w:r w:rsidR="00C73435" w:rsidRPr="00FE1A47">
            <w:rPr>
              <w:szCs w:val="20"/>
              <w:lang w:val="en-GB"/>
            </w:rPr>
            <w:delText>could be</w:delText>
          </w:r>
        </w:del>
        <w:r w:rsidR="00C73435" w:rsidRPr="00FE1A47">
          <w:rPr>
            <w:szCs w:val="20"/>
            <w:lang w:val="en-GB"/>
          </w:rPr>
          <w:t xml:space="preserve"> reduced</w:t>
        </w:r>
      </w:ins>
      <w:ins w:id="1359" w:author="Jonathan Leipold - BDAE Gruppe" w:date="2023-10-21T15:51:00Z">
        <w:r w:rsidR="001F7A38">
          <w:rPr>
            <w:szCs w:val="20"/>
            <w:lang w:val="en-GB"/>
          </w:rPr>
          <w:t>.</w:t>
        </w:r>
      </w:ins>
    </w:p>
    <w:p w14:paraId="058E7598" w14:textId="7A33118C" w:rsidR="002579E9" w:rsidRDefault="002579E9">
      <w:pPr>
        <w:rPr>
          <w:ins w:id="1360" w:author="Jonathan Leipold - BDAE Gruppe" w:date="2023-10-18T18:02:00Z"/>
          <w:szCs w:val="20"/>
          <w:lang w:val="en-GB"/>
        </w:rPr>
      </w:pPr>
    </w:p>
    <w:p w14:paraId="0E0D8FAD" w14:textId="7388E977" w:rsidR="00AA5AD6" w:rsidRPr="009031F0" w:rsidRDefault="00AA5AD6" w:rsidP="00AA5AD6">
      <w:pPr>
        <w:pStyle w:val="Heading3"/>
        <w:rPr>
          <w:ins w:id="1361" w:author="Jonathan Leipold - BDAE Gruppe" w:date="2023-10-18T18:02:00Z"/>
          <w:lang w:val="en-GB"/>
        </w:rPr>
      </w:pPr>
      <w:bookmarkStart w:id="1362" w:name="_Toc149860697"/>
      <w:bookmarkStart w:id="1363" w:name="_Toc148803235"/>
      <w:ins w:id="1364" w:author="Jonathan Leipold - BDAE Gruppe" w:date="2023-10-18T18:02:00Z">
        <w:r w:rsidRPr="009031F0">
          <w:rPr>
            <w:lang w:val="en-GB"/>
          </w:rPr>
          <w:t xml:space="preserve">Correlations </w:t>
        </w:r>
        <w:r>
          <w:rPr>
            <w:lang w:val="en-GB"/>
          </w:rPr>
          <w:t>with target variable</w:t>
        </w:r>
        <w:bookmarkEnd w:id="1362"/>
        <w:del w:id="1365" w:author="Gastbenutzer" w:date="2023-10-28T21:48:00Z">
          <w:r w:rsidRPr="009031F0">
            <w:rPr>
              <w:lang w:val="en-GB"/>
            </w:rPr>
            <w:delText>:</w:delText>
          </w:r>
        </w:del>
        <w:bookmarkEnd w:id="1363"/>
      </w:ins>
    </w:p>
    <w:p w14:paraId="3171113D" w14:textId="7C0FFB61" w:rsidR="00AA5AD6" w:rsidRDefault="005F2671" w:rsidP="00EB7DD6">
      <w:pPr>
        <w:rPr>
          <w:ins w:id="1366" w:author="Jonathan Leipold - BDAE Gruppe" w:date="2023-10-18T18:20:00Z"/>
          <w:szCs w:val="20"/>
          <w:lang w:val="en-GB"/>
        </w:rPr>
      </w:pPr>
      <w:ins w:id="1367" w:author="Jonathan Leipold - BDAE Gruppe" w:date="2023-10-18T18:18:00Z">
        <w:r>
          <w:rPr>
            <w:szCs w:val="20"/>
            <w:lang w:val="en-GB"/>
          </w:rPr>
          <w:t xml:space="preserve">To </w:t>
        </w:r>
        <w:r w:rsidR="005F00CC">
          <w:rPr>
            <w:szCs w:val="20"/>
            <w:lang w:val="en-GB"/>
          </w:rPr>
          <w:t xml:space="preserve">compare all features with the </w:t>
        </w:r>
      </w:ins>
      <w:ins w:id="1368" w:author="Jonathan Leipold - BDAE Gruppe" w:date="2023-10-18T18:19:00Z">
        <w:r w:rsidR="005F00CC">
          <w:rPr>
            <w:szCs w:val="20"/>
            <w:lang w:val="en-GB"/>
          </w:rPr>
          <w:t>target variable</w:t>
        </w:r>
      </w:ins>
      <w:ins w:id="1369" w:author="Gastbenutzer" w:date="2023-10-28T21:49:00Z">
        <w:r w:rsidR="38A32F5D" w:rsidRPr="38A32F5D">
          <w:rPr>
            <w:szCs w:val="20"/>
            <w:lang w:val="en-GB"/>
          </w:rPr>
          <w:t xml:space="preserve">, </w:t>
        </w:r>
      </w:ins>
      <w:ins w:id="1370" w:author="Jonathan Leipold - BDAE Gruppe" w:date="2023-10-18T18:19:00Z">
        <w:del w:id="1371" w:author="Gastbenutzer" w:date="2023-10-28T21:49:00Z">
          <w:r w:rsidR="001E0791">
            <w:rPr>
              <w:szCs w:val="20"/>
              <w:lang w:val="en-GB"/>
            </w:rPr>
            <w:delText xml:space="preserve"> </w:delText>
          </w:r>
        </w:del>
        <w:r w:rsidR="001E0791">
          <w:rPr>
            <w:szCs w:val="20"/>
            <w:lang w:val="en-GB"/>
          </w:rPr>
          <w:t xml:space="preserve">some </w:t>
        </w:r>
        <w:r w:rsidR="001E4524">
          <w:rPr>
            <w:szCs w:val="20"/>
            <w:lang w:val="en-GB"/>
          </w:rPr>
          <w:t xml:space="preserve">modifications </w:t>
        </w:r>
      </w:ins>
      <w:ins w:id="1372" w:author="Gastbenutzer" w:date="2023-10-28T21:49:00Z">
        <w:r w:rsidR="38A32F5D" w:rsidRPr="38A32F5D">
          <w:rPr>
            <w:szCs w:val="20"/>
            <w:lang w:val="en-GB"/>
          </w:rPr>
          <w:t>had to be made to</w:t>
        </w:r>
      </w:ins>
      <w:ins w:id="1373" w:author="Jonathan Leipold - BDAE Gruppe" w:date="2023-10-18T18:19:00Z">
        <w:del w:id="1374" w:author="Gastbenutzer" w:date="2023-10-28T21:49:00Z">
          <w:r w:rsidR="001E4524">
            <w:rPr>
              <w:szCs w:val="20"/>
              <w:lang w:val="en-GB"/>
            </w:rPr>
            <w:delText>o</w:delText>
          </w:r>
        </w:del>
      </w:ins>
      <w:ins w:id="1375" w:author="Jonathan Leipold - BDAE Gruppe" w:date="2023-10-18T18:20:00Z">
        <w:del w:id="1376" w:author="Gastbenutzer" w:date="2023-10-28T21:49:00Z">
          <w:r w:rsidR="001E4524">
            <w:rPr>
              <w:szCs w:val="20"/>
              <w:lang w:val="en-GB"/>
            </w:rPr>
            <w:delText>n</w:delText>
          </w:r>
        </w:del>
        <w:r w:rsidR="001E4524">
          <w:rPr>
            <w:szCs w:val="20"/>
            <w:lang w:val="en-GB"/>
          </w:rPr>
          <w:t xml:space="preserve"> the </w:t>
        </w:r>
        <w:proofErr w:type="spellStart"/>
        <w:r w:rsidR="001E4524">
          <w:rPr>
            <w:szCs w:val="20"/>
            <w:lang w:val="en-GB"/>
          </w:rPr>
          <w:t>df</w:t>
        </w:r>
        <w:proofErr w:type="spellEnd"/>
        <w:del w:id="1377" w:author="Gastbenutzer" w:date="2023-10-28T21:49:00Z">
          <w:r w:rsidR="001E4524">
            <w:rPr>
              <w:szCs w:val="20"/>
              <w:lang w:val="en-GB"/>
            </w:rPr>
            <w:delText xml:space="preserve"> needed to be done</w:delText>
          </w:r>
        </w:del>
        <w:r w:rsidR="001E4524">
          <w:rPr>
            <w:szCs w:val="20"/>
            <w:lang w:val="en-GB"/>
          </w:rPr>
          <w:t>:</w:t>
        </w:r>
      </w:ins>
    </w:p>
    <w:p w14:paraId="2A0F7278" w14:textId="5F1EAF22" w:rsidR="001E4524" w:rsidRDefault="001E4524" w:rsidP="00EB7DD6">
      <w:pPr>
        <w:pStyle w:val="ListParagraph"/>
        <w:numPr>
          <w:ilvl w:val="0"/>
          <w:numId w:val="55"/>
        </w:numPr>
        <w:rPr>
          <w:ins w:id="1378" w:author="Jonathan Leipold - BDAE Gruppe" w:date="2023-10-18T18:20:00Z"/>
          <w:szCs w:val="20"/>
          <w:lang w:val="en-GB"/>
        </w:rPr>
      </w:pPr>
      <w:ins w:id="1379" w:author="Jonathan Leipold - BDAE Gruppe" w:date="2023-10-18T18:20:00Z">
        <w:r>
          <w:rPr>
            <w:szCs w:val="20"/>
            <w:lang w:val="en-GB"/>
          </w:rPr>
          <w:t xml:space="preserve">Encode string/ categorical </w:t>
        </w:r>
        <w:proofErr w:type="gramStart"/>
        <w:r>
          <w:rPr>
            <w:szCs w:val="20"/>
            <w:lang w:val="en-GB"/>
          </w:rPr>
          <w:t>columns</w:t>
        </w:r>
        <w:proofErr w:type="gramEnd"/>
        <w:r>
          <w:rPr>
            <w:szCs w:val="20"/>
            <w:lang w:val="en-GB"/>
          </w:rPr>
          <w:t xml:space="preserve"> </w:t>
        </w:r>
      </w:ins>
    </w:p>
    <w:p w14:paraId="2F5617AD" w14:textId="55AEB3AD" w:rsidR="001E4524" w:rsidRDefault="00DA7BA5" w:rsidP="00EB7DD6">
      <w:pPr>
        <w:pStyle w:val="ListParagraph"/>
        <w:numPr>
          <w:ilvl w:val="0"/>
          <w:numId w:val="55"/>
        </w:numPr>
        <w:rPr>
          <w:ins w:id="1380" w:author="Jonathan Leipold - BDAE Gruppe" w:date="2023-10-18T18:21:00Z"/>
          <w:szCs w:val="20"/>
          <w:lang w:val="en-GB"/>
        </w:rPr>
      </w:pPr>
      <w:ins w:id="1381" w:author="Jonathan Leipold - BDAE Gruppe" w:date="2023-10-18T18:20:00Z">
        <w:r>
          <w:rPr>
            <w:szCs w:val="20"/>
            <w:lang w:val="en-GB"/>
          </w:rPr>
          <w:t xml:space="preserve">Convert datetime columns to int by keeping </w:t>
        </w:r>
      </w:ins>
      <w:ins w:id="1382" w:author="Gastbenutzer" w:date="2023-10-28T21:50:00Z">
        <w:r w:rsidR="38A32F5D" w:rsidRPr="38A32F5D">
          <w:rPr>
            <w:szCs w:val="20"/>
            <w:lang w:val="en-GB"/>
          </w:rPr>
          <w:t xml:space="preserve">only </w:t>
        </w:r>
      </w:ins>
      <w:ins w:id="1383" w:author="Jonathan Leipold - BDAE Gruppe" w:date="2023-10-18T18:20:00Z">
        <w:r>
          <w:rPr>
            <w:szCs w:val="20"/>
            <w:lang w:val="en-GB"/>
          </w:rPr>
          <w:t>the</w:t>
        </w:r>
        <w:del w:id="1384" w:author="Gastbenutzer" w:date="2023-10-28T21:50:00Z">
          <w:r>
            <w:rPr>
              <w:szCs w:val="20"/>
              <w:lang w:val="en-GB"/>
            </w:rPr>
            <w:delText>ir</w:delText>
          </w:r>
        </w:del>
        <w:r>
          <w:rPr>
            <w:szCs w:val="20"/>
            <w:lang w:val="en-GB"/>
          </w:rPr>
          <w:t xml:space="preserve"> year</w:t>
        </w:r>
        <w:del w:id="1385" w:author="Gastbenutzer" w:date="2023-10-28T21:50:00Z">
          <w:r>
            <w:rPr>
              <w:szCs w:val="20"/>
              <w:lang w:val="en-GB"/>
            </w:rPr>
            <w:delText xml:space="preserve"> only</w:delText>
          </w:r>
        </w:del>
      </w:ins>
    </w:p>
    <w:p w14:paraId="5C17753B" w14:textId="7E32D6DB" w:rsidR="00D97C70" w:rsidRDefault="00D97C70" w:rsidP="00EB7DD6">
      <w:pPr>
        <w:rPr>
          <w:ins w:id="1386" w:author="Jonathan Leipold - BDAE Gruppe" w:date="2023-10-18T18:24:00Z"/>
          <w:szCs w:val="20"/>
          <w:lang w:val="en-GB"/>
        </w:rPr>
      </w:pPr>
      <w:ins w:id="1387" w:author="Jonathan Leipold - BDAE Gruppe" w:date="2023-10-18T18:22:00Z">
        <w:r>
          <w:rPr>
            <w:szCs w:val="20"/>
            <w:lang w:val="en-GB"/>
          </w:rPr>
          <w:lastRenderedPageBreak/>
          <w:t>In the end</w:t>
        </w:r>
      </w:ins>
      <w:ins w:id="1388" w:author="Gastbenutzer" w:date="2023-10-28T21:50:00Z">
        <w:r w:rsidR="38A32F5D" w:rsidRPr="38A32F5D">
          <w:rPr>
            <w:szCs w:val="20"/>
            <w:lang w:val="en-GB"/>
          </w:rPr>
          <w:t xml:space="preserve">, </w:t>
        </w:r>
      </w:ins>
      <w:ins w:id="1389" w:author="Jonathan Leipold - BDAE Gruppe" w:date="2023-10-18T18:22:00Z">
        <w:del w:id="1390" w:author="Gastbenutzer" w:date="2023-10-28T21:50:00Z">
          <w:r>
            <w:rPr>
              <w:szCs w:val="20"/>
              <w:lang w:val="en-GB"/>
            </w:rPr>
            <w:delText xml:space="preserve"> </w:delText>
          </w:r>
        </w:del>
        <w:r>
          <w:rPr>
            <w:szCs w:val="20"/>
            <w:lang w:val="en-GB"/>
          </w:rPr>
          <w:t xml:space="preserve">the </w:t>
        </w:r>
      </w:ins>
      <w:ins w:id="1391" w:author="Gastbenutzer" w:date="2023-10-28T21:51:00Z">
        <w:r w:rsidR="38A32F5D" w:rsidRPr="38A32F5D">
          <w:rPr>
            <w:szCs w:val="20"/>
            <w:lang w:val="en-GB"/>
          </w:rPr>
          <w:t>most important</w:t>
        </w:r>
      </w:ins>
      <w:ins w:id="1392" w:author="Jonathan Leipold - BDAE Gruppe" w:date="2023-10-18T18:22:00Z">
        <w:del w:id="1393" w:author="Gastbenutzer" w:date="2023-10-28T21:51:00Z">
          <w:r>
            <w:rPr>
              <w:szCs w:val="20"/>
              <w:lang w:val="en-GB"/>
            </w:rPr>
            <w:delText>main</w:delText>
          </w:r>
        </w:del>
        <w:r>
          <w:rPr>
            <w:szCs w:val="20"/>
            <w:lang w:val="en-GB"/>
          </w:rPr>
          <w:t xml:space="preserve"> correlating features are</w:t>
        </w:r>
      </w:ins>
      <w:ins w:id="1394" w:author="Jonathan Leipold - BDAE Gruppe" w:date="2023-10-18T18:24:00Z">
        <w:r w:rsidR="001624D4">
          <w:rPr>
            <w:szCs w:val="20"/>
            <w:lang w:val="en-GB"/>
          </w:rPr>
          <w:t xml:space="preserve"> t</w:t>
        </w:r>
      </w:ins>
      <w:ins w:id="1395" w:author="Jonathan Leipold - BDAE Gruppe" w:date="2023-10-18T18:23:00Z">
        <w:r w:rsidRPr="00FE1A47">
          <w:rPr>
            <w:szCs w:val="20"/>
            <w:lang w:val="en-GB"/>
          </w:rPr>
          <w:t xml:space="preserve">hose </w:t>
        </w:r>
      </w:ins>
      <w:ins w:id="1396" w:author="Gastbenutzer" w:date="2023-10-28T21:51:00Z">
        <w:r w:rsidR="38A32F5D" w:rsidRPr="38A32F5D">
          <w:rPr>
            <w:szCs w:val="20"/>
            <w:lang w:val="en-GB"/>
          </w:rPr>
          <w:t>that give</w:t>
        </w:r>
      </w:ins>
      <w:ins w:id="1397" w:author="Jonathan Leipold - BDAE Gruppe" w:date="2023-10-18T18:23:00Z">
        <w:del w:id="1398" w:author="Gastbenutzer" w:date="2023-10-28T21:51:00Z">
          <w:r w:rsidRPr="00FE1A47">
            <w:rPr>
              <w:szCs w:val="20"/>
              <w:lang w:val="en-GB"/>
            </w:rPr>
            <w:delText>wo</w:delText>
          </w:r>
        </w:del>
        <w:r w:rsidRPr="00FE1A47">
          <w:rPr>
            <w:szCs w:val="20"/>
            <w:lang w:val="en-GB"/>
          </w:rPr>
          <w:t xml:space="preserve"> </w:t>
        </w:r>
      </w:ins>
      <w:ins w:id="1399" w:author="Jonathan Leipold - BDAE Gruppe" w:date="2023-10-18T18:24:00Z">
        <w:r w:rsidR="001624D4">
          <w:rPr>
            <w:szCs w:val="20"/>
            <w:lang w:val="en-GB"/>
          </w:rPr>
          <w:t>direct</w:t>
        </w:r>
        <w:del w:id="1400" w:author="Gastbenutzer" w:date="2023-10-28T21:51:00Z">
          <w:r w:rsidR="001624D4">
            <w:rPr>
              <w:szCs w:val="20"/>
              <w:lang w:val="en-GB"/>
            </w:rPr>
            <w:delText xml:space="preserve">ly </w:delText>
          </w:r>
        </w:del>
      </w:ins>
      <w:ins w:id="1401" w:author="Jonathan Leipold - BDAE Gruppe" w:date="2023-10-18T18:23:00Z">
        <w:del w:id="1402" w:author="Gastbenutzer" w:date="2023-10-28T21:51:00Z">
          <w:r w:rsidR="00CA4C78" w:rsidRPr="00FE1A47">
            <w:rPr>
              <w:szCs w:val="20"/>
              <w:lang w:val="en-GB"/>
            </w:rPr>
            <w:delText xml:space="preserve">give </w:delText>
          </w:r>
        </w:del>
      </w:ins>
      <w:ins w:id="1403" w:author="Gastbenutzer" w:date="2023-10-28T21:51:00Z">
        <w:r w:rsidR="38A32F5D" w:rsidRPr="38A32F5D">
          <w:rPr>
            <w:szCs w:val="20"/>
            <w:lang w:val="en-GB"/>
          </w:rPr>
          <w:t xml:space="preserve"> </w:t>
        </w:r>
      </w:ins>
      <w:ins w:id="1404" w:author="Jonathan Leipold - BDAE Gruppe" w:date="2023-10-18T18:23:00Z">
        <w:r w:rsidR="00CA4C78" w:rsidRPr="00FE1A47">
          <w:rPr>
            <w:szCs w:val="20"/>
            <w:lang w:val="en-GB"/>
          </w:rPr>
          <w:t xml:space="preserve">information about the </w:t>
        </w:r>
        <w:proofErr w:type="gramStart"/>
        <w:r w:rsidR="00CA4C78" w:rsidRPr="00FE1A47">
          <w:rPr>
            <w:szCs w:val="20"/>
            <w:lang w:val="en-GB"/>
          </w:rPr>
          <w:t xml:space="preserve">current </w:t>
        </w:r>
        <w:r w:rsidR="38A32F5D" w:rsidRPr="00FE1A47">
          <w:rPr>
            <w:szCs w:val="20"/>
            <w:lang w:val="en-GB"/>
          </w:rPr>
          <w:t>stat</w:t>
        </w:r>
      </w:ins>
      <w:ins w:id="1405" w:author="Gastbenutzer" w:date="2023-10-28T21:52:00Z">
        <w:r w:rsidR="38A32F5D" w:rsidRPr="38A32F5D">
          <w:rPr>
            <w:szCs w:val="20"/>
            <w:lang w:val="en-GB"/>
          </w:rPr>
          <w:t>us</w:t>
        </w:r>
      </w:ins>
      <w:proofErr w:type="gramEnd"/>
      <w:ins w:id="1406" w:author="Jonathan Leipold - BDAE Gruppe" w:date="2023-10-18T18:23:00Z">
        <w:del w:id="1407" w:author="Gastbenutzer" w:date="2023-10-28T21:52:00Z">
          <w:r w:rsidRPr="00FE1A47" w:rsidDel="38A32F5D">
            <w:rPr>
              <w:szCs w:val="20"/>
              <w:lang w:val="en-GB"/>
            </w:rPr>
            <w:delText>e</w:delText>
          </w:r>
        </w:del>
        <w:r w:rsidR="00CA4C78" w:rsidRPr="00FE1A47">
          <w:rPr>
            <w:szCs w:val="20"/>
            <w:lang w:val="en-GB"/>
          </w:rPr>
          <w:t xml:space="preserve"> of the contract (active / ended)</w:t>
        </w:r>
      </w:ins>
      <w:ins w:id="1408" w:author="Jonathan Leipold - BDAE Gruppe" w:date="2023-10-18T18:24:00Z">
        <w:r w:rsidR="001624D4">
          <w:rPr>
            <w:szCs w:val="20"/>
            <w:lang w:val="en-GB"/>
          </w:rPr>
          <w:t>:</w:t>
        </w:r>
      </w:ins>
    </w:p>
    <w:p w14:paraId="18D6D911" w14:textId="77777777" w:rsidR="00201371" w:rsidRDefault="001624D4">
      <w:pPr>
        <w:keepNext/>
        <w:rPr>
          <w:ins w:id="1409" w:author="Jonathan Leipold - BDAE Gruppe" w:date="2023-10-19T23:50:00Z"/>
        </w:rPr>
        <w:pPrChange w:id="1410" w:author="Jonathan Leipold - BDAE Gruppe" w:date="2023-10-19T23:50:00Z">
          <w:pPr/>
        </w:pPrChange>
      </w:pPr>
      <w:ins w:id="1411" w:author="Jonathan Leipold - BDAE Gruppe" w:date="2023-10-18T18:24:00Z">
        <w:r>
          <w:rPr>
            <w:noProof/>
          </w:rPr>
          <w:drawing>
            <wp:inline distT="0" distB="0" distL="0" distR="0" wp14:anchorId="3958CE10" wp14:editId="641FD53F">
              <wp:extent cx="5274310" cy="1676400"/>
              <wp:effectExtent l="0" t="0" r="2540" b="0"/>
              <wp:docPr id="337051377" name="Grafik 337051377"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1377" name="Grafik 1" descr="Ein Bild, das Text, Screenshot, Schrift, Reihe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676400"/>
                      </a:xfrm>
                      <a:prstGeom prst="rect">
                        <a:avLst/>
                      </a:prstGeom>
                      <a:noFill/>
                      <a:ln>
                        <a:noFill/>
                      </a:ln>
                    </pic:spPr>
                  </pic:pic>
                </a:graphicData>
              </a:graphic>
            </wp:inline>
          </w:drawing>
        </w:r>
      </w:ins>
    </w:p>
    <w:p w14:paraId="0A66302A" w14:textId="4718ECF8" w:rsidR="00E5248D" w:rsidRPr="00E5248D" w:rsidRDefault="00201371">
      <w:pPr>
        <w:pStyle w:val="Caption"/>
        <w:rPr>
          <w:ins w:id="1412" w:author="Jonathan Leipold - BDAE Gruppe" w:date="2023-10-18T18:24:00Z"/>
          <w:sz w:val="22"/>
          <w:lang w:val="en-GB"/>
          <w:rPrChange w:id="1413" w:author="Jonathan Leipold - BDAE Gruppe" w:date="2023-10-19T23:52:00Z">
            <w:rPr>
              <w:ins w:id="1414" w:author="Jonathan Leipold - BDAE Gruppe" w:date="2023-10-18T18:24:00Z"/>
              <w:szCs w:val="20"/>
              <w:lang w:val="en-GB"/>
            </w:rPr>
          </w:rPrChange>
        </w:rPr>
        <w:pPrChange w:id="1415" w:author="Jonathan Leipold - BDAE Gruppe" w:date="2023-10-19T23:52:00Z">
          <w:pPr/>
        </w:pPrChange>
      </w:pPr>
      <w:ins w:id="1416" w:author="Jonathan Leipold - BDAE Gruppe" w:date="2023-10-19T23:50:00Z">
        <w:r w:rsidRPr="00201371">
          <w:rPr>
            <w:lang w:val="en-GB"/>
            <w:rPrChange w:id="1417" w:author="Jonathan Leipold - BDAE Gruppe" w:date="2023-10-19T23:50:00Z">
              <w:rPr>
                <w:i/>
                <w:iCs/>
              </w:rPr>
            </w:rPrChange>
          </w:rPr>
          <w:t xml:space="preserve">Figure </w:t>
        </w:r>
        <w:r>
          <w:fldChar w:fldCharType="begin"/>
        </w:r>
        <w:r w:rsidRPr="00201371">
          <w:rPr>
            <w:lang w:val="en-GB"/>
            <w:rPrChange w:id="1418" w:author="Jonathan Leipold - BDAE Gruppe" w:date="2023-10-19T23:50:00Z">
              <w:rPr>
                <w:i/>
                <w:iCs/>
              </w:rPr>
            </w:rPrChange>
          </w:rPr>
          <w:instrText xml:space="preserve"> SEQ Figure \* ARABIC </w:instrText>
        </w:r>
      </w:ins>
      <w:r>
        <w:fldChar w:fldCharType="separate"/>
      </w:r>
      <w:ins w:id="1419" w:author="Jonathan Leipold - BDAE Gruppe" w:date="2023-10-22T23:20:00Z">
        <w:r w:rsidR="002B6A51">
          <w:rPr>
            <w:noProof/>
            <w:lang w:val="en-GB"/>
          </w:rPr>
          <w:t>15</w:t>
        </w:r>
      </w:ins>
      <w:ins w:id="1420" w:author="Jonathan Leipold - BDAE Gruppe" w:date="2023-10-19T23:50:00Z">
        <w:r>
          <w:fldChar w:fldCharType="end"/>
        </w:r>
        <w:r w:rsidRPr="00201371">
          <w:rPr>
            <w:lang w:val="en-GB"/>
            <w:rPrChange w:id="1421" w:author="Jonathan Leipold - BDAE Gruppe" w:date="2023-10-19T23:50:00Z">
              <w:rPr>
                <w:i/>
                <w:iCs/>
              </w:rPr>
            </w:rPrChange>
          </w:rPr>
          <w:t>: Top correlations with target variable</w:t>
        </w:r>
      </w:ins>
    </w:p>
    <w:p w14:paraId="739B3E0A" w14:textId="7A808617" w:rsidR="00921A8D" w:rsidRDefault="38A32F5D" w:rsidP="00EB7DD6">
      <w:pPr>
        <w:rPr>
          <w:ins w:id="1422" w:author="Jonathan Leipold - BDAE Gruppe" w:date="2023-10-19T23:49:00Z"/>
          <w:szCs w:val="20"/>
          <w:lang w:val="en-GB"/>
        </w:rPr>
      </w:pPr>
      <w:ins w:id="1423" w:author="Gastbenutzer" w:date="2023-10-28T21:53:00Z">
        <w:r w:rsidRPr="38A32F5D">
          <w:rPr>
            <w:szCs w:val="20"/>
            <w:lang w:val="en-GB"/>
          </w:rPr>
          <w:t>In a</w:t>
        </w:r>
      </w:ins>
      <w:ins w:id="1424" w:author="Jonathan Leipold - BDAE Gruppe" w:date="2023-10-19T23:47:00Z">
        <w:del w:id="1425" w:author="Gastbenutzer" w:date="2023-10-28T21:53:00Z">
          <w:r w:rsidR="00921A8D">
            <w:rPr>
              <w:szCs w:val="20"/>
              <w:lang w:val="en-GB"/>
            </w:rPr>
            <w:delText>A</w:delText>
          </w:r>
        </w:del>
        <w:r w:rsidR="00921A8D">
          <w:rPr>
            <w:szCs w:val="20"/>
            <w:lang w:val="en-GB"/>
          </w:rPr>
          <w:t>ddition</w:t>
        </w:r>
        <w:del w:id="1426" w:author="Gastbenutzer" w:date="2023-10-28T21:53:00Z">
          <w:r w:rsidR="00921A8D">
            <w:rPr>
              <w:szCs w:val="20"/>
              <w:lang w:val="en-GB"/>
            </w:rPr>
            <w:delText>ally</w:delText>
          </w:r>
        </w:del>
        <w:r w:rsidR="00921A8D">
          <w:rPr>
            <w:szCs w:val="20"/>
            <w:lang w:val="en-GB"/>
          </w:rPr>
          <w:t xml:space="preserve">, correlations of the initial and </w:t>
        </w:r>
        <w:r w:rsidRPr="38A32F5D">
          <w:rPr>
            <w:szCs w:val="20"/>
            <w:lang w:val="en-GB"/>
          </w:rPr>
          <w:t>pre</w:t>
        </w:r>
      </w:ins>
      <w:ins w:id="1427" w:author="Gastbenutzer" w:date="2023-10-28T21:53:00Z">
        <w:r w:rsidRPr="38A32F5D">
          <w:rPr>
            <w:szCs w:val="20"/>
            <w:lang w:val="en-GB"/>
          </w:rPr>
          <w:t>-</w:t>
        </w:r>
      </w:ins>
      <w:ins w:id="1428" w:author="Jonathan Leipold - BDAE Gruppe" w:date="2023-10-19T23:47:00Z">
        <w:r w:rsidRPr="38A32F5D">
          <w:rPr>
            <w:szCs w:val="20"/>
            <w:lang w:val="en-GB"/>
          </w:rPr>
          <w:t>processed</w:t>
        </w:r>
        <w:r w:rsidR="00921A8D">
          <w:rPr>
            <w:szCs w:val="20"/>
            <w:lang w:val="en-GB"/>
          </w:rPr>
          <w:t xml:space="preserve"> </w:t>
        </w:r>
        <w:proofErr w:type="spellStart"/>
        <w:r w:rsidR="00921A8D">
          <w:rPr>
            <w:szCs w:val="20"/>
            <w:lang w:val="en-GB"/>
          </w:rPr>
          <w:t>df</w:t>
        </w:r>
        <w:proofErr w:type="spellEnd"/>
        <w:r w:rsidR="00921A8D">
          <w:rPr>
            <w:szCs w:val="20"/>
            <w:lang w:val="en-GB"/>
          </w:rPr>
          <w:t xml:space="preserve"> were compared. </w:t>
        </w:r>
      </w:ins>
      <w:ins w:id="1429" w:author="Gastbenutzer" w:date="2023-10-28T21:53:00Z">
        <w:r w:rsidRPr="38A32F5D">
          <w:rPr>
            <w:szCs w:val="20"/>
            <w:lang w:val="en-GB"/>
          </w:rPr>
          <w:t>Further</w:t>
        </w:r>
      </w:ins>
      <w:ins w:id="1430" w:author="Jonathan Leipold - BDAE Gruppe" w:date="2023-10-19T23:47:00Z">
        <w:del w:id="1431" w:author="Gastbenutzer" w:date="2023-10-28T21:53:00Z">
          <w:r w:rsidR="00921A8D">
            <w:rPr>
              <w:szCs w:val="20"/>
              <w:lang w:val="en-GB"/>
            </w:rPr>
            <w:delText>More</w:delText>
          </w:r>
        </w:del>
        <w:r w:rsidR="00921A8D">
          <w:rPr>
            <w:szCs w:val="20"/>
            <w:lang w:val="en-GB"/>
          </w:rPr>
          <w:t xml:space="preserve"> variations of correlation comparison can be found in the notebook.</w:t>
        </w:r>
      </w:ins>
    </w:p>
    <w:p w14:paraId="616C7812" w14:textId="77777777" w:rsidR="00201371" w:rsidRDefault="00201371" w:rsidP="00201371">
      <w:pPr>
        <w:pStyle w:val="Heading3"/>
        <w:rPr>
          <w:ins w:id="1432" w:author="Jonathan Leipold - BDAE Gruppe" w:date="2023-10-19T23:49:00Z"/>
          <w:lang w:val="en-GB"/>
        </w:rPr>
      </w:pPr>
    </w:p>
    <w:p w14:paraId="0A46F932" w14:textId="0189395B" w:rsidR="00201371" w:rsidRPr="00FE1A47" w:rsidRDefault="00201371">
      <w:pPr>
        <w:pStyle w:val="Heading3"/>
        <w:rPr>
          <w:ins w:id="1433" w:author="Jonathan Leipold - BDAE Gruppe" w:date="2023-10-19T23:47:00Z"/>
          <w:lang w:val="en-GB"/>
        </w:rPr>
        <w:pPrChange w:id="1434" w:author="Jonathan Leipold - BDAE Gruppe" w:date="2023-10-19T23:50:00Z">
          <w:pPr/>
        </w:pPrChange>
      </w:pPr>
      <w:bookmarkStart w:id="1435" w:name="_Toc148803236"/>
      <w:bookmarkStart w:id="1436" w:name="_Toc149860698"/>
      <w:ins w:id="1437" w:author="Jonathan Leipold - BDAE Gruppe" w:date="2023-10-19T23:49:00Z">
        <w:r>
          <w:rPr>
            <w:lang w:val="en-GB"/>
          </w:rPr>
          <w:t>Distributions</w:t>
        </w:r>
      </w:ins>
      <w:bookmarkEnd w:id="1435"/>
      <w:bookmarkEnd w:id="1436"/>
    </w:p>
    <w:p w14:paraId="3BF47897" w14:textId="7679B457" w:rsidR="007051CE" w:rsidRDefault="00201371" w:rsidP="00EB7DD6">
      <w:pPr>
        <w:rPr>
          <w:ins w:id="1438" w:author="Jonathan Leipold - BDAE Gruppe" w:date="2023-10-19T23:19:00Z"/>
          <w:szCs w:val="20"/>
          <w:lang w:val="en-GB"/>
        </w:rPr>
      </w:pPr>
      <w:ins w:id="1439" w:author="Jonathan Leipold - BDAE Gruppe" w:date="2023-10-19T23:49:00Z">
        <w:r>
          <w:rPr>
            <w:szCs w:val="20"/>
            <w:lang w:val="en-GB"/>
          </w:rPr>
          <w:t xml:space="preserve">The high correlations with the target variable can also </w:t>
        </w:r>
      </w:ins>
      <w:ins w:id="1440" w:author="Jonathan Leipold - BDAE Gruppe" w:date="2023-10-19T23:18:00Z">
        <w:r w:rsidR="007051CE">
          <w:rPr>
            <w:szCs w:val="20"/>
            <w:lang w:val="en-GB"/>
          </w:rPr>
          <w:t xml:space="preserve">be </w:t>
        </w:r>
        <w:r w:rsidR="38A32F5D" w:rsidRPr="38A32F5D">
          <w:rPr>
            <w:szCs w:val="20"/>
            <w:lang w:val="en-GB"/>
          </w:rPr>
          <w:t>visuali</w:t>
        </w:r>
      </w:ins>
      <w:ins w:id="1441" w:author="Gastbenutzer" w:date="2023-10-28T21:54:00Z">
        <w:r w:rsidR="38A32F5D" w:rsidRPr="38A32F5D">
          <w:rPr>
            <w:szCs w:val="20"/>
            <w:lang w:val="en-GB"/>
          </w:rPr>
          <w:t>s</w:t>
        </w:r>
      </w:ins>
      <w:ins w:id="1442" w:author="Jonathan Leipold - BDAE Gruppe" w:date="2023-10-19T23:18:00Z">
        <w:del w:id="1443" w:author="Gastbenutzer" w:date="2023-10-28T21:54:00Z">
          <w:r w:rsidRPr="38A32F5D" w:rsidDel="38A32F5D">
            <w:rPr>
              <w:szCs w:val="20"/>
              <w:lang w:val="en-GB"/>
            </w:rPr>
            <w:delText>z</w:delText>
          </w:r>
        </w:del>
        <w:r w:rsidR="38A32F5D" w:rsidRPr="38A32F5D">
          <w:rPr>
            <w:szCs w:val="20"/>
            <w:lang w:val="en-GB"/>
          </w:rPr>
          <w:t xml:space="preserve">ed </w:t>
        </w:r>
      </w:ins>
      <w:ins w:id="1444" w:author="Gastbenutzer" w:date="2023-10-28T21:53:00Z">
        <w:r w:rsidR="38A32F5D" w:rsidRPr="38A32F5D">
          <w:rPr>
            <w:szCs w:val="20"/>
            <w:lang w:val="en-GB"/>
          </w:rPr>
          <w:t>by</w:t>
        </w:r>
      </w:ins>
      <w:ins w:id="1445" w:author="Jonathan Leipold - BDAE Gruppe" w:date="2023-10-19T23:18:00Z">
        <w:del w:id="1446" w:author="Gastbenutzer" w:date="2023-10-28T21:53:00Z">
          <w:r w:rsidR="007051CE">
            <w:rPr>
              <w:szCs w:val="20"/>
              <w:lang w:val="en-GB"/>
            </w:rPr>
            <w:delText>when</w:delText>
          </w:r>
        </w:del>
        <w:r w:rsidR="007051CE">
          <w:rPr>
            <w:szCs w:val="20"/>
            <w:lang w:val="en-GB"/>
          </w:rPr>
          <w:t xml:space="preserve"> looking </w:t>
        </w:r>
      </w:ins>
      <w:ins w:id="1447" w:author="Jonathan Leipold - BDAE Gruppe" w:date="2023-10-19T23:19:00Z">
        <w:r w:rsidR="007051CE">
          <w:rPr>
            <w:szCs w:val="20"/>
            <w:lang w:val="en-GB"/>
          </w:rPr>
          <w:t xml:space="preserve">at the distribution of these values </w:t>
        </w:r>
        <w:r w:rsidR="00E44609">
          <w:rPr>
            <w:szCs w:val="20"/>
            <w:lang w:val="en-GB"/>
          </w:rPr>
          <w:t>with hue=’terminated’:</w:t>
        </w:r>
      </w:ins>
    </w:p>
    <w:p w14:paraId="1EABA1F1" w14:textId="77777777" w:rsidR="00E73705" w:rsidRDefault="00E44609">
      <w:pPr>
        <w:keepNext/>
        <w:rPr>
          <w:ins w:id="1448" w:author="Jonathan Leipold - BDAE Gruppe" w:date="2023-10-19T23:46:00Z"/>
        </w:rPr>
        <w:pPrChange w:id="1449" w:author="Jonathan Leipold - BDAE Gruppe" w:date="2023-10-19T23:46:00Z">
          <w:pPr/>
        </w:pPrChange>
      </w:pPr>
      <w:ins w:id="1450" w:author="Jonathan Leipold - BDAE Gruppe" w:date="2023-10-19T23:19:00Z">
        <w:r>
          <w:rPr>
            <w:noProof/>
          </w:rPr>
          <w:drawing>
            <wp:inline distT="0" distB="0" distL="0" distR="0" wp14:anchorId="76A87995" wp14:editId="1A283295">
              <wp:extent cx="5274310" cy="1548130"/>
              <wp:effectExtent l="0" t="0" r="2540" b="0"/>
              <wp:docPr id="648351960" name="Grafik 648351960" descr="Ein Bild, das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51960" name="Grafik 5" descr="Ein Bild, das Diagramm, Reihe, Screenshot enthält.&#10;&#10;Automatisch generierte Beschreibu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548130"/>
                      </a:xfrm>
                      <a:prstGeom prst="rect">
                        <a:avLst/>
                      </a:prstGeom>
                      <a:noFill/>
                      <a:ln>
                        <a:noFill/>
                      </a:ln>
                    </pic:spPr>
                  </pic:pic>
                </a:graphicData>
              </a:graphic>
            </wp:inline>
          </w:drawing>
        </w:r>
      </w:ins>
    </w:p>
    <w:p w14:paraId="5942629D" w14:textId="080D24AC" w:rsidR="00E44609" w:rsidRDefault="00E73705">
      <w:pPr>
        <w:pStyle w:val="Caption"/>
        <w:rPr>
          <w:ins w:id="1451" w:author="Jonathan Leipold - BDAE Gruppe" w:date="2023-10-19T23:19:00Z"/>
          <w:szCs w:val="20"/>
          <w:lang w:val="en-GB"/>
        </w:rPr>
        <w:pPrChange w:id="1452" w:author="Jonathan Leipold - BDAE Gruppe" w:date="2023-10-19T23:46:00Z">
          <w:pPr/>
        </w:pPrChange>
      </w:pPr>
      <w:ins w:id="1453" w:author="Jonathan Leipold - BDAE Gruppe" w:date="2023-10-19T23:46:00Z">
        <w:r w:rsidRPr="00D03A21">
          <w:rPr>
            <w:lang w:val="en-GB"/>
            <w:rPrChange w:id="1454" w:author="Jonathan Leipold - BDAE Gruppe" w:date="2023-10-20T01:37:00Z">
              <w:rPr/>
            </w:rPrChange>
          </w:rPr>
          <w:t xml:space="preserve">Figure </w:t>
        </w:r>
        <w:r>
          <w:fldChar w:fldCharType="begin"/>
        </w:r>
        <w:r w:rsidRPr="00D03A21">
          <w:rPr>
            <w:lang w:val="en-GB"/>
            <w:rPrChange w:id="1455" w:author="Jonathan Leipold - BDAE Gruppe" w:date="2023-10-20T01:37:00Z">
              <w:rPr/>
            </w:rPrChange>
          </w:rPr>
          <w:instrText xml:space="preserve"> SEQ Figure \* ARABIC </w:instrText>
        </w:r>
      </w:ins>
      <w:r>
        <w:fldChar w:fldCharType="separate"/>
      </w:r>
      <w:ins w:id="1456" w:author="Jonathan Leipold - BDAE Gruppe" w:date="2023-10-22T23:20:00Z">
        <w:r w:rsidR="002B6A51">
          <w:rPr>
            <w:noProof/>
            <w:lang w:val="en-GB"/>
          </w:rPr>
          <w:t>16</w:t>
        </w:r>
      </w:ins>
      <w:ins w:id="1457" w:author="Jonathan Leipold - BDAE Gruppe" w:date="2023-10-19T23:46:00Z">
        <w:r>
          <w:fldChar w:fldCharType="end"/>
        </w:r>
        <w:r w:rsidRPr="00D03A21">
          <w:rPr>
            <w:lang w:val="en-GB"/>
            <w:rPrChange w:id="1458" w:author="Jonathan Leipold - BDAE Gruppe" w:date="2023-10-20T01:37:00Z">
              <w:rPr/>
            </w:rPrChange>
          </w:rPr>
          <w:t xml:space="preserve">: </w:t>
        </w:r>
        <w:proofErr w:type="spellStart"/>
        <w:r w:rsidRPr="00D03A21">
          <w:rPr>
            <w:lang w:val="en-GB"/>
            <w:rPrChange w:id="1459" w:author="Jonathan Leipold - BDAE Gruppe" w:date="2023-10-20T01:37:00Z">
              <w:rPr/>
            </w:rPrChange>
          </w:rPr>
          <w:t>effEndDate</w:t>
        </w:r>
        <w:proofErr w:type="spellEnd"/>
        <w:r w:rsidRPr="00D03A21">
          <w:rPr>
            <w:lang w:val="en-GB"/>
            <w:rPrChange w:id="1460" w:author="Jonathan Leipold - BDAE Gruppe" w:date="2023-10-20T01:37:00Z">
              <w:rPr/>
            </w:rPrChange>
          </w:rPr>
          <w:t xml:space="preserve"> </w:t>
        </w:r>
      </w:ins>
      <w:ins w:id="1461" w:author="Jonathan Leipold - BDAE Gruppe" w:date="2023-10-19T23:47:00Z">
        <w:r w:rsidR="00272813" w:rsidRPr="00D03A21">
          <w:rPr>
            <w:lang w:val="en-GB"/>
            <w:rPrChange w:id="1462" w:author="Jonathan Leipold - BDAE Gruppe" w:date="2023-10-20T01:37:00Z">
              <w:rPr/>
            </w:rPrChange>
          </w:rPr>
          <w:t>d</w:t>
        </w:r>
      </w:ins>
      <w:ins w:id="1463" w:author="Jonathan Leipold - BDAE Gruppe" w:date="2023-10-19T23:46:00Z">
        <w:r w:rsidRPr="00D03A21">
          <w:rPr>
            <w:lang w:val="en-GB"/>
            <w:rPrChange w:id="1464" w:author="Jonathan Leipold - BDAE Gruppe" w:date="2023-10-20T01:37:00Z">
              <w:rPr/>
            </w:rPrChange>
          </w:rPr>
          <w:t>istribution</w:t>
        </w:r>
      </w:ins>
    </w:p>
    <w:p w14:paraId="798F29C1" w14:textId="3DF31DDC" w:rsidR="38A32F5D" w:rsidRDefault="38A32F5D" w:rsidP="00EB7DD6">
      <w:pPr>
        <w:rPr>
          <w:ins w:id="1465" w:author="Jonathan Leipold - BDAE Gruppe" w:date="2023-10-19T23:44:00Z"/>
          <w:szCs w:val="20"/>
          <w:lang w:val="en-GB"/>
        </w:rPr>
      </w:pPr>
      <w:ins w:id="1466" w:author="Jonathan Leipold - BDAE Gruppe" w:date="2023-10-19T23:41:00Z">
        <w:r w:rsidRPr="38A32F5D">
          <w:rPr>
            <w:szCs w:val="20"/>
            <w:lang w:val="en-GB"/>
          </w:rPr>
          <w:t xml:space="preserve">There are </w:t>
        </w:r>
      </w:ins>
      <w:ins w:id="1467" w:author="Gastbenutzer" w:date="2023-10-28T21:55:00Z">
        <w:r w:rsidRPr="38A32F5D">
          <w:rPr>
            <w:szCs w:val="20"/>
            <w:lang w:val="en-GB"/>
          </w:rPr>
          <w:t>many</w:t>
        </w:r>
      </w:ins>
      <w:ins w:id="1468" w:author="Jonathan Leipold - BDAE Gruppe" w:date="2023-10-19T23:41:00Z">
        <w:del w:id="1469" w:author="Gastbenutzer" w:date="2023-10-28T21:55:00Z">
          <w:r w:rsidRPr="38A32F5D" w:rsidDel="38A32F5D">
            <w:rPr>
              <w:szCs w:val="20"/>
              <w:lang w:val="en-GB"/>
            </w:rPr>
            <w:delText>a</w:delText>
          </w:r>
        </w:del>
        <w:del w:id="1470" w:author="Gastbenutzer" w:date="2023-10-28T21:54:00Z">
          <w:r w:rsidRPr="38A32F5D" w:rsidDel="38A32F5D">
            <w:rPr>
              <w:szCs w:val="20"/>
              <w:lang w:val="en-GB"/>
            </w:rPr>
            <w:delText xml:space="preserve"> lot</w:delText>
          </w:r>
        </w:del>
      </w:ins>
      <w:ins w:id="1471" w:author="Gastbenutzer" w:date="2023-10-28T21:55:00Z">
        <w:r w:rsidRPr="38A32F5D">
          <w:rPr>
            <w:szCs w:val="20"/>
            <w:lang w:val="en-GB"/>
          </w:rPr>
          <w:t xml:space="preserve"> </w:t>
        </w:r>
      </w:ins>
      <w:ins w:id="1472" w:author="Jonathan Leipold - BDAE Gruppe" w:date="2023-10-19T23:41:00Z">
        <w:del w:id="1473" w:author="Gastbenutzer" w:date="2023-10-28T21:55:00Z">
          <w:r w:rsidRPr="38A32F5D" w:rsidDel="38A32F5D">
            <w:rPr>
              <w:szCs w:val="20"/>
              <w:lang w:val="en-GB"/>
            </w:rPr>
            <w:delText xml:space="preserve"> of </w:delText>
          </w:r>
        </w:del>
        <w:r w:rsidRPr="38A32F5D">
          <w:rPr>
            <w:szCs w:val="20"/>
            <w:lang w:val="en-GB"/>
          </w:rPr>
          <w:t xml:space="preserve">contracts with </w:t>
        </w:r>
      </w:ins>
      <w:ins w:id="1474" w:author="Gastbenutzer" w:date="2023-10-28T21:55:00Z">
        <w:r w:rsidRPr="38A32F5D">
          <w:rPr>
            <w:szCs w:val="20"/>
            <w:lang w:val="en-GB"/>
          </w:rPr>
          <w:t xml:space="preserve">an </w:t>
        </w:r>
      </w:ins>
      <w:proofErr w:type="spellStart"/>
      <w:ins w:id="1475" w:author="Jonathan Leipold - BDAE Gruppe" w:date="2023-10-19T23:41:00Z">
        <w:r w:rsidRPr="38A32F5D">
          <w:rPr>
            <w:szCs w:val="20"/>
            <w:lang w:val="en-GB"/>
          </w:rPr>
          <w:t>endDate</w:t>
        </w:r>
        <w:proofErr w:type="spellEnd"/>
        <w:r w:rsidRPr="38A32F5D">
          <w:rPr>
            <w:szCs w:val="20"/>
            <w:lang w:val="en-GB"/>
          </w:rPr>
          <w:t xml:space="preserve"> </w:t>
        </w:r>
      </w:ins>
      <w:ins w:id="1476" w:author="Gastbenutzer" w:date="2023-10-28T21:55:00Z">
        <w:r w:rsidRPr="38A32F5D">
          <w:rPr>
            <w:szCs w:val="20"/>
            <w:lang w:val="en-GB"/>
          </w:rPr>
          <w:t>of</w:t>
        </w:r>
      </w:ins>
      <w:ins w:id="1477" w:author="Jonathan Leipold - BDAE Gruppe" w:date="2023-10-19T23:41:00Z">
        <w:del w:id="1478" w:author="Gastbenutzer" w:date="2023-10-28T21:55:00Z">
          <w:r w:rsidRPr="38A32F5D" w:rsidDel="38A32F5D">
            <w:rPr>
              <w:szCs w:val="20"/>
              <w:lang w:val="en-GB"/>
            </w:rPr>
            <w:delText>in</w:delText>
          </w:r>
        </w:del>
        <w:r w:rsidRPr="38A32F5D">
          <w:rPr>
            <w:szCs w:val="20"/>
            <w:lang w:val="en-GB"/>
          </w:rPr>
          <w:t xml:space="preserve"> 2100</w:t>
        </w:r>
      </w:ins>
      <w:ins w:id="1479" w:author="Jonathan Leipold - BDAE Gruppe" w:date="2023-10-19T23:43:00Z">
        <w:r w:rsidRPr="38A32F5D">
          <w:rPr>
            <w:szCs w:val="20"/>
            <w:lang w:val="en-GB"/>
          </w:rPr>
          <w:t xml:space="preserve"> -</w:t>
        </w:r>
      </w:ins>
      <w:ins w:id="1480" w:author="Jonathan Leipold - BDAE Gruppe" w:date="2023-10-19T23:41:00Z">
        <w:r w:rsidRPr="38A32F5D">
          <w:rPr>
            <w:szCs w:val="20"/>
            <w:lang w:val="en-GB"/>
          </w:rPr>
          <w:t xml:space="preserve"> a</w:t>
        </w:r>
      </w:ins>
      <w:ins w:id="1481" w:author="Gastbenutzer" w:date="2023-10-28T21:55:00Z">
        <w:r w:rsidRPr="38A32F5D">
          <w:rPr>
            <w:szCs w:val="20"/>
            <w:lang w:val="en-GB"/>
          </w:rPr>
          <w:t>n</w:t>
        </w:r>
      </w:ins>
      <w:ins w:id="1482" w:author="Jonathan Leipold - BDAE Gruppe" w:date="2023-10-19T23:41:00Z">
        <w:r w:rsidRPr="38A32F5D">
          <w:rPr>
            <w:szCs w:val="20"/>
            <w:lang w:val="en-GB"/>
          </w:rPr>
          <w:t xml:space="preserve"> internal date for “</w:t>
        </w:r>
        <w:proofErr w:type="spellStart"/>
        <w:r w:rsidRPr="38A32F5D">
          <w:rPr>
            <w:szCs w:val="20"/>
            <w:lang w:val="en-GB"/>
          </w:rPr>
          <w:t>infinit</w:t>
        </w:r>
        <w:proofErr w:type="spellEnd"/>
        <w:r w:rsidRPr="38A32F5D">
          <w:rPr>
            <w:szCs w:val="20"/>
            <w:lang w:val="en-GB"/>
          </w:rPr>
          <w:t>”</w:t>
        </w:r>
      </w:ins>
      <w:ins w:id="1483" w:author="Jonathan Leipold - BDAE Gruppe" w:date="2023-10-19T23:43:00Z">
        <w:r w:rsidRPr="38A32F5D">
          <w:rPr>
            <w:szCs w:val="20"/>
            <w:lang w:val="en-GB"/>
          </w:rPr>
          <w:t xml:space="preserve"> -</w:t>
        </w:r>
      </w:ins>
      <w:ins w:id="1484" w:author="Jonathan Leipold - BDAE Gruppe" w:date="2023-10-19T23:41:00Z">
        <w:r w:rsidRPr="38A32F5D">
          <w:rPr>
            <w:szCs w:val="20"/>
            <w:lang w:val="en-GB"/>
          </w:rPr>
          <w:t xml:space="preserve"> </w:t>
        </w:r>
      </w:ins>
      <w:ins w:id="1485" w:author="Gastbenutzer" w:date="2023-10-28T21:55:00Z">
        <w:r w:rsidRPr="38A32F5D">
          <w:rPr>
            <w:szCs w:val="20"/>
            <w:lang w:val="en-GB"/>
          </w:rPr>
          <w:t>that</w:t>
        </w:r>
      </w:ins>
      <w:ins w:id="1486" w:author="Jonathan Leipold - BDAE Gruppe" w:date="2023-10-19T23:41:00Z">
        <w:del w:id="1487" w:author="Gastbenutzer" w:date="2023-10-28T21:55:00Z">
          <w:r w:rsidRPr="38A32F5D" w:rsidDel="38A32F5D">
            <w:rPr>
              <w:szCs w:val="20"/>
              <w:lang w:val="en-GB"/>
            </w:rPr>
            <w:delText>which</w:delText>
          </w:r>
        </w:del>
        <w:r w:rsidRPr="38A32F5D">
          <w:rPr>
            <w:szCs w:val="20"/>
            <w:lang w:val="en-GB"/>
          </w:rPr>
          <w:t xml:space="preserve"> have </w:t>
        </w:r>
      </w:ins>
      <w:ins w:id="1488" w:author="Gastbenutzer" w:date="2023-10-28T21:55:00Z">
        <w:r w:rsidRPr="38A32F5D">
          <w:rPr>
            <w:szCs w:val="20"/>
            <w:lang w:val="en-GB"/>
          </w:rPr>
          <w:t>many</w:t>
        </w:r>
      </w:ins>
      <w:ins w:id="1489" w:author="Jonathan Leipold - BDAE Gruppe" w:date="2023-10-19T23:41:00Z">
        <w:del w:id="1490" w:author="Gastbenutzer" w:date="2023-10-28T21:55:00Z">
          <w:r w:rsidRPr="38A32F5D" w:rsidDel="38A32F5D">
            <w:rPr>
              <w:szCs w:val="20"/>
              <w:lang w:val="en-GB"/>
            </w:rPr>
            <w:delText>a lo</w:delText>
          </w:r>
        </w:del>
      </w:ins>
      <w:ins w:id="1491" w:author="Jonathan Leipold - BDAE Gruppe" w:date="2023-10-19T23:42:00Z">
        <w:del w:id="1492" w:author="Gastbenutzer" w:date="2023-10-28T21:55:00Z">
          <w:r w:rsidRPr="38A32F5D" w:rsidDel="38A32F5D">
            <w:rPr>
              <w:szCs w:val="20"/>
              <w:lang w:val="en-GB"/>
            </w:rPr>
            <w:delText>t of</w:delText>
          </w:r>
        </w:del>
        <w:r w:rsidRPr="38A32F5D">
          <w:rPr>
            <w:szCs w:val="20"/>
            <w:lang w:val="en-GB"/>
          </w:rPr>
          <w:t xml:space="preserve"> </w:t>
        </w:r>
      </w:ins>
      <w:ins w:id="1493" w:author="Jonathan Leipold - BDAE Gruppe" w:date="2023-10-19T23:43:00Z">
        <w:r w:rsidRPr="38A32F5D">
          <w:rPr>
            <w:szCs w:val="20"/>
            <w:lang w:val="en-GB"/>
          </w:rPr>
          <w:t>products</w:t>
        </w:r>
      </w:ins>
      <w:ins w:id="1494" w:author="Jonathan Leipold - BDAE Gruppe" w:date="2023-10-19T23:42:00Z">
        <w:r w:rsidRPr="38A32F5D">
          <w:rPr>
            <w:szCs w:val="20"/>
            <w:lang w:val="en-GB"/>
          </w:rPr>
          <w:t xml:space="preserve">. </w:t>
        </w:r>
      </w:ins>
      <w:ins w:id="1495" w:author="Jonathan Leipold - BDAE Gruppe" w:date="2023-10-19T23:43:00Z">
        <w:del w:id="1496" w:author="Gastbenutzer" w:date="2023-10-28T21:56:00Z">
          <w:r w:rsidRPr="38A32F5D" w:rsidDel="38A32F5D">
            <w:rPr>
              <w:szCs w:val="20"/>
              <w:lang w:val="en-GB"/>
            </w:rPr>
            <w:delText xml:space="preserve">To give the option to reduce these “outliers” </w:delText>
          </w:r>
        </w:del>
      </w:ins>
      <w:ins w:id="1497" w:author="Jonathan Leipold - BDAE Gruppe" w:date="2023-10-19T23:44:00Z">
        <w:del w:id="1498" w:author="Gastbenutzer" w:date="2023-10-28T21:56:00Z">
          <w:r w:rsidRPr="38A32F5D" w:rsidDel="38A32F5D">
            <w:rPr>
              <w:szCs w:val="20"/>
              <w:lang w:val="en-GB"/>
            </w:rPr>
            <w:delText>2 more parameters got included into the preprocessing function to optionally cut the effEndDatea to a certain date.</w:delText>
          </w:r>
        </w:del>
      </w:ins>
      <w:ins w:id="1499" w:author="Gastbenutzer" w:date="2023-10-28T21:56:00Z">
        <w:r w:rsidRPr="38A32F5D">
          <w:rPr>
            <w:szCs w:val="20"/>
            <w:lang w:val="en-GB"/>
          </w:rPr>
          <w:t xml:space="preserve"> </w:t>
        </w:r>
        <w:proofErr w:type="gramStart"/>
        <w:r w:rsidRPr="38A32F5D">
          <w:rPr>
            <w:szCs w:val="20"/>
            <w:lang w:val="en-GB"/>
          </w:rPr>
          <w:t>In order to</w:t>
        </w:r>
        <w:proofErr w:type="gramEnd"/>
        <w:r w:rsidRPr="38A32F5D">
          <w:rPr>
            <w:szCs w:val="20"/>
            <w:lang w:val="en-GB"/>
          </w:rPr>
          <w:t xml:space="preserve"> be able to reduce these "outliers", 2 more parameters have been added to the preprocessing function to optionally cut the </w:t>
        </w:r>
        <w:proofErr w:type="spellStart"/>
        <w:r w:rsidRPr="38A32F5D">
          <w:rPr>
            <w:szCs w:val="20"/>
            <w:lang w:val="en-GB"/>
          </w:rPr>
          <w:t>effEndDate</w:t>
        </w:r>
        <w:proofErr w:type="spellEnd"/>
        <w:r w:rsidRPr="38A32F5D">
          <w:rPr>
            <w:szCs w:val="20"/>
            <w:lang w:val="en-GB"/>
          </w:rPr>
          <w:t xml:space="preserve"> to a specific date.</w:t>
        </w:r>
      </w:ins>
    </w:p>
    <w:p w14:paraId="2ADE818F" w14:textId="7381609D" w:rsidR="00CE2F9E" w:rsidRDefault="00CE2F9E">
      <w:pPr>
        <w:rPr>
          <w:ins w:id="1500" w:author="Jonathan Leipold - BDAE Gruppe" w:date="2023-10-19T23:45:00Z"/>
          <w:szCs w:val="20"/>
          <w:lang w:val="en-GB"/>
        </w:rPr>
      </w:pPr>
      <w:ins w:id="1501" w:author="Jonathan Leipold - BDAE Gruppe" w:date="2023-10-19T23:44:00Z">
        <w:r>
          <w:rPr>
            <w:szCs w:val="20"/>
            <w:lang w:val="en-GB"/>
          </w:rPr>
          <w:t xml:space="preserve">This </w:t>
        </w:r>
        <w:del w:id="1502" w:author="Gastbenutzer" w:date="2023-10-28T21:56:00Z">
          <w:r>
            <w:rPr>
              <w:szCs w:val="20"/>
              <w:lang w:val="en-GB"/>
            </w:rPr>
            <w:delText>way you can</w:delText>
          </w:r>
        </w:del>
      </w:ins>
      <w:ins w:id="1503" w:author="Gastbenutzer" w:date="2023-10-28T21:56:00Z">
        <w:r w:rsidR="38A32F5D" w:rsidRPr="38A32F5D">
          <w:rPr>
            <w:szCs w:val="20"/>
            <w:lang w:val="en-GB"/>
          </w:rPr>
          <w:t>all</w:t>
        </w:r>
      </w:ins>
      <w:ins w:id="1504" w:author="Gastbenutzer" w:date="2023-10-28T21:57:00Z">
        <w:r w:rsidR="38A32F5D" w:rsidRPr="38A32F5D">
          <w:rPr>
            <w:szCs w:val="20"/>
            <w:lang w:val="en-GB"/>
          </w:rPr>
          <w:t>ows</w:t>
        </w:r>
      </w:ins>
      <w:ins w:id="1505" w:author="Jonathan Leipold - BDAE Gruppe" w:date="2023-10-19T23:44:00Z">
        <w:del w:id="1506" w:author="Gastbenutzer" w:date="2023-10-28T21:57:00Z">
          <w:r>
            <w:rPr>
              <w:szCs w:val="20"/>
              <w:lang w:val="en-GB"/>
            </w:rPr>
            <w:delText xml:space="preserve"> have</w:delText>
          </w:r>
        </w:del>
        <w:r>
          <w:rPr>
            <w:szCs w:val="20"/>
            <w:lang w:val="en-GB"/>
          </w:rPr>
          <w:t xml:space="preserve"> a closer look </w:t>
        </w:r>
      </w:ins>
      <w:ins w:id="1507" w:author="Gastbenutzer" w:date="2023-10-28T21:57:00Z">
        <w:r w:rsidR="38A32F5D" w:rsidRPr="38A32F5D">
          <w:rPr>
            <w:szCs w:val="20"/>
            <w:lang w:val="en-GB"/>
          </w:rPr>
          <w:t>at</w:t>
        </w:r>
      </w:ins>
      <w:ins w:id="1508" w:author="Jonathan Leipold - BDAE Gruppe" w:date="2023-10-19T23:44:00Z">
        <w:del w:id="1509" w:author="Gastbenutzer" w:date="2023-10-28T21:57:00Z">
          <w:r>
            <w:rPr>
              <w:szCs w:val="20"/>
              <w:lang w:val="en-GB"/>
            </w:rPr>
            <w:delText>on</w:delText>
          </w:r>
        </w:del>
        <w:r>
          <w:rPr>
            <w:szCs w:val="20"/>
            <w:lang w:val="en-GB"/>
          </w:rPr>
          <w:t xml:space="preserve"> the distribution of the main </w:t>
        </w:r>
      </w:ins>
      <w:ins w:id="1510" w:author="Jonathan Leipold - BDAE Gruppe" w:date="2023-10-19T23:45:00Z">
        <w:r w:rsidR="00F3267B">
          <w:rPr>
            <w:szCs w:val="20"/>
            <w:lang w:val="en-GB"/>
          </w:rPr>
          <w:t>columns</w:t>
        </w:r>
        <w:r w:rsidR="00E73705">
          <w:rPr>
            <w:szCs w:val="20"/>
            <w:lang w:val="en-GB"/>
          </w:rPr>
          <w:t>:</w:t>
        </w:r>
      </w:ins>
    </w:p>
    <w:p w14:paraId="5B9AF90B" w14:textId="77777777" w:rsidR="00E73705" w:rsidRDefault="00E73705">
      <w:pPr>
        <w:keepNext/>
        <w:rPr>
          <w:ins w:id="1511" w:author="Jonathan Leipold - BDAE Gruppe" w:date="2023-10-19T23:45:00Z"/>
        </w:rPr>
        <w:pPrChange w:id="1512" w:author="Jonathan Leipold - BDAE Gruppe" w:date="2023-10-19T23:45:00Z">
          <w:pPr/>
        </w:pPrChange>
      </w:pPr>
      <w:ins w:id="1513" w:author="Jonathan Leipold - BDAE Gruppe" w:date="2023-10-19T23:45:00Z">
        <w:r>
          <w:rPr>
            <w:noProof/>
          </w:rPr>
          <w:drawing>
            <wp:inline distT="0" distB="0" distL="0" distR="0" wp14:anchorId="554324A2" wp14:editId="0D18CB1D">
              <wp:extent cx="5274310" cy="1548130"/>
              <wp:effectExtent l="0" t="0" r="2540" b="0"/>
              <wp:docPr id="1837813579" name="Grafik 1837813579" descr="Ein Bild, das Diagramm,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3579" name="Grafik 6" descr="Ein Bild, das Diagramm, Reihe, Screenshot, Design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548130"/>
                      </a:xfrm>
                      <a:prstGeom prst="rect">
                        <a:avLst/>
                      </a:prstGeom>
                      <a:noFill/>
                      <a:ln>
                        <a:noFill/>
                      </a:ln>
                    </pic:spPr>
                  </pic:pic>
                </a:graphicData>
              </a:graphic>
            </wp:inline>
          </w:drawing>
        </w:r>
      </w:ins>
    </w:p>
    <w:p w14:paraId="1EC288B9" w14:textId="7E081CBA" w:rsidR="00E73705" w:rsidRDefault="00E73705" w:rsidP="00EB7DD6">
      <w:pPr>
        <w:pStyle w:val="Caption"/>
        <w:rPr>
          <w:ins w:id="1514" w:author="Jonathan Leipold - BDAE Gruppe" w:date="2023-10-19T23:47:00Z"/>
          <w:szCs w:val="20"/>
          <w:lang w:val="en-GB"/>
        </w:rPr>
      </w:pPr>
      <w:ins w:id="1515" w:author="Jonathan Leipold - BDAE Gruppe" w:date="2023-10-19T23:45:00Z">
        <w:r w:rsidRPr="38A32F5D">
          <w:rPr>
            <w:szCs w:val="20"/>
            <w:lang w:val="en-GB"/>
            <w:rPrChange w:id="1516" w:author="Jonathan Leipold - BDAE Gruppe" w:date="2023-10-19T23:46:00Z">
              <w:rPr/>
            </w:rPrChange>
          </w:rPr>
          <w:t xml:space="preserve">Figure </w:t>
        </w:r>
        <w:r>
          <w:fldChar w:fldCharType="begin"/>
        </w:r>
        <w:r w:rsidRPr="38A32F5D">
          <w:rPr>
            <w:lang w:val="en-GB"/>
          </w:rPr>
          <w:instrText xml:space="preserve"> SEQ Figure \* ARABIC </w:instrText>
        </w:r>
      </w:ins>
      <w:r>
        <w:fldChar w:fldCharType="separate"/>
      </w:r>
      <w:ins w:id="1517" w:author="Jonathan Leipold - BDAE Gruppe" w:date="2023-10-22T23:20:00Z">
        <w:r w:rsidR="002B6A51">
          <w:rPr>
            <w:noProof/>
            <w:lang w:val="en-GB"/>
          </w:rPr>
          <w:t>17</w:t>
        </w:r>
      </w:ins>
      <w:ins w:id="1518" w:author="Jonathan Leipold - BDAE Gruppe" w:date="2023-10-19T23:45:00Z">
        <w:r>
          <w:fldChar w:fldCharType="end"/>
        </w:r>
        <w:r w:rsidRPr="38A32F5D">
          <w:rPr>
            <w:szCs w:val="20"/>
            <w:lang w:val="en-GB"/>
            <w:rPrChange w:id="1519" w:author="Jonathan Leipold - BDAE Gruppe" w:date="2023-10-19T23:46:00Z">
              <w:rPr/>
            </w:rPrChange>
          </w:rPr>
          <w:t xml:space="preserve">: </w:t>
        </w:r>
      </w:ins>
      <w:ins w:id="1520" w:author="Gastbenutzer" w:date="2023-10-28T21:58:00Z">
        <w:r w:rsidR="38A32F5D" w:rsidRPr="38A32F5D">
          <w:rPr>
            <w:szCs w:val="20"/>
            <w:lang w:val="en-GB"/>
          </w:rPr>
          <w:t xml:space="preserve">Distribution of </w:t>
        </w:r>
      </w:ins>
      <w:proofErr w:type="spellStart"/>
      <w:ins w:id="1521" w:author="Jonathan Leipold - BDAE Gruppe" w:date="2023-10-19T23:45:00Z">
        <w:r w:rsidRPr="38A32F5D">
          <w:rPr>
            <w:szCs w:val="20"/>
            <w:lang w:val="en-GB"/>
            <w:rPrChange w:id="1522" w:author="Jonathan Leipold - BDAE Gruppe" w:date="2023-10-19T23:46:00Z">
              <w:rPr/>
            </w:rPrChange>
          </w:rPr>
          <w:t>effEndDate</w:t>
        </w:r>
        <w:proofErr w:type="spellEnd"/>
        <w:r w:rsidRPr="38A32F5D">
          <w:rPr>
            <w:szCs w:val="20"/>
            <w:lang w:val="en-GB"/>
            <w:rPrChange w:id="1523" w:author="Jonathan Leipold - BDAE Gruppe" w:date="2023-10-19T23:46:00Z">
              <w:rPr/>
            </w:rPrChange>
          </w:rPr>
          <w:t xml:space="preserve"> </w:t>
        </w:r>
      </w:ins>
      <w:ins w:id="1524" w:author="Jonathan Leipold - BDAE Gruppe" w:date="2023-10-19T23:47:00Z">
        <w:del w:id="1525" w:author="Gastbenutzer" w:date="2023-10-28T21:58:00Z">
          <w:r w:rsidR="00272813" w:rsidRPr="38A32F5D">
            <w:rPr>
              <w:szCs w:val="20"/>
              <w:lang w:val="en-GB"/>
            </w:rPr>
            <w:delText>d</w:delText>
          </w:r>
        </w:del>
      </w:ins>
      <w:ins w:id="1526" w:author="Jonathan Leipold - BDAE Gruppe" w:date="2023-10-19T23:45:00Z">
        <w:del w:id="1527" w:author="Gastbenutzer" w:date="2023-10-28T21:58:00Z">
          <w:r w:rsidRPr="38A32F5D">
            <w:rPr>
              <w:szCs w:val="20"/>
              <w:lang w:val="en-GB"/>
              <w:rPrChange w:id="1528" w:author="Jonathan Leipold - BDAE Gruppe" w:date="2023-10-19T23:46:00Z">
                <w:rPr/>
              </w:rPrChange>
            </w:rPr>
            <w:delText xml:space="preserve">istribution </w:delText>
          </w:r>
        </w:del>
        <w:r w:rsidRPr="38A32F5D">
          <w:rPr>
            <w:szCs w:val="20"/>
            <w:lang w:val="en-GB"/>
            <w:rPrChange w:id="1529" w:author="Jonathan Leipold - BDAE Gruppe" w:date="2023-10-19T23:46:00Z">
              <w:rPr/>
            </w:rPrChange>
          </w:rPr>
          <w:t>after cutting max to 31-12-2023 (default)</w:t>
        </w:r>
      </w:ins>
    </w:p>
    <w:p w14:paraId="37C585C8" w14:textId="474CA745" w:rsidR="00AA5AD6" w:rsidRDefault="00FB5847" w:rsidP="00EB7DD6">
      <w:pPr>
        <w:rPr>
          <w:ins w:id="1530" w:author="Jonathan Leipold - BDAE Gruppe" w:date="2023-10-20T00:04:00Z"/>
          <w:szCs w:val="20"/>
          <w:lang w:val="en-GB"/>
        </w:rPr>
      </w:pPr>
      <w:ins w:id="1531" w:author="Jonathan Leipold - BDAE Gruppe" w:date="2023-10-19T23:47:00Z">
        <w:r w:rsidRPr="38A32F5D">
          <w:rPr>
            <w:szCs w:val="20"/>
            <w:lang w:val="en-GB"/>
          </w:rPr>
          <w:lastRenderedPageBreak/>
          <w:t xml:space="preserve">It can </w:t>
        </w:r>
      </w:ins>
      <w:ins w:id="1532" w:author="Gastbenutzer" w:date="2023-10-28T21:58:00Z">
        <w:r w:rsidR="38A32F5D" w:rsidRPr="38A32F5D">
          <w:rPr>
            <w:szCs w:val="20"/>
            <w:lang w:val="en-GB"/>
          </w:rPr>
          <w:t xml:space="preserve">clearly </w:t>
        </w:r>
      </w:ins>
      <w:ins w:id="1533" w:author="Jonathan Leipold - BDAE Gruppe" w:date="2023-10-19T23:47:00Z">
        <w:r w:rsidRPr="38A32F5D">
          <w:rPr>
            <w:szCs w:val="20"/>
            <w:lang w:val="en-GB"/>
          </w:rPr>
          <w:t>b</w:t>
        </w:r>
      </w:ins>
      <w:ins w:id="1534" w:author="Jonathan Leipold - BDAE Gruppe" w:date="2023-10-19T23:48:00Z">
        <w:r w:rsidRPr="38A32F5D">
          <w:rPr>
            <w:szCs w:val="20"/>
            <w:lang w:val="en-GB"/>
          </w:rPr>
          <w:t xml:space="preserve">e seen </w:t>
        </w:r>
        <w:del w:id="1535" w:author="Gastbenutzer" w:date="2023-10-28T21:58:00Z">
          <w:r w:rsidRPr="38A32F5D">
            <w:rPr>
              <w:szCs w:val="20"/>
              <w:lang w:val="en-GB"/>
            </w:rPr>
            <w:delText xml:space="preserve">clearly </w:delText>
          </w:r>
        </w:del>
        <w:r w:rsidRPr="38A32F5D">
          <w:rPr>
            <w:szCs w:val="20"/>
            <w:lang w:val="en-GB"/>
          </w:rPr>
          <w:t xml:space="preserve">that the </w:t>
        </w:r>
        <w:proofErr w:type="spellStart"/>
        <w:r w:rsidR="00E563B7" w:rsidRPr="38A32F5D">
          <w:rPr>
            <w:szCs w:val="20"/>
            <w:lang w:val="en-GB"/>
          </w:rPr>
          <w:t>effEndDate</w:t>
        </w:r>
        <w:proofErr w:type="spellEnd"/>
        <w:r w:rsidR="00E563B7" w:rsidRPr="38A32F5D">
          <w:rPr>
            <w:szCs w:val="20"/>
            <w:lang w:val="en-GB"/>
          </w:rPr>
          <w:t xml:space="preserve"> </w:t>
        </w:r>
        <w:r w:rsidR="00E959EB" w:rsidRPr="38A32F5D">
          <w:rPr>
            <w:szCs w:val="20"/>
            <w:lang w:val="en-GB"/>
          </w:rPr>
          <w:t xml:space="preserve">has </w:t>
        </w:r>
      </w:ins>
      <w:ins w:id="1536" w:author="Gastbenutzer" w:date="2023-10-28T21:58:00Z">
        <w:r w:rsidR="38A32F5D" w:rsidRPr="38A32F5D">
          <w:rPr>
            <w:szCs w:val="20"/>
            <w:lang w:val="en-GB"/>
          </w:rPr>
          <w:t xml:space="preserve">a </w:t>
        </w:r>
      </w:ins>
      <w:ins w:id="1537" w:author="Jonathan Leipold - BDAE Gruppe" w:date="2023-10-19T23:48:00Z">
        <w:r w:rsidR="00E959EB" w:rsidRPr="38A32F5D">
          <w:rPr>
            <w:szCs w:val="20"/>
            <w:lang w:val="en-GB"/>
          </w:rPr>
          <w:t xml:space="preserve">high influence on the target variable, </w:t>
        </w:r>
      </w:ins>
      <w:ins w:id="1538" w:author="Gastbenutzer" w:date="2023-10-28T21:58:00Z">
        <w:r w:rsidR="38A32F5D" w:rsidRPr="38A32F5D">
          <w:rPr>
            <w:szCs w:val="20"/>
            <w:lang w:val="en-GB"/>
          </w:rPr>
          <w:t>as</w:t>
        </w:r>
      </w:ins>
      <w:ins w:id="1539" w:author="Jonathan Leipold - BDAE Gruppe" w:date="2023-10-19T23:48:00Z">
        <w:del w:id="1540" w:author="Gastbenutzer" w:date="2023-10-28T21:58:00Z">
          <w:r w:rsidR="00E959EB" w:rsidRPr="38A32F5D">
            <w:rPr>
              <w:szCs w:val="20"/>
              <w:lang w:val="en-GB"/>
            </w:rPr>
            <w:delText>since</w:delText>
          </w:r>
        </w:del>
        <w:r w:rsidR="00E959EB" w:rsidRPr="38A32F5D">
          <w:rPr>
            <w:szCs w:val="20"/>
            <w:lang w:val="en-GB"/>
          </w:rPr>
          <w:t xml:space="preserve"> </w:t>
        </w:r>
      </w:ins>
      <w:ins w:id="1541" w:author="Jonathan Leipold - BDAE Gruppe" w:date="2023-10-19T23:51:00Z">
        <w:r w:rsidR="00F21DD1" w:rsidRPr="38A32F5D">
          <w:rPr>
            <w:szCs w:val="20"/>
            <w:lang w:val="en-GB"/>
          </w:rPr>
          <w:t>(</w:t>
        </w:r>
      </w:ins>
      <w:ins w:id="1542" w:author="Jonathan Leipold - BDAE Gruppe" w:date="2023-10-19T23:48:00Z">
        <w:r w:rsidR="00F671AA" w:rsidRPr="38A32F5D">
          <w:rPr>
            <w:szCs w:val="20"/>
            <w:lang w:val="en-GB"/>
          </w:rPr>
          <w:t>almost</w:t>
        </w:r>
      </w:ins>
      <w:ins w:id="1543" w:author="Jonathan Leipold - BDAE Gruppe" w:date="2023-10-19T23:51:00Z">
        <w:r w:rsidR="00F21DD1" w:rsidRPr="38A32F5D">
          <w:rPr>
            <w:szCs w:val="20"/>
            <w:lang w:val="en-GB"/>
          </w:rPr>
          <w:t>)</w:t>
        </w:r>
      </w:ins>
      <w:ins w:id="1544" w:author="Jonathan Leipold - BDAE Gruppe" w:date="2023-10-19T23:48:00Z">
        <w:r w:rsidR="00F671AA" w:rsidRPr="38A32F5D">
          <w:rPr>
            <w:szCs w:val="20"/>
            <w:lang w:val="en-GB"/>
          </w:rPr>
          <w:t xml:space="preserve"> all terminated contracts have a</w:t>
        </w:r>
        <w:r w:rsidR="0045301A" w:rsidRPr="38A32F5D">
          <w:rPr>
            <w:szCs w:val="20"/>
            <w:lang w:val="en-GB"/>
          </w:rPr>
          <w:t xml:space="preserve">n </w:t>
        </w:r>
        <w:proofErr w:type="spellStart"/>
        <w:r w:rsidR="0045301A" w:rsidRPr="38A32F5D">
          <w:rPr>
            <w:szCs w:val="20"/>
            <w:lang w:val="en-GB"/>
          </w:rPr>
          <w:t>effEndDate</w:t>
        </w:r>
        <w:proofErr w:type="spellEnd"/>
        <w:r w:rsidR="0045301A" w:rsidRPr="38A32F5D">
          <w:rPr>
            <w:szCs w:val="20"/>
            <w:lang w:val="en-GB"/>
          </w:rPr>
          <w:t xml:space="preserve"> in the past.</w:t>
        </w:r>
        <w:r w:rsidR="00FC238D" w:rsidRPr="38A32F5D">
          <w:rPr>
            <w:szCs w:val="20"/>
            <w:lang w:val="en-GB"/>
          </w:rPr>
          <w:t xml:space="preserve"> </w:t>
        </w:r>
      </w:ins>
      <w:ins w:id="1545" w:author="Jonathan Leipold - BDAE Gruppe" w:date="2023-10-20T00:03:00Z">
        <w:r w:rsidR="00C06E1C" w:rsidRPr="38A32F5D">
          <w:rPr>
            <w:szCs w:val="20"/>
            <w:lang w:val="en-GB"/>
          </w:rPr>
          <w:t xml:space="preserve">This </w:t>
        </w:r>
        <w:r w:rsidR="00AE19CB" w:rsidRPr="38A32F5D">
          <w:rPr>
            <w:szCs w:val="20"/>
            <w:lang w:val="en-GB"/>
          </w:rPr>
          <w:t xml:space="preserve">correlation </w:t>
        </w:r>
      </w:ins>
      <w:ins w:id="1546" w:author="Gastbenutzer" w:date="2023-10-28T21:58:00Z">
        <w:r w:rsidR="38A32F5D" w:rsidRPr="38A32F5D">
          <w:rPr>
            <w:szCs w:val="20"/>
            <w:lang w:val="en-GB"/>
          </w:rPr>
          <w:t>is</w:t>
        </w:r>
      </w:ins>
      <w:ins w:id="1547" w:author="Jonathan Leipold - BDAE Gruppe" w:date="2023-10-20T00:03:00Z">
        <w:del w:id="1548" w:author="Gastbenutzer" w:date="2023-10-28T21:59:00Z">
          <w:r w:rsidR="00EB7C2B" w:rsidRPr="38A32F5D">
            <w:rPr>
              <w:szCs w:val="20"/>
              <w:lang w:val="en-GB"/>
            </w:rPr>
            <w:delText>gets</w:delText>
          </w:r>
        </w:del>
        <w:r w:rsidR="00EB7C2B" w:rsidRPr="38A32F5D">
          <w:rPr>
            <w:szCs w:val="20"/>
            <w:lang w:val="en-GB"/>
          </w:rPr>
          <w:t xml:space="preserve"> </w:t>
        </w:r>
        <w:r w:rsidR="009E612A" w:rsidRPr="38A32F5D">
          <w:rPr>
            <w:szCs w:val="20"/>
            <w:lang w:val="en-GB"/>
          </w:rPr>
          <w:t xml:space="preserve">much lower when </w:t>
        </w:r>
        <w:del w:id="1549" w:author="Gastbenutzer" w:date="2023-10-28T21:59:00Z">
          <w:r w:rsidR="009E612A" w:rsidRPr="38A32F5D">
            <w:rPr>
              <w:szCs w:val="20"/>
              <w:lang w:val="en-GB"/>
            </w:rPr>
            <w:delText xml:space="preserve">choosing </w:delText>
          </w:r>
        </w:del>
        <w:r w:rsidR="009E612A" w:rsidRPr="38A32F5D">
          <w:rPr>
            <w:szCs w:val="20"/>
            <w:lang w:val="en-GB"/>
          </w:rPr>
          <w:t xml:space="preserve">the alternative target variable </w:t>
        </w:r>
      </w:ins>
      <w:ins w:id="1550" w:author="Gastbenutzer" w:date="2023-10-28T21:59:00Z">
        <w:r w:rsidR="38A32F5D" w:rsidRPr="38A32F5D">
          <w:rPr>
            <w:szCs w:val="20"/>
            <w:lang w:val="en-GB"/>
          </w:rPr>
          <w:t xml:space="preserve">is chosen </w:t>
        </w:r>
      </w:ins>
      <w:ins w:id="1551" w:author="Jonathan Leipold - BDAE Gruppe" w:date="2023-10-20T00:03:00Z">
        <w:r w:rsidR="009E612A" w:rsidRPr="38A32F5D">
          <w:rPr>
            <w:szCs w:val="20"/>
            <w:lang w:val="en-GB"/>
          </w:rPr>
          <w:t>(see target distribution).</w:t>
        </w:r>
      </w:ins>
    </w:p>
    <w:p w14:paraId="6ABF7D44" w14:textId="2A219BDD" w:rsidR="00D94214" w:rsidRDefault="00BF3EB8" w:rsidP="00EB7DD6">
      <w:pPr>
        <w:rPr>
          <w:ins w:id="1552" w:author="Jonathan Leipold - BDAE Gruppe" w:date="2023-10-20T00:36:00Z"/>
          <w:szCs w:val="20"/>
          <w:lang w:val="en-GB"/>
        </w:rPr>
      </w:pPr>
      <w:ins w:id="1553" w:author="Jonathan Leipold - BDAE Gruppe" w:date="2023-10-20T00:36:00Z">
        <w:r w:rsidRPr="38A32F5D">
          <w:rPr>
            <w:szCs w:val="20"/>
            <w:lang w:val="en-GB"/>
          </w:rPr>
          <w:t xml:space="preserve">Another interesting distribution </w:t>
        </w:r>
      </w:ins>
      <w:ins w:id="1554" w:author="Jonathan Leipold - BDAE Gruppe" w:date="2023-10-20T00:56:00Z">
        <w:r w:rsidR="00DC21B5" w:rsidRPr="38A32F5D">
          <w:rPr>
            <w:szCs w:val="20"/>
            <w:lang w:val="en-GB"/>
          </w:rPr>
          <w:t>is</w:t>
        </w:r>
      </w:ins>
      <w:ins w:id="1555" w:author="Jonathan Leipold - BDAE Gruppe" w:date="2023-10-20T00:36:00Z">
        <w:r w:rsidRPr="38A32F5D">
          <w:rPr>
            <w:szCs w:val="20"/>
            <w:lang w:val="en-GB"/>
          </w:rPr>
          <w:t xml:space="preserve"> the </w:t>
        </w:r>
        <w:proofErr w:type="spellStart"/>
        <w:r w:rsidR="00390831" w:rsidRPr="38A32F5D">
          <w:rPr>
            <w:szCs w:val="20"/>
            <w:lang w:val="en-GB"/>
          </w:rPr>
          <w:t>MainProductCode</w:t>
        </w:r>
        <w:proofErr w:type="spellEnd"/>
        <w:r w:rsidR="00390831" w:rsidRPr="38A32F5D">
          <w:rPr>
            <w:szCs w:val="20"/>
            <w:lang w:val="en-GB"/>
          </w:rPr>
          <w:t>:</w:t>
        </w:r>
      </w:ins>
    </w:p>
    <w:p w14:paraId="595FEDB2" w14:textId="77777777" w:rsidR="00390831" w:rsidRDefault="00390831">
      <w:pPr>
        <w:keepNext/>
        <w:rPr>
          <w:ins w:id="1556" w:author="Jonathan Leipold - BDAE Gruppe" w:date="2023-10-20T00:36:00Z"/>
        </w:rPr>
        <w:pPrChange w:id="1557" w:author="Jonathan Leipold - BDAE Gruppe" w:date="2023-10-20T00:36:00Z">
          <w:pPr/>
        </w:pPrChange>
      </w:pPr>
      <w:ins w:id="1558" w:author="Jonathan Leipold - BDAE Gruppe" w:date="2023-10-20T00:36:00Z">
        <w:r w:rsidRPr="00390831">
          <w:rPr>
            <w:noProof/>
            <w:lang w:val="en-GB"/>
          </w:rPr>
          <w:drawing>
            <wp:inline distT="0" distB="0" distL="0" distR="0" wp14:anchorId="55AE4938" wp14:editId="70FCF044">
              <wp:extent cx="5427849" cy="1666875"/>
              <wp:effectExtent l="0" t="0" r="1905" b="0"/>
              <wp:docPr id="1591415046" name="Grafik 1591415046" descr="Ein Bild, das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15046" name="Grafik 1" descr="Ein Bild, das Diagramm, Screenshot enthält.&#10;&#10;Automatisch generierte Beschreibung"/>
                      <pic:cNvPicPr/>
                    </pic:nvPicPr>
                    <pic:blipFill>
                      <a:blip r:embed="rId45"/>
                      <a:stretch>
                        <a:fillRect/>
                      </a:stretch>
                    </pic:blipFill>
                    <pic:spPr>
                      <a:xfrm>
                        <a:off x="0" y="0"/>
                        <a:ext cx="5435756" cy="1669303"/>
                      </a:xfrm>
                      <a:prstGeom prst="rect">
                        <a:avLst/>
                      </a:prstGeom>
                    </pic:spPr>
                  </pic:pic>
                </a:graphicData>
              </a:graphic>
            </wp:inline>
          </w:drawing>
        </w:r>
      </w:ins>
    </w:p>
    <w:p w14:paraId="5832E178" w14:textId="5A096EC1" w:rsidR="00390831" w:rsidRDefault="00390831">
      <w:pPr>
        <w:pStyle w:val="Caption"/>
        <w:rPr>
          <w:ins w:id="1559" w:author="Jonathan Leipold - BDAE Gruppe" w:date="2023-10-20T00:02:00Z"/>
          <w:lang w:val="en-GB"/>
        </w:rPr>
        <w:pPrChange w:id="1560" w:author="Jonathan Leipold - BDAE Gruppe" w:date="2023-10-20T00:36:00Z">
          <w:pPr/>
        </w:pPrChange>
      </w:pPr>
      <w:ins w:id="1561" w:author="Jonathan Leipold - BDAE Gruppe" w:date="2023-10-20T00:36:00Z">
        <w:r w:rsidRPr="005D282F">
          <w:rPr>
            <w:lang w:val="en-GB"/>
            <w:rPrChange w:id="1562" w:author="Jonathan Leipold - BDAE Gruppe" w:date="2023-10-20T00:56:00Z">
              <w:rPr>
                <w:i/>
                <w:iCs/>
              </w:rPr>
            </w:rPrChange>
          </w:rPr>
          <w:t xml:space="preserve">Figure </w:t>
        </w:r>
        <w:r>
          <w:fldChar w:fldCharType="begin"/>
        </w:r>
        <w:r w:rsidRPr="005D282F">
          <w:rPr>
            <w:lang w:val="en-GB"/>
            <w:rPrChange w:id="1563" w:author="Jonathan Leipold - BDAE Gruppe" w:date="2023-10-20T00:56:00Z">
              <w:rPr>
                <w:i/>
                <w:iCs/>
              </w:rPr>
            </w:rPrChange>
          </w:rPr>
          <w:instrText xml:space="preserve"> SEQ Figure \* ARABIC </w:instrText>
        </w:r>
      </w:ins>
      <w:r>
        <w:fldChar w:fldCharType="separate"/>
      </w:r>
      <w:ins w:id="1564" w:author="Jonathan Leipold - BDAE Gruppe" w:date="2023-10-22T23:20:00Z">
        <w:r w:rsidR="002B6A51">
          <w:rPr>
            <w:noProof/>
            <w:lang w:val="en-GB"/>
          </w:rPr>
          <w:t>18</w:t>
        </w:r>
      </w:ins>
      <w:ins w:id="1565" w:author="Jonathan Leipold - BDAE Gruppe" w:date="2023-10-20T00:36:00Z">
        <w:r>
          <w:fldChar w:fldCharType="end"/>
        </w:r>
        <w:r w:rsidRPr="005D282F">
          <w:rPr>
            <w:lang w:val="en-GB"/>
            <w:rPrChange w:id="1566" w:author="Jonathan Leipold - BDAE Gruppe" w:date="2023-10-20T00:56:00Z">
              <w:rPr>
                <w:i/>
                <w:iCs/>
              </w:rPr>
            </w:rPrChange>
          </w:rPr>
          <w:t xml:space="preserve">: </w:t>
        </w:r>
        <w:proofErr w:type="spellStart"/>
        <w:r w:rsidRPr="005D282F">
          <w:rPr>
            <w:lang w:val="en-GB"/>
            <w:rPrChange w:id="1567" w:author="Jonathan Leipold - BDAE Gruppe" w:date="2023-10-20T00:56:00Z">
              <w:rPr>
                <w:i/>
                <w:iCs/>
              </w:rPr>
            </w:rPrChange>
          </w:rPr>
          <w:t>MainProduct</w:t>
        </w:r>
        <w:proofErr w:type="spellEnd"/>
        <w:r w:rsidRPr="005D282F">
          <w:rPr>
            <w:lang w:val="en-GB"/>
            <w:rPrChange w:id="1568" w:author="Jonathan Leipold - BDAE Gruppe" w:date="2023-10-20T00:56:00Z">
              <w:rPr>
                <w:i/>
                <w:iCs/>
              </w:rPr>
            </w:rPrChange>
          </w:rPr>
          <w:t xml:space="preserve"> distribution</w:t>
        </w:r>
      </w:ins>
    </w:p>
    <w:p w14:paraId="6BED6871" w14:textId="4DF74244" w:rsidR="006751AE" w:rsidRPr="002F062F" w:rsidRDefault="005D282F" w:rsidP="002F062F">
      <w:pPr>
        <w:rPr>
          <w:ins w:id="1569" w:author="Jonathan Leipold - BDAE Gruppe" w:date="2023-10-20T00:59:00Z"/>
          <w:lang w:val="en-GB"/>
        </w:rPr>
      </w:pPr>
      <w:ins w:id="1570" w:author="Jonathan Leipold - BDAE Gruppe" w:date="2023-10-20T00:56:00Z">
        <w:r>
          <w:rPr>
            <w:lang w:val="en-GB"/>
          </w:rPr>
          <w:t xml:space="preserve">While the </w:t>
        </w:r>
        <w:r w:rsidRPr="005D282F">
          <w:rPr>
            <w:lang w:val="en-GB"/>
          </w:rPr>
          <w:t xml:space="preserve">most </w:t>
        </w:r>
      </w:ins>
      <w:ins w:id="1571" w:author="Gastbenutzer" w:date="2023-10-28T22:00:00Z">
        <w:r w:rsidR="38A32F5D" w:rsidRPr="38A32F5D">
          <w:rPr>
            <w:lang w:val="en-GB"/>
          </w:rPr>
          <w:t>common</w:t>
        </w:r>
      </w:ins>
      <w:ins w:id="1572" w:author="Jonathan Leipold - BDAE Gruppe" w:date="2023-10-20T00:56:00Z">
        <w:del w:id="1573" w:author="Gastbenutzer" w:date="2023-10-28T22:00:00Z">
          <w:r w:rsidRPr="005D282F">
            <w:rPr>
              <w:lang w:val="en-GB"/>
            </w:rPr>
            <w:delText>frequent</w:delText>
          </w:r>
        </w:del>
        <w:r w:rsidRPr="005D282F">
          <w:rPr>
            <w:lang w:val="en-GB"/>
          </w:rPr>
          <w:t xml:space="preserve"> </w:t>
        </w:r>
        <w:proofErr w:type="spellStart"/>
        <w:r w:rsidRPr="005D282F">
          <w:rPr>
            <w:lang w:val="en-GB"/>
          </w:rPr>
          <w:t>MainProducts</w:t>
        </w:r>
        <w:proofErr w:type="spellEnd"/>
        <w:r w:rsidRPr="005D282F">
          <w:rPr>
            <w:lang w:val="en-GB"/>
          </w:rPr>
          <w:t xml:space="preserve"> have a balanced distribution of the target variable</w:t>
        </w:r>
        <w:r>
          <w:rPr>
            <w:lang w:val="en-GB"/>
          </w:rPr>
          <w:t xml:space="preserve">, </w:t>
        </w:r>
        <w:r w:rsidRPr="005D282F">
          <w:rPr>
            <w:lang w:val="en-GB"/>
          </w:rPr>
          <w:t xml:space="preserve">there are common </w:t>
        </w:r>
        <w:proofErr w:type="spellStart"/>
        <w:r w:rsidRPr="005D282F">
          <w:rPr>
            <w:lang w:val="en-GB"/>
          </w:rPr>
          <w:t>MainProducts</w:t>
        </w:r>
        <w:proofErr w:type="spellEnd"/>
        <w:r w:rsidRPr="005D282F">
          <w:rPr>
            <w:lang w:val="en-GB"/>
          </w:rPr>
          <w:t xml:space="preserve"> with a </w:t>
        </w:r>
      </w:ins>
      <w:ins w:id="1574" w:author="Jonathan Leipold - BDAE Gruppe" w:date="2023-10-20T00:57:00Z">
        <w:r w:rsidR="005B1E98" w:rsidRPr="005D282F">
          <w:rPr>
            <w:lang w:val="en-GB"/>
          </w:rPr>
          <w:t>positi</w:t>
        </w:r>
        <w:r w:rsidR="005B1E98">
          <w:rPr>
            <w:lang w:val="en-GB"/>
          </w:rPr>
          <w:t>ve</w:t>
        </w:r>
      </w:ins>
      <w:ins w:id="1575" w:author="Jonathan Leipold - BDAE Gruppe" w:date="2023-10-20T00:56:00Z">
        <w:r w:rsidRPr="005D282F">
          <w:rPr>
            <w:lang w:val="en-GB"/>
          </w:rPr>
          <w:t xml:space="preserve"> (G014) or </w:t>
        </w:r>
      </w:ins>
      <w:ins w:id="1576" w:author="Jonathan Leipold - BDAE Gruppe" w:date="2023-10-20T00:57:00Z">
        <w:r w:rsidR="005B1E98" w:rsidRPr="005D282F">
          <w:rPr>
            <w:lang w:val="en-GB"/>
          </w:rPr>
          <w:t>negative</w:t>
        </w:r>
      </w:ins>
      <w:ins w:id="1577" w:author="Jonathan Leipold - BDAE Gruppe" w:date="2023-10-20T00:56:00Z">
        <w:r w:rsidRPr="005D282F">
          <w:rPr>
            <w:lang w:val="en-GB"/>
          </w:rPr>
          <w:t xml:space="preserve"> (G004) impact on the termination status. </w:t>
        </w:r>
      </w:ins>
      <w:ins w:id="1578" w:author="Jonathan Leipold - BDAE Gruppe" w:date="2023-11-04T16:15:00Z">
        <w:r w:rsidR="00556DB1" w:rsidRPr="00556DB1">
          <w:rPr>
            <w:lang w:val="en-GB"/>
          </w:rPr>
          <w:t>Looking only at ended contracts can change the ratio completely</w:t>
        </w:r>
        <w:r w:rsidR="00BD7EE7">
          <w:rPr>
            <w:lang w:val="en-GB"/>
          </w:rPr>
          <w:t xml:space="preserve">. Example: </w:t>
        </w:r>
        <w:r w:rsidR="00556DB1" w:rsidRPr="00556DB1">
          <w:rPr>
            <w:lang w:val="en-GB"/>
          </w:rPr>
          <w:t>G014</w:t>
        </w:r>
      </w:ins>
      <w:ins w:id="1579" w:author="Jonathan Leipold - BDAE Gruppe" w:date="2023-11-04T16:16:00Z">
        <w:r w:rsidR="00B73A2B">
          <w:rPr>
            <w:lang w:val="en-GB"/>
          </w:rPr>
          <w:t>;</w:t>
        </w:r>
      </w:ins>
      <w:ins w:id="1580" w:author="Jonathan Leipold - BDAE Gruppe" w:date="2023-11-04T16:15:00Z">
        <w:r w:rsidR="00556DB1" w:rsidRPr="00556DB1">
          <w:rPr>
            <w:lang w:val="en-GB"/>
          </w:rPr>
          <w:t xml:space="preserve"> </w:t>
        </w:r>
      </w:ins>
      <w:ins w:id="1581" w:author="Jonathan Leipold - BDAE Gruppe" w:date="2023-11-04T16:16:00Z">
        <w:r w:rsidR="00B73A2B" w:rsidRPr="00556DB1">
          <w:rPr>
            <w:lang w:val="en-GB"/>
          </w:rPr>
          <w:t>overall,</w:t>
        </w:r>
      </w:ins>
      <w:ins w:id="1582" w:author="Jonathan Leipold - BDAE Gruppe" w:date="2023-11-04T16:15:00Z">
        <w:r w:rsidR="00556DB1" w:rsidRPr="00556DB1">
          <w:rPr>
            <w:lang w:val="en-GB"/>
          </w:rPr>
          <w:t xml:space="preserve"> </w:t>
        </w:r>
        <w:r w:rsidR="00BD7EE7">
          <w:rPr>
            <w:lang w:val="en-GB"/>
          </w:rPr>
          <w:t xml:space="preserve">there are </w:t>
        </w:r>
        <w:r w:rsidR="00556DB1" w:rsidRPr="00556DB1">
          <w:rPr>
            <w:lang w:val="en-GB"/>
          </w:rPr>
          <w:t>19% terminations</w:t>
        </w:r>
        <w:r w:rsidR="00BD7EE7">
          <w:rPr>
            <w:lang w:val="en-GB"/>
          </w:rPr>
          <w:t xml:space="preserve">, </w:t>
        </w:r>
        <w:r w:rsidR="00556DB1" w:rsidRPr="00556DB1">
          <w:rPr>
            <w:lang w:val="en-GB"/>
          </w:rPr>
          <w:t>within ended contracts</w:t>
        </w:r>
      </w:ins>
      <w:ins w:id="1583" w:author="Jonathan Leipold - BDAE Gruppe" w:date="2023-11-04T16:16:00Z">
        <w:r w:rsidR="00BD7EE7">
          <w:rPr>
            <w:lang w:val="en-GB"/>
          </w:rPr>
          <w:t xml:space="preserve"> it’s </w:t>
        </w:r>
        <w:r w:rsidR="00BD7EE7" w:rsidRPr="00556DB1">
          <w:rPr>
            <w:lang w:val="en-GB"/>
          </w:rPr>
          <w:t>70%</w:t>
        </w:r>
      </w:ins>
      <w:ins w:id="1584" w:author="Jonathan Leipold - BDAE Gruppe" w:date="2023-11-04T16:15:00Z">
        <w:r w:rsidR="00556DB1" w:rsidRPr="00556DB1">
          <w:rPr>
            <w:lang w:val="en-GB"/>
          </w:rPr>
          <w:t>.</w:t>
        </w:r>
      </w:ins>
      <w:ins w:id="1585" w:author="Jonathan Leipold - BDAE Gruppe" w:date="2023-11-04T16:16:00Z">
        <w:r w:rsidR="00BD7EE7">
          <w:rPr>
            <w:lang w:val="en-GB"/>
          </w:rPr>
          <w:t xml:space="preserve"> This </w:t>
        </w:r>
        <w:r w:rsidR="00B73A2B">
          <w:rPr>
            <w:lang w:val="en-GB"/>
          </w:rPr>
          <w:t>shows</w:t>
        </w:r>
      </w:ins>
      <w:ins w:id="1586" w:author="Jonathan Leipold - BDAE Gruppe" w:date="2023-11-04T16:18:00Z">
        <w:r w:rsidR="002F062F">
          <w:rPr>
            <w:lang w:val="en-GB"/>
          </w:rPr>
          <w:t xml:space="preserve"> </w:t>
        </w:r>
        <w:proofErr w:type="gramStart"/>
        <w:r w:rsidR="002F062F">
          <w:rPr>
            <w:lang w:val="en-GB"/>
          </w:rPr>
          <w:t xml:space="preserve">in </w:t>
        </w:r>
      </w:ins>
      <w:ins w:id="1587" w:author="Jonathan Leipold - BDAE Gruppe" w:date="2023-11-04T16:19:00Z">
        <w:r w:rsidR="00AD3DE9" w:rsidRPr="00AD3DE9">
          <w:rPr>
            <w:lang w:val="en-GB"/>
          </w:rPr>
          <w:t>particular</w:t>
        </w:r>
        <w:r w:rsidR="00AD3DE9" w:rsidRPr="00AD3DE9">
          <w:rPr>
            <w:lang w:val="en-GB"/>
          </w:rPr>
          <w:t xml:space="preserve"> </w:t>
        </w:r>
        <w:r w:rsidR="00AD3DE9">
          <w:rPr>
            <w:lang w:val="en-GB"/>
          </w:rPr>
          <w:t>once</w:t>
        </w:r>
        <w:proofErr w:type="gramEnd"/>
        <w:r w:rsidR="00AD3DE9">
          <w:rPr>
            <w:lang w:val="en-GB"/>
          </w:rPr>
          <w:t xml:space="preserve"> again</w:t>
        </w:r>
      </w:ins>
      <w:ins w:id="1588" w:author="Jonathan Leipold - BDAE Gruppe" w:date="2023-11-04T16:17:00Z">
        <w:r w:rsidR="006751AE" w:rsidRPr="006751AE">
          <w:rPr>
            <w:lang w:val="en-GB"/>
          </w:rPr>
          <w:t xml:space="preserve"> the main impact of the </w:t>
        </w:r>
        <w:proofErr w:type="spellStart"/>
        <w:r w:rsidR="006751AE" w:rsidRPr="006751AE">
          <w:rPr>
            <w:lang w:val="en-GB"/>
          </w:rPr>
          <w:t>effEndDate</w:t>
        </w:r>
        <w:proofErr w:type="spellEnd"/>
        <w:r w:rsidR="006751AE" w:rsidRPr="006751AE">
          <w:rPr>
            <w:lang w:val="en-GB"/>
          </w:rPr>
          <w:t>, telling if a contract is s</w:t>
        </w:r>
      </w:ins>
      <w:ins w:id="1589" w:author="Jonathan Leipold - BDAE Gruppe" w:date="2023-11-04T16:18:00Z">
        <w:r w:rsidR="006751AE" w:rsidRPr="006751AE">
          <w:rPr>
            <w:lang w:val="en-GB"/>
          </w:rPr>
          <w:t>till active or not.</w:t>
        </w:r>
      </w:ins>
    </w:p>
    <w:p w14:paraId="56CB0D75" w14:textId="77777777" w:rsidR="00590078" w:rsidRDefault="00590078" w:rsidP="00590078">
      <w:pPr>
        <w:pStyle w:val="Heading3"/>
        <w:rPr>
          <w:ins w:id="1590" w:author="Jonathan Leipold - BDAE Gruppe" w:date="2023-10-20T01:36:00Z"/>
          <w:lang w:val="en-GB"/>
        </w:rPr>
      </w:pPr>
    </w:p>
    <w:p w14:paraId="0762725F" w14:textId="63BFF947" w:rsidR="00590078" w:rsidRDefault="00590078" w:rsidP="00590078">
      <w:pPr>
        <w:pStyle w:val="Heading3"/>
        <w:rPr>
          <w:ins w:id="1591" w:author="Jonathan Leipold - BDAE Gruppe" w:date="2023-10-20T00:59:00Z"/>
          <w:lang w:val="en-GB"/>
        </w:rPr>
      </w:pPr>
      <w:bookmarkStart w:id="1592" w:name="_Toc148803238"/>
      <w:bookmarkStart w:id="1593" w:name="_Toc149860699"/>
      <w:ins w:id="1594" w:author="Jonathan Leipold - BDAE Gruppe" w:date="2023-10-20T00:59:00Z">
        <w:r>
          <w:rPr>
            <w:lang w:val="en-GB"/>
          </w:rPr>
          <w:t>Encoding</w:t>
        </w:r>
        <w:bookmarkEnd w:id="1592"/>
        <w:bookmarkEnd w:id="1593"/>
      </w:ins>
    </w:p>
    <w:p w14:paraId="341AC559" w14:textId="77777777" w:rsidR="00282264" w:rsidRDefault="00590078">
      <w:pPr>
        <w:rPr>
          <w:ins w:id="1595" w:author="Jonathan Leipold - BDAE Gruppe" w:date="2023-10-20T01:00:00Z"/>
          <w:szCs w:val="20"/>
          <w:lang w:val="en-GB"/>
        </w:rPr>
        <w:pPrChange w:id="1596" w:author="Jonathan Leipold - BDAE Gruppe" w:date="2023-10-20T01:14:00Z">
          <w:pPr>
            <w:pStyle w:val="Heading3"/>
          </w:pPr>
        </w:pPrChange>
      </w:pPr>
      <w:ins w:id="1597" w:author="Jonathan Leipold - BDAE Gruppe" w:date="2023-10-20T00:59:00Z">
        <w:r w:rsidRPr="38A32F5D">
          <w:rPr>
            <w:szCs w:val="20"/>
            <w:lang w:val="en-GB"/>
          </w:rPr>
          <w:t xml:space="preserve">To create </w:t>
        </w:r>
      </w:ins>
      <w:ins w:id="1598" w:author="Jonathan Leipold - BDAE Gruppe" w:date="2023-10-20T01:00:00Z">
        <w:r w:rsidR="00572DBF" w:rsidRPr="38A32F5D">
          <w:rPr>
            <w:szCs w:val="20"/>
            <w:lang w:val="en-GB"/>
          </w:rPr>
          <w:t>numerical data for the use of ML Models the data can be encoded with the help of pre</w:t>
        </w:r>
        <w:r w:rsidR="00282264" w:rsidRPr="38A32F5D">
          <w:rPr>
            <w:szCs w:val="20"/>
            <w:lang w:val="en-GB"/>
          </w:rPr>
          <w:t>defined functions.</w:t>
        </w:r>
      </w:ins>
    </w:p>
    <w:p w14:paraId="0B1D0E9D" w14:textId="77777777" w:rsidR="00282264" w:rsidRDefault="00282264">
      <w:pPr>
        <w:rPr>
          <w:ins w:id="1599" w:author="Jonathan Leipold - BDAE Gruppe" w:date="2023-10-20T01:01:00Z"/>
          <w:szCs w:val="20"/>
          <w:lang w:val="en-GB"/>
        </w:rPr>
        <w:pPrChange w:id="1600" w:author="Jonathan Leipold - BDAE Gruppe" w:date="2023-10-20T01:14:00Z">
          <w:pPr>
            <w:pStyle w:val="Heading3"/>
          </w:pPr>
        </w:pPrChange>
      </w:pPr>
      <w:ins w:id="1601" w:author="Jonathan Leipold - BDAE Gruppe" w:date="2023-10-20T01:00:00Z">
        <w:r w:rsidRPr="38A32F5D">
          <w:rPr>
            <w:szCs w:val="20"/>
            <w:lang w:val="en-GB"/>
          </w:rPr>
          <w:t>2 Encode</w:t>
        </w:r>
      </w:ins>
      <w:ins w:id="1602" w:author="Jonathan Leipold - BDAE Gruppe" w:date="2023-10-20T01:01:00Z">
        <w:r w:rsidRPr="38A32F5D">
          <w:rPr>
            <w:szCs w:val="20"/>
            <w:lang w:val="en-GB"/>
          </w:rPr>
          <w:t>r were chosen:</w:t>
        </w:r>
      </w:ins>
    </w:p>
    <w:p w14:paraId="3073A61D" w14:textId="698A84F1" w:rsidR="000E49CB" w:rsidRPr="005E0372" w:rsidRDefault="000E49CB">
      <w:pPr>
        <w:pStyle w:val="ListParagraph"/>
        <w:numPr>
          <w:ilvl w:val="0"/>
          <w:numId w:val="63"/>
        </w:numPr>
        <w:rPr>
          <w:ins w:id="1603" w:author="Jonathan Leipold - BDAE Gruppe" w:date="2023-10-20T01:01:00Z"/>
          <w:szCs w:val="20"/>
          <w:lang w:val="en-GB"/>
        </w:rPr>
        <w:pPrChange w:id="1604" w:author="Jonathan Leipold - BDAE Gruppe" w:date="2023-10-20T01:14:00Z">
          <w:pPr>
            <w:pStyle w:val="Heading3"/>
            <w:numPr>
              <w:numId w:val="61"/>
            </w:numPr>
            <w:ind w:left="720" w:hanging="360"/>
          </w:pPr>
        </w:pPrChange>
      </w:pPr>
      <w:proofErr w:type="spellStart"/>
      <w:ins w:id="1605" w:author="Jonathan Leipold - BDAE Gruppe" w:date="2023-10-20T01:01:00Z">
        <w:r w:rsidRPr="38A32F5D">
          <w:rPr>
            <w:szCs w:val="20"/>
            <w:lang w:val="en-GB"/>
          </w:rPr>
          <w:t>CountFrequency</w:t>
        </w:r>
        <w:proofErr w:type="spellEnd"/>
        <w:r w:rsidRPr="38A32F5D">
          <w:rPr>
            <w:szCs w:val="20"/>
            <w:lang w:val="en-GB"/>
          </w:rPr>
          <w:t>:</w:t>
        </w:r>
      </w:ins>
    </w:p>
    <w:p w14:paraId="1FD76F19" w14:textId="748C3FD5" w:rsidR="00481507" w:rsidRDefault="00653D2D" w:rsidP="00EB7DD6">
      <w:pPr>
        <w:rPr>
          <w:ins w:id="1606" w:author="Jonathan Leipold - BDAE Gruppe" w:date="2023-10-20T01:07:00Z"/>
          <w:szCs w:val="20"/>
          <w:lang w:val="en-GB"/>
        </w:rPr>
      </w:pPr>
      <w:ins w:id="1607" w:author="Jonathan Leipold - BDAE Gruppe" w:date="2023-10-20T01:02:00Z">
        <w:r w:rsidRPr="38A32F5D">
          <w:rPr>
            <w:szCs w:val="20"/>
            <w:lang w:val="en-GB"/>
          </w:rPr>
          <w:t xml:space="preserve">This encoder </w:t>
        </w:r>
      </w:ins>
      <w:ins w:id="1608" w:author="Gastbenutzer" w:date="2023-10-28T22:03:00Z">
        <w:r w:rsidR="38A32F5D" w:rsidRPr="38A32F5D">
          <w:rPr>
            <w:szCs w:val="20"/>
            <w:lang w:val="en-GB"/>
          </w:rPr>
          <w:t>has been</w:t>
        </w:r>
      </w:ins>
      <w:ins w:id="1609" w:author="Jonathan Leipold - BDAE Gruppe" w:date="2023-10-20T01:02:00Z">
        <w:del w:id="1610" w:author="Gastbenutzer" w:date="2023-10-28T22:03:00Z">
          <w:r w:rsidRPr="38A32F5D">
            <w:rPr>
              <w:szCs w:val="20"/>
              <w:lang w:val="en-GB"/>
            </w:rPr>
            <w:delText>was</w:delText>
          </w:r>
        </w:del>
        <w:r w:rsidRPr="38A32F5D">
          <w:rPr>
            <w:szCs w:val="20"/>
            <w:lang w:val="en-GB"/>
          </w:rPr>
          <w:t xml:space="preserve"> chosen to reduce the feature amount.</w:t>
        </w:r>
      </w:ins>
      <w:ins w:id="1611" w:author="Jonathan Leipold - BDAE Gruppe" w:date="2023-10-20T01:04:00Z">
        <w:r w:rsidR="00E20E92" w:rsidRPr="38A32F5D">
          <w:rPr>
            <w:szCs w:val="20"/>
            <w:lang w:val="en-GB"/>
          </w:rPr>
          <w:t xml:space="preserve"> To </w:t>
        </w:r>
        <w:r w:rsidR="00220865" w:rsidRPr="38A32F5D">
          <w:rPr>
            <w:szCs w:val="20"/>
            <w:lang w:val="en-GB"/>
          </w:rPr>
          <w:t xml:space="preserve">avoid </w:t>
        </w:r>
      </w:ins>
      <w:ins w:id="1612" w:author="Jonathan Leipold - BDAE Gruppe" w:date="2023-10-20T01:06:00Z">
        <w:r w:rsidR="00DF23AA" w:rsidRPr="38A32F5D">
          <w:rPr>
            <w:szCs w:val="20"/>
            <w:lang w:val="en-GB"/>
          </w:rPr>
          <w:t>data leakage</w:t>
        </w:r>
      </w:ins>
      <w:ins w:id="1613" w:author="Gastbenutzer" w:date="2023-10-28T22:03:00Z">
        <w:r w:rsidR="38A32F5D" w:rsidRPr="38A32F5D">
          <w:rPr>
            <w:szCs w:val="20"/>
            <w:lang w:val="en-GB"/>
          </w:rPr>
          <w:t>,</w:t>
        </w:r>
      </w:ins>
      <w:ins w:id="1614" w:author="Jonathan Leipold - BDAE Gruppe" w:date="2023-10-20T01:06:00Z">
        <w:r w:rsidR="00DF23AA" w:rsidRPr="38A32F5D">
          <w:rPr>
            <w:szCs w:val="20"/>
            <w:lang w:val="en-GB"/>
          </w:rPr>
          <w:t xml:space="preserve"> this encoder will </w:t>
        </w:r>
      </w:ins>
      <w:ins w:id="1615" w:author="Gastbenutzer" w:date="2023-10-28T22:03:00Z">
        <w:r w:rsidR="38A32F5D" w:rsidRPr="38A32F5D">
          <w:rPr>
            <w:szCs w:val="20"/>
            <w:lang w:val="en-GB"/>
          </w:rPr>
          <w:t>be used</w:t>
        </w:r>
      </w:ins>
      <w:ins w:id="1616" w:author="Jonathan Leipold - BDAE Gruppe" w:date="2023-10-20T01:06:00Z">
        <w:del w:id="1617" w:author="Gastbenutzer" w:date="2023-10-28T22:03:00Z">
          <w:r w:rsidR="00B75E18" w:rsidRPr="38A32F5D">
            <w:rPr>
              <w:szCs w:val="20"/>
              <w:lang w:val="en-GB"/>
            </w:rPr>
            <w:delText>take place</w:delText>
          </w:r>
        </w:del>
        <w:r w:rsidR="00B75E18" w:rsidRPr="38A32F5D">
          <w:rPr>
            <w:szCs w:val="20"/>
            <w:lang w:val="en-GB"/>
          </w:rPr>
          <w:t xml:space="preserve"> in the process / after train</w:t>
        </w:r>
      </w:ins>
      <w:ins w:id="1618" w:author="Jonathan Leipold - BDAE Gruppe" w:date="2023-10-20T01:07:00Z">
        <w:r w:rsidR="00B75E18" w:rsidRPr="38A32F5D">
          <w:rPr>
            <w:szCs w:val="20"/>
            <w:lang w:val="en-GB"/>
          </w:rPr>
          <w:t xml:space="preserve">-test-split. To </w:t>
        </w:r>
      </w:ins>
      <w:ins w:id="1619" w:author="Jonathan Leipold - BDAE Gruppe" w:date="2023-10-20T01:04:00Z">
        <w:r w:rsidR="00220865" w:rsidRPr="38A32F5D">
          <w:rPr>
            <w:szCs w:val="20"/>
            <w:lang w:val="en-GB"/>
          </w:rPr>
          <w:t xml:space="preserve">re-transform </w:t>
        </w:r>
      </w:ins>
      <w:ins w:id="1620" w:author="Jonathan Leipold - BDAE Gruppe" w:date="2023-10-20T01:07:00Z">
        <w:r w:rsidR="00B75E18" w:rsidRPr="38A32F5D">
          <w:rPr>
            <w:szCs w:val="20"/>
            <w:lang w:val="en-GB"/>
          </w:rPr>
          <w:t xml:space="preserve">the </w:t>
        </w:r>
      </w:ins>
      <w:ins w:id="1621" w:author="Jonathan Leipold - BDAE Gruppe" w:date="2023-10-20T01:04:00Z">
        <w:r w:rsidR="00220865" w:rsidRPr="38A32F5D">
          <w:rPr>
            <w:szCs w:val="20"/>
            <w:lang w:val="en-GB"/>
          </w:rPr>
          <w:t>encoded data</w:t>
        </w:r>
      </w:ins>
      <w:ins w:id="1622" w:author="Gastbenutzer" w:date="2023-10-28T22:04:00Z">
        <w:r w:rsidR="38A32F5D" w:rsidRPr="38A32F5D">
          <w:rPr>
            <w:szCs w:val="20"/>
            <w:lang w:val="en-GB"/>
          </w:rPr>
          <w:t>,</w:t>
        </w:r>
      </w:ins>
      <w:ins w:id="1623" w:author="Jonathan Leipold - BDAE Gruppe" w:date="2023-10-20T01:07:00Z">
        <w:r w:rsidR="00B75E18" w:rsidRPr="38A32F5D">
          <w:rPr>
            <w:szCs w:val="20"/>
            <w:lang w:val="en-GB"/>
          </w:rPr>
          <w:t xml:space="preserve"> an encoder </w:t>
        </w:r>
      </w:ins>
      <w:ins w:id="1624" w:author="Gastbenutzer" w:date="2023-10-28T22:04:00Z">
        <w:r w:rsidR="38A32F5D" w:rsidRPr="38A32F5D">
          <w:rPr>
            <w:szCs w:val="20"/>
            <w:lang w:val="en-GB"/>
          </w:rPr>
          <w:t>is</w:t>
        </w:r>
      </w:ins>
      <w:ins w:id="1625" w:author="Jonathan Leipold - BDAE Gruppe" w:date="2023-10-20T01:07:00Z">
        <w:del w:id="1626" w:author="Gastbenutzer" w:date="2023-10-28T22:04:00Z">
          <w:r w:rsidR="00B75E18" w:rsidRPr="38A32F5D">
            <w:rPr>
              <w:szCs w:val="20"/>
              <w:lang w:val="en-GB"/>
            </w:rPr>
            <w:delText>will be</w:delText>
          </w:r>
        </w:del>
        <w:r w:rsidR="00B75E18" w:rsidRPr="38A32F5D">
          <w:rPr>
            <w:szCs w:val="20"/>
            <w:lang w:val="en-GB"/>
          </w:rPr>
          <w:t xml:space="preserve"> returned by the</w:t>
        </w:r>
        <w:r w:rsidR="00A13A89" w:rsidRPr="38A32F5D">
          <w:rPr>
            <w:szCs w:val="20"/>
            <w:lang w:val="en-GB"/>
          </w:rPr>
          <w:t xml:space="preserve"> </w:t>
        </w:r>
        <w:proofErr w:type="spellStart"/>
        <w:r w:rsidR="00A13A89" w:rsidRPr="38A32F5D">
          <w:rPr>
            <w:szCs w:val="20"/>
            <w:lang w:val="en-GB"/>
          </w:rPr>
          <w:t>create_train_test</w:t>
        </w:r>
        <w:proofErr w:type="spellEnd"/>
        <w:r w:rsidR="00A13A89" w:rsidRPr="38A32F5D">
          <w:rPr>
            <w:szCs w:val="20"/>
            <w:lang w:val="en-GB"/>
          </w:rPr>
          <w:t xml:space="preserve"> function.</w:t>
        </w:r>
        <w:r w:rsidR="00481507" w:rsidRPr="38A32F5D">
          <w:rPr>
            <w:szCs w:val="20"/>
            <w:lang w:val="en-GB"/>
          </w:rPr>
          <w:t xml:space="preserve"> </w:t>
        </w:r>
      </w:ins>
    </w:p>
    <w:p w14:paraId="38061238" w14:textId="1F68EE03" w:rsidR="00653D2D" w:rsidRPr="00653D2D" w:rsidRDefault="38A32F5D">
      <w:pPr>
        <w:rPr>
          <w:ins w:id="1627" w:author="Jonathan Leipold - BDAE Gruppe" w:date="2023-10-20T01:01:00Z"/>
          <w:szCs w:val="20"/>
          <w:lang w:val="en-GB"/>
        </w:rPr>
        <w:pPrChange w:id="1628" w:author="Jonathan Leipold - BDAE Gruppe" w:date="2023-10-20T01:01:00Z">
          <w:pPr>
            <w:pStyle w:val="Heading3"/>
            <w:numPr>
              <w:numId w:val="61"/>
            </w:numPr>
            <w:ind w:left="720" w:hanging="360"/>
          </w:pPr>
        </w:pPrChange>
      </w:pPr>
      <w:ins w:id="1629" w:author="Gastbenutzer" w:date="2023-10-28T22:04:00Z">
        <w:r w:rsidRPr="38A32F5D">
          <w:rPr>
            <w:szCs w:val="20"/>
            <w:lang w:val="en-GB"/>
          </w:rPr>
          <w:t>The d</w:t>
        </w:r>
      </w:ins>
      <w:ins w:id="1630" w:author="Jonathan Leipold - BDAE Gruppe" w:date="2023-10-20T01:02:00Z">
        <w:del w:id="1631" w:author="Gastbenutzer" w:date="2023-10-28T22:04:00Z">
          <w:r w:rsidR="00FA2D89" w:rsidRPr="38A32F5D">
            <w:rPr>
              <w:szCs w:val="20"/>
              <w:lang w:val="en-GB"/>
            </w:rPr>
            <w:delText>D</w:delText>
          </w:r>
        </w:del>
        <w:r w:rsidR="00FA2D89" w:rsidRPr="38A32F5D">
          <w:rPr>
            <w:szCs w:val="20"/>
            <w:lang w:val="en-GB"/>
          </w:rPr>
          <w:t xml:space="preserve">isadvantage of this encoder is, that it can give </w:t>
        </w:r>
      </w:ins>
      <w:ins w:id="1632" w:author="Gastbenutzer" w:date="2023-10-28T22:04:00Z">
        <w:r w:rsidRPr="38A32F5D">
          <w:rPr>
            <w:szCs w:val="20"/>
            <w:lang w:val="en-GB"/>
          </w:rPr>
          <w:t xml:space="preserve">a </w:t>
        </w:r>
      </w:ins>
      <w:ins w:id="1633" w:author="Jonathan Leipold - BDAE Gruppe" w:date="2023-10-20T01:02:00Z">
        <w:r w:rsidR="00FA2D89" w:rsidRPr="38A32F5D">
          <w:rPr>
            <w:szCs w:val="20"/>
            <w:lang w:val="en-GB"/>
          </w:rPr>
          <w:t xml:space="preserve">false impression because </w:t>
        </w:r>
      </w:ins>
      <w:ins w:id="1634" w:author="Jonathan Leipold - BDAE Gruppe" w:date="2023-10-20T01:03:00Z">
        <w:r w:rsidR="004E6D1C" w:rsidRPr="38A32F5D">
          <w:rPr>
            <w:szCs w:val="20"/>
            <w:lang w:val="en-GB"/>
          </w:rPr>
          <w:t xml:space="preserve">nominal data </w:t>
        </w:r>
      </w:ins>
      <w:proofErr w:type="spellStart"/>
      <w:ins w:id="1635" w:author="Gastbenutzer" w:date="2023-10-28T22:04:00Z">
        <w:r w:rsidRPr="38A32F5D">
          <w:rPr>
            <w:szCs w:val="20"/>
            <w:lang w:val="en-GB"/>
          </w:rPr>
          <w:t>is</w:t>
        </w:r>
      </w:ins>
      <w:ins w:id="1636" w:author="Jonathan Leipold - BDAE Gruppe" w:date="2023-10-20T01:03:00Z">
        <w:del w:id="1637" w:author="Gastbenutzer" w:date="2023-10-28T22:04:00Z">
          <w:r w:rsidR="004E6D1C" w:rsidRPr="38A32F5D">
            <w:rPr>
              <w:szCs w:val="20"/>
              <w:lang w:val="en-GB"/>
            </w:rPr>
            <w:delText xml:space="preserve">will be </w:delText>
          </w:r>
        </w:del>
        <w:r w:rsidR="004E6D1C" w:rsidRPr="38A32F5D">
          <w:rPr>
            <w:szCs w:val="20"/>
            <w:lang w:val="en-GB"/>
          </w:rPr>
          <w:t>interpreted</w:t>
        </w:r>
        <w:proofErr w:type="spellEnd"/>
        <w:r w:rsidR="004E6D1C" w:rsidRPr="38A32F5D">
          <w:rPr>
            <w:szCs w:val="20"/>
            <w:lang w:val="en-GB"/>
          </w:rPr>
          <w:t xml:space="preserve"> as </w:t>
        </w:r>
        <w:r w:rsidR="00E20E92" w:rsidRPr="38A32F5D">
          <w:rPr>
            <w:szCs w:val="20"/>
            <w:lang w:val="en-GB"/>
          </w:rPr>
          <w:t xml:space="preserve">ordinal data. </w:t>
        </w:r>
        <w:r w:rsidRPr="38A32F5D">
          <w:rPr>
            <w:szCs w:val="20"/>
            <w:lang w:val="en-GB"/>
          </w:rPr>
          <w:t>That</w:t>
        </w:r>
      </w:ins>
      <w:ins w:id="1638" w:author="Gastbenutzer" w:date="2023-10-28T22:05:00Z">
        <w:r w:rsidRPr="38A32F5D">
          <w:rPr>
            <w:szCs w:val="20"/>
            <w:lang w:val="en-GB"/>
          </w:rPr>
          <w:t xml:space="preserve"> i</w:t>
        </w:r>
      </w:ins>
      <w:ins w:id="1639" w:author="Jonathan Leipold - BDAE Gruppe" w:date="2023-10-20T01:03:00Z">
        <w:del w:id="1640" w:author="Gastbenutzer" w:date="2023-10-28T22:05:00Z">
          <w:r w:rsidR="00FA2D89" w:rsidRPr="38A32F5D" w:rsidDel="38A32F5D">
            <w:rPr>
              <w:szCs w:val="20"/>
              <w:lang w:val="en-GB"/>
            </w:rPr>
            <w:delText>’</w:delText>
          </w:r>
        </w:del>
        <w:r w:rsidRPr="38A32F5D">
          <w:rPr>
            <w:szCs w:val="20"/>
            <w:lang w:val="en-GB"/>
          </w:rPr>
          <w:t>s w</w:t>
        </w:r>
      </w:ins>
      <w:ins w:id="1641" w:author="Gastbenutzer" w:date="2023-10-28T22:05:00Z">
        <w:r w:rsidRPr="38A32F5D">
          <w:rPr>
            <w:szCs w:val="20"/>
            <w:lang w:val="en-GB"/>
          </w:rPr>
          <w:t>h</w:t>
        </w:r>
      </w:ins>
      <w:ins w:id="1642" w:author="Jonathan Leipold - BDAE Gruppe" w:date="2023-10-20T01:03:00Z">
        <w:del w:id="1643" w:author="Gastbenutzer" w:date="2023-10-28T22:05:00Z">
          <w:r w:rsidR="00FA2D89" w:rsidRPr="38A32F5D" w:rsidDel="38A32F5D">
            <w:rPr>
              <w:szCs w:val="20"/>
              <w:lang w:val="en-GB"/>
            </w:rPr>
            <w:delText>a</w:delText>
          </w:r>
        </w:del>
        <w:r w:rsidRPr="38A32F5D">
          <w:rPr>
            <w:szCs w:val="20"/>
            <w:lang w:val="en-GB"/>
          </w:rPr>
          <w:t>y</w:t>
        </w:r>
        <w:r w:rsidR="00E20E92" w:rsidRPr="38A32F5D">
          <w:rPr>
            <w:szCs w:val="20"/>
            <w:lang w:val="en-GB"/>
          </w:rPr>
          <w:t xml:space="preserve"> </w:t>
        </w:r>
      </w:ins>
      <w:ins w:id="1644" w:author="Jonathan Leipold - BDAE Gruppe" w:date="2023-10-20T01:04:00Z">
        <w:r w:rsidR="00E20E92" w:rsidRPr="38A32F5D">
          <w:rPr>
            <w:szCs w:val="20"/>
            <w:lang w:val="en-GB"/>
          </w:rPr>
          <w:t>another semi-</w:t>
        </w:r>
        <w:r w:rsidRPr="38A32F5D">
          <w:rPr>
            <w:szCs w:val="20"/>
            <w:lang w:val="en-GB"/>
          </w:rPr>
          <w:t>manu</w:t>
        </w:r>
      </w:ins>
      <w:ins w:id="1645" w:author="Gastbenutzer" w:date="2023-10-28T22:05:00Z">
        <w:r w:rsidRPr="38A32F5D">
          <w:rPr>
            <w:szCs w:val="20"/>
            <w:lang w:val="en-GB"/>
          </w:rPr>
          <w:t>a</w:t>
        </w:r>
      </w:ins>
      <w:ins w:id="1646" w:author="Jonathan Leipold - BDAE Gruppe" w:date="2023-10-20T01:04:00Z">
        <w:del w:id="1647" w:author="Gastbenutzer" w:date="2023-10-28T22:05:00Z">
          <w:r w:rsidR="00FA2D89" w:rsidRPr="38A32F5D" w:rsidDel="38A32F5D">
            <w:rPr>
              <w:szCs w:val="20"/>
              <w:lang w:val="en-GB"/>
            </w:rPr>
            <w:delText>a</w:delText>
          </w:r>
        </w:del>
        <w:r w:rsidRPr="38A32F5D">
          <w:rPr>
            <w:szCs w:val="20"/>
            <w:lang w:val="en-GB"/>
          </w:rPr>
          <w:t>l</w:t>
        </w:r>
        <w:r w:rsidR="00E20E92" w:rsidRPr="38A32F5D">
          <w:rPr>
            <w:szCs w:val="20"/>
            <w:lang w:val="en-GB"/>
          </w:rPr>
          <w:t xml:space="preserve"> encoding </w:t>
        </w:r>
      </w:ins>
      <w:ins w:id="1648" w:author="Gastbenutzer" w:date="2023-10-28T22:05:00Z">
        <w:r w:rsidRPr="38A32F5D">
          <w:rPr>
            <w:szCs w:val="20"/>
            <w:lang w:val="en-GB"/>
          </w:rPr>
          <w:t>has been</w:t>
        </w:r>
      </w:ins>
      <w:ins w:id="1649" w:author="Jonathan Leipold - BDAE Gruppe" w:date="2023-10-20T01:08:00Z">
        <w:del w:id="1650" w:author="Gastbenutzer" w:date="2023-10-28T22:05:00Z">
          <w:r w:rsidR="00481507" w:rsidRPr="38A32F5D">
            <w:rPr>
              <w:szCs w:val="20"/>
              <w:lang w:val="en-GB"/>
            </w:rPr>
            <w:delText>was</w:delText>
          </w:r>
        </w:del>
        <w:r w:rsidR="00481507" w:rsidRPr="38A32F5D">
          <w:rPr>
            <w:szCs w:val="20"/>
            <w:lang w:val="en-GB"/>
          </w:rPr>
          <w:t xml:space="preserve"> created:</w:t>
        </w:r>
      </w:ins>
    </w:p>
    <w:p w14:paraId="437B039A" w14:textId="515E71EE" w:rsidR="00481507" w:rsidRPr="005E0372" w:rsidRDefault="00653D2D">
      <w:pPr>
        <w:pStyle w:val="ListParagraph"/>
        <w:numPr>
          <w:ilvl w:val="0"/>
          <w:numId w:val="63"/>
        </w:numPr>
        <w:rPr>
          <w:ins w:id="1651" w:author="Jonathan Leipold - BDAE Gruppe" w:date="2023-10-20T01:08:00Z"/>
          <w:color w:val="007789" w:themeColor="accent1" w:themeShade="BF"/>
          <w:szCs w:val="20"/>
          <w:lang w:val="en-GB"/>
          <w:rPrChange w:id="1652" w:author="Jonathan Leipold - BDAE Gruppe" w:date="2023-10-20T01:14:00Z">
            <w:rPr>
              <w:ins w:id="1653" w:author="Jonathan Leipold - BDAE Gruppe" w:date="2023-10-20T01:08:00Z"/>
              <w:lang w:val="en-GB"/>
            </w:rPr>
          </w:rPrChange>
        </w:rPr>
        <w:pPrChange w:id="1654" w:author="Jonathan Leipold - BDAE Gruppe" w:date="2023-10-20T01:14:00Z">
          <w:pPr>
            <w:pStyle w:val="Heading3"/>
            <w:numPr>
              <w:numId w:val="61"/>
            </w:numPr>
            <w:ind w:left="720" w:hanging="360"/>
          </w:pPr>
        </w:pPrChange>
      </w:pPr>
      <w:ins w:id="1655" w:author="Jonathan Leipold - BDAE Gruppe" w:date="2023-10-20T01:01:00Z">
        <w:r w:rsidRPr="38A32F5D">
          <w:rPr>
            <w:szCs w:val="20"/>
            <w:lang w:val="en-GB"/>
          </w:rPr>
          <w:t>Dummy Encoding</w:t>
        </w:r>
      </w:ins>
    </w:p>
    <w:p w14:paraId="5A4FA455" w14:textId="50BA2F4F" w:rsidR="00945275" w:rsidRDefault="00481507">
      <w:pPr>
        <w:rPr>
          <w:ins w:id="1656" w:author="Jonathan Leipold - BDAE Gruppe" w:date="2023-10-20T01:10:00Z"/>
          <w:szCs w:val="20"/>
          <w:lang w:val="en-GB"/>
        </w:rPr>
        <w:pPrChange w:id="1657" w:author="Jonathan Leipold - BDAE Gruppe" w:date="2023-10-20T01:15:00Z">
          <w:pPr>
            <w:pStyle w:val="Heading3"/>
          </w:pPr>
        </w:pPrChange>
      </w:pPr>
      <w:ins w:id="1658" w:author="Jonathan Leipold - BDAE Gruppe" w:date="2023-10-20T01:08:00Z">
        <w:r w:rsidRPr="38A32F5D">
          <w:rPr>
            <w:szCs w:val="20"/>
            <w:lang w:val="en-GB"/>
          </w:rPr>
          <w:t xml:space="preserve">This </w:t>
        </w:r>
      </w:ins>
      <w:ins w:id="1659" w:author="Gastbenutzer" w:date="2023-10-28T22:06:00Z">
        <w:r w:rsidR="38A32F5D" w:rsidRPr="38A32F5D">
          <w:rPr>
            <w:szCs w:val="20"/>
            <w:lang w:val="en-GB"/>
          </w:rPr>
          <w:t>e</w:t>
        </w:r>
      </w:ins>
      <w:ins w:id="1660" w:author="Jonathan Leipold - BDAE Gruppe" w:date="2023-10-20T01:08:00Z">
        <w:del w:id="1661" w:author="Gastbenutzer" w:date="2023-10-28T22:06:00Z">
          <w:r w:rsidRPr="38A32F5D">
            <w:rPr>
              <w:szCs w:val="20"/>
              <w:lang w:val="en-GB"/>
            </w:rPr>
            <w:delText>E</w:delText>
          </w:r>
        </w:del>
        <w:r w:rsidRPr="38A32F5D">
          <w:rPr>
            <w:szCs w:val="20"/>
            <w:lang w:val="en-GB"/>
          </w:rPr>
          <w:t xml:space="preserve">ncoder can also be used </w:t>
        </w:r>
      </w:ins>
      <w:ins w:id="1662" w:author="Gastbenutzer" w:date="2023-10-28T22:06:00Z">
        <w:r w:rsidR="38A32F5D" w:rsidRPr="38A32F5D">
          <w:rPr>
            <w:szCs w:val="20"/>
            <w:lang w:val="en-GB"/>
          </w:rPr>
          <w:t>prior to generating</w:t>
        </w:r>
      </w:ins>
      <w:ins w:id="1663" w:author="Jonathan Leipold - BDAE Gruppe" w:date="2023-10-20T01:08:00Z">
        <w:del w:id="1664" w:author="Gastbenutzer" w:date="2023-10-28T22:06:00Z">
          <w:r w:rsidRPr="38A32F5D">
            <w:rPr>
              <w:szCs w:val="20"/>
              <w:lang w:val="en-GB"/>
            </w:rPr>
            <w:delText xml:space="preserve">before </w:delText>
          </w:r>
          <w:r w:rsidR="004377D1" w:rsidRPr="38A32F5D">
            <w:rPr>
              <w:szCs w:val="20"/>
              <w:lang w:val="en-GB"/>
            </w:rPr>
            <w:delText>the creation of</w:delText>
          </w:r>
        </w:del>
        <w:r w:rsidR="004377D1" w:rsidRPr="38A32F5D">
          <w:rPr>
            <w:szCs w:val="20"/>
            <w:lang w:val="en-GB"/>
          </w:rPr>
          <w:t xml:space="preserve"> train and test data</w:t>
        </w:r>
      </w:ins>
      <w:ins w:id="1665" w:author="Gastbenutzer" w:date="2023-10-28T22:07:00Z">
        <w:r w:rsidR="38A32F5D" w:rsidRPr="38A32F5D">
          <w:rPr>
            <w:szCs w:val="20"/>
            <w:lang w:val="en-GB"/>
          </w:rPr>
          <w:t xml:space="preserve">,  </w:t>
        </w:r>
      </w:ins>
      <w:ins w:id="1666" w:author="Jonathan Leipold - BDAE Gruppe" w:date="2023-10-20T01:10:00Z">
        <w:del w:id="1667" w:author="Gastbenutzer" w:date="2023-10-28T22:07:00Z">
          <w:r w:rsidR="004956F0" w:rsidRPr="38A32F5D">
            <w:rPr>
              <w:szCs w:val="20"/>
              <w:lang w:val="en-GB"/>
            </w:rPr>
            <w:delText xml:space="preserve"> and </w:delText>
          </w:r>
        </w:del>
        <w:r w:rsidR="38A32F5D" w:rsidRPr="38A32F5D">
          <w:rPr>
            <w:szCs w:val="20"/>
            <w:lang w:val="en-GB"/>
          </w:rPr>
          <w:t>avoid</w:t>
        </w:r>
      </w:ins>
      <w:ins w:id="1668" w:author="Gastbenutzer" w:date="2023-10-28T22:07:00Z">
        <w:r w:rsidR="38A32F5D" w:rsidRPr="38A32F5D">
          <w:rPr>
            <w:szCs w:val="20"/>
            <w:lang w:val="en-GB"/>
          </w:rPr>
          <w:t>ing</w:t>
        </w:r>
      </w:ins>
      <w:ins w:id="1669" w:author="Jonathan Leipold - BDAE Gruppe" w:date="2023-10-20T01:10:00Z">
        <w:del w:id="1670" w:author="Gastbenutzer" w:date="2023-10-28T22:07:00Z">
          <w:r w:rsidRPr="38A32F5D" w:rsidDel="38A32F5D">
            <w:rPr>
              <w:szCs w:val="20"/>
              <w:lang w:val="en-GB"/>
            </w:rPr>
            <w:delText>s</w:delText>
          </w:r>
        </w:del>
        <w:r w:rsidR="004956F0" w:rsidRPr="38A32F5D">
          <w:rPr>
            <w:szCs w:val="20"/>
            <w:lang w:val="en-GB"/>
          </w:rPr>
          <w:t xml:space="preserve"> data leakage </w:t>
        </w:r>
        <w:r w:rsidR="00945275" w:rsidRPr="38A32F5D">
          <w:rPr>
            <w:szCs w:val="20"/>
            <w:lang w:val="en-GB"/>
          </w:rPr>
          <w:t xml:space="preserve">and </w:t>
        </w:r>
      </w:ins>
      <w:ins w:id="1671" w:author="Gastbenutzer" w:date="2023-10-28T22:07:00Z">
        <w:r w:rsidR="38A32F5D" w:rsidRPr="38A32F5D">
          <w:rPr>
            <w:szCs w:val="20"/>
            <w:lang w:val="en-GB"/>
          </w:rPr>
          <w:t>maintaining</w:t>
        </w:r>
      </w:ins>
      <w:ins w:id="1672" w:author="Jonathan Leipold - BDAE Gruppe" w:date="2023-10-20T01:10:00Z">
        <w:del w:id="1673" w:author="Gastbenutzer" w:date="2023-10-28T22:07:00Z">
          <w:r w:rsidR="00945275" w:rsidRPr="38A32F5D">
            <w:rPr>
              <w:szCs w:val="20"/>
              <w:lang w:val="en-GB"/>
            </w:rPr>
            <w:delText>keeps</w:delText>
          </w:r>
        </w:del>
        <w:r w:rsidR="00945275" w:rsidRPr="38A32F5D">
          <w:rPr>
            <w:szCs w:val="20"/>
            <w:lang w:val="en-GB"/>
          </w:rPr>
          <w:t xml:space="preserve"> nominal data</w:t>
        </w:r>
      </w:ins>
      <w:ins w:id="1674" w:author="Jonathan Leipold - BDAE Gruppe" w:date="2023-10-20T01:08:00Z">
        <w:r w:rsidR="004377D1" w:rsidRPr="38A32F5D">
          <w:rPr>
            <w:szCs w:val="20"/>
            <w:lang w:val="en-GB"/>
          </w:rPr>
          <w:t>.</w:t>
        </w:r>
      </w:ins>
      <w:ins w:id="1675" w:author="Jonathan Leipold - BDAE Gruppe" w:date="2023-10-20T01:09:00Z">
        <w:r w:rsidR="004377D1" w:rsidRPr="38A32F5D">
          <w:rPr>
            <w:szCs w:val="20"/>
            <w:lang w:val="en-GB"/>
          </w:rPr>
          <w:t xml:space="preserve"> </w:t>
        </w:r>
      </w:ins>
      <w:ins w:id="1676" w:author="Jonathan Leipold - BDAE Gruppe" w:date="2023-10-21T18:13:00Z">
        <w:r w:rsidR="00B75694">
          <w:rPr>
            <w:rStyle w:val="FootnoteReference"/>
            <w:lang w:val="en-GB"/>
          </w:rPr>
          <w:footnoteReference w:id="4"/>
        </w:r>
      </w:ins>
    </w:p>
    <w:p w14:paraId="6772BC3D" w14:textId="44D08CA7" w:rsidR="00D73D19" w:rsidRDefault="38A32F5D">
      <w:pPr>
        <w:rPr>
          <w:ins w:id="1684" w:author="Jonathan Leipold - BDAE Gruppe" w:date="2023-10-20T01:11:00Z"/>
          <w:szCs w:val="20"/>
          <w:lang w:val="en-GB"/>
        </w:rPr>
        <w:pPrChange w:id="1685" w:author="Jonathan Leipold - BDAE Gruppe" w:date="2023-10-20T01:15:00Z">
          <w:pPr>
            <w:pStyle w:val="Heading3"/>
          </w:pPr>
        </w:pPrChange>
      </w:pPr>
      <w:ins w:id="1686" w:author="Gastbenutzer" w:date="2023-10-28T22:07:00Z">
        <w:r w:rsidRPr="38A32F5D">
          <w:rPr>
            <w:szCs w:val="20"/>
            <w:lang w:val="en-GB"/>
          </w:rPr>
          <w:t>The d</w:t>
        </w:r>
      </w:ins>
      <w:ins w:id="1687" w:author="Jonathan Leipold - BDAE Gruppe" w:date="2023-10-20T01:10:00Z">
        <w:del w:id="1688" w:author="Gastbenutzer" w:date="2023-10-28T22:07:00Z">
          <w:r w:rsidR="00945275" w:rsidRPr="38A32F5D">
            <w:rPr>
              <w:szCs w:val="20"/>
              <w:lang w:val="en-GB"/>
            </w:rPr>
            <w:delText>D</w:delText>
          </w:r>
        </w:del>
        <w:r w:rsidR="00945275" w:rsidRPr="38A32F5D">
          <w:rPr>
            <w:szCs w:val="20"/>
            <w:lang w:val="en-GB"/>
          </w:rPr>
          <w:t xml:space="preserve">isadvantage is the </w:t>
        </w:r>
        <w:del w:id="1689" w:author="Gastbenutzer" w:date="2023-10-28T22:07:00Z">
          <w:r w:rsidR="00945275" w:rsidRPr="38A32F5D">
            <w:rPr>
              <w:szCs w:val="20"/>
              <w:lang w:val="en-GB"/>
            </w:rPr>
            <w:delText xml:space="preserve">creation of a </w:delText>
          </w:r>
        </w:del>
        <w:r w:rsidR="00945275" w:rsidRPr="38A32F5D">
          <w:rPr>
            <w:szCs w:val="20"/>
            <w:lang w:val="en-GB"/>
          </w:rPr>
          <w:t xml:space="preserve">large </w:t>
        </w:r>
      </w:ins>
      <w:ins w:id="1690" w:author="Gastbenutzer" w:date="2023-10-28T22:07:00Z">
        <w:r w:rsidRPr="38A32F5D">
          <w:rPr>
            <w:szCs w:val="20"/>
            <w:lang w:val="en-GB"/>
          </w:rPr>
          <w:t>nu</w:t>
        </w:r>
      </w:ins>
      <w:ins w:id="1691" w:author="Gastbenutzer" w:date="2023-10-28T22:08:00Z">
        <w:r w:rsidRPr="38A32F5D">
          <w:rPr>
            <w:szCs w:val="20"/>
            <w:lang w:val="en-GB"/>
          </w:rPr>
          <w:t>mber</w:t>
        </w:r>
      </w:ins>
      <w:ins w:id="1692" w:author="Jonathan Leipold - BDAE Gruppe" w:date="2023-10-20T01:10:00Z">
        <w:del w:id="1693" w:author="Gastbenutzer" w:date="2023-10-28T22:08:00Z">
          <w:r w:rsidR="00945275" w:rsidRPr="38A32F5D">
            <w:rPr>
              <w:szCs w:val="20"/>
              <w:lang w:val="en-GB"/>
            </w:rPr>
            <w:delText>amount</w:delText>
          </w:r>
        </w:del>
        <w:r w:rsidR="00945275" w:rsidRPr="38A32F5D">
          <w:rPr>
            <w:szCs w:val="20"/>
            <w:lang w:val="en-GB"/>
          </w:rPr>
          <w:t xml:space="preserve"> of features</w:t>
        </w:r>
      </w:ins>
      <w:ins w:id="1694" w:author="Gastbenutzer" w:date="2023-10-28T22:08:00Z">
        <w:r w:rsidRPr="38A32F5D">
          <w:rPr>
            <w:szCs w:val="20"/>
            <w:lang w:val="en-GB"/>
          </w:rPr>
          <w:t xml:space="preserve"> to be created</w:t>
        </w:r>
      </w:ins>
      <w:ins w:id="1695" w:author="Jonathan Leipold - BDAE Gruppe" w:date="2023-10-20T01:10:00Z">
        <w:r w:rsidRPr="38A32F5D">
          <w:rPr>
            <w:szCs w:val="20"/>
            <w:lang w:val="en-GB"/>
          </w:rPr>
          <w:t>.</w:t>
        </w:r>
        <w:r w:rsidR="00945275" w:rsidRPr="38A32F5D">
          <w:rPr>
            <w:szCs w:val="20"/>
            <w:lang w:val="en-GB"/>
          </w:rPr>
          <w:t xml:space="preserve"> </w:t>
        </w:r>
      </w:ins>
      <w:ins w:id="1696" w:author="Jonathan Leipold - BDAE Gruppe" w:date="2023-10-20T01:09:00Z">
        <w:del w:id="1697" w:author="Gastbenutzer" w:date="2023-10-28T22:08:00Z">
          <w:r w:rsidR="004377D1" w:rsidRPr="38A32F5D">
            <w:rPr>
              <w:szCs w:val="20"/>
              <w:lang w:val="en-GB"/>
            </w:rPr>
            <w:delText xml:space="preserve">To </w:delText>
          </w:r>
        </w:del>
      </w:ins>
      <w:ins w:id="1698" w:author="Jonathan Leipold - BDAE Gruppe" w:date="2023-10-20T01:11:00Z">
        <w:del w:id="1699" w:author="Gastbenutzer" w:date="2023-10-28T22:08:00Z">
          <w:r w:rsidR="004C07D1" w:rsidRPr="38A32F5D">
            <w:rPr>
              <w:szCs w:val="20"/>
              <w:lang w:val="en-GB"/>
            </w:rPr>
            <w:delText xml:space="preserve">reduce this some additional things were </w:delText>
          </w:r>
          <w:r w:rsidR="00D73D19" w:rsidRPr="38A32F5D">
            <w:rPr>
              <w:szCs w:val="20"/>
              <w:lang w:val="en-GB"/>
            </w:rPr>
            <w:delText>done:</w:delText>
          </w:r>
        </w:del>
      </w:ins>
      <w:ins w:id="1700" w:author="Gastbenutzer" w:date="2023-10-28T22:08:00Z">
        <w:r w:rsidRPr="38A32F5D">
          <w:rPr>
            <w:szCs w:val="20"/>
            <w:lang w:val="en-GB"/>
          </w:rPr>
          <w:t xml:space="preserve"> Some additional things have been done to reduce this:</w:t>
        </w:r>
      </w:ins>
    </w:p>
    <w:p w14:paraId="6A28567A" w14:textId="456A2DB3" w:rsidR="00D73D19" w:rsidRPr="005E0372" w:rsidRDefault="00D73D19">
      <w:pPr>
        <w:pStyle w:val="ListParagraph"/>
        <w:numPr>
          <w:ilvl w:val="0"/>
          <w:numId w:val="64"/>
        </w:numPr>
        <w:rPr>
          <w:ins w:id="1701" w:author="Jonathan Leipold - BDAE Gruppe" w:date="2023-10-20T01:12:00Z"/>
          <w:color w:val="007789" w:themeColor="accent1" w:themeShade="BF"/>
          <w:szCs w:val="20"/>
          <w:lang w:val="en-GB"/>
          <w:rPrChange w:id="1702" w:author="Jonathan Leipold - BDAE Gruppe" w:date="2023-10-20T01:15:00Z">
            <w:rPr>
              <w:ins w:id="1703" w:author="Jonathan Leipold - BDAE Gruppe" w:date="2023-10-20T01:12:00Z"/>
              <w:lang w:val="en-GB"/>
            </w:rPr>
          </w:rPrChange>
        </w:rPr>
        <w:pPrChange w:id="1704" w:author="Jonathan Leipold - BDAE Gruppe" w:date="2023-10-20T01:15:00Z">
          <w:pPr>
            <w:pStyle w:val="Heading3"/>
            <w:numPr>
              <w:numId w:val="62"/>
            </w:numPr>
            <w:ind w:left="720" w:hanging="360"/>
          </w:pPr>
        </w:pPrChange>
      </w:pPr>
      <w:ins w:id="1705" w:author="Jonathan Leipold - BDAE Gruppe" w:date="2023-10-20T01:12:00Z">
        <w:r w:rsidRPr="38A32F5D">
          <w:rPr>
            <w:szCs w:val="20"/>
            <w:lang w:val="en-GB"/>
          </w:rPr>
          <w:lastRenderedPageBreak/>
          <w:t>Values of categorical columns with only</w:t>
        </w:r>
      </w:ins>
      <w:ins w:id="1706" w:author="Gastbenutzer" w:date="2023-10-28T22:09:00Z">
        <w:r w:rsidRPr="38A32F5D">
          <w:rPr>
            <w:szCs w:val="20"/>
            <w:lang w:val="en-GB"/>
          </w:rPr>
          <w:t xml:space="preserve"> </w:t>
        </w:r>
        <w:r w:rsidR="38A32F5D" w:rsidRPr="38A32F5D">
          <w:rPr>
            <w:szCs w:val="20"/>
            <w:lang w:val="en-GB"/>
          </w:rPr>
          <w:t>a small number</w:t>
        </w:r>
      </w:ins>
      <w:ins w:id="1707" w:author="Jonathan Leipold - BDAE Gruppe" w:date="2023-10-20T01:12:00Z">
        <w:del w:id="1708" w:author="Gastbenutzer" w:date="2023-10-28T22:09:00Z">
          <w:r w:rsidRPr="38A32F5D" w:rsidDel="38A32F5D">
            <w:rPr>
              <w:szCs w:val="20"/>
              <w:lang w:val="en-GB"/>
            </w:rPr>
            <w:delText xml:space="preserve"> </w:delText>
          </w:r>
          <w:r w:rsidRPr="38A32F5D">
            <w:rPr>
              <w:szCs w:val="20"/>
              <w:lang w:val="en-GB"/>
            </w:rPr>
            <w:delText>little amount</w:delText>
          </w:r>
        </w:del>
        <w:r w:rsidRPr="38A32F5D">
          <w:rPr>
            <w:szCs w:val="20"/>
            <w:lang w:val="en-GB"/>
          </w:rPr>
          <w:t xml:space="preserve"> of rows </w:t>
        </w:r>
      </w:ins>
      <w:ins w:id="1709" w:author="Gastbenutzer" w:date="2023-10-28T22:09:00Z">
        <w:r w:rsidR="38A32F5D" w:rsidRPr="38A32F5D">
          <w:rPr>
            <w:szCs w:val="20"/>
            <w:lang w:val="en-GB"/>
          </w:rPr>
          <w:t>are</w:t>
        </w:r>
      </w:ins>
      <w:ins w:id="1710" w:author="Jonathan Leipold - BDAE Gruppe" w:date="2023-10-20T01:12:00Z">
        <w:del w:id="1711" w:author="Gastbenutzer" w:date="2023-10-28T22:09:00Z">
          <w:r w:rsidRPr="38A32F5D">
            <w:rPr>
              <w:szCs w:val="20"/>
              <w:lang w:val="en-GB"/>
            </w:rPr>
            <w:delText>get</w:delText>
          </w:r>
        </w:del>
        <w:r w:rsidRPr="38A32F5D">
          <w:rPr>
            <w:szCs w:val="20"/>
            <w:lang w:val="en-GB"/>
          </w:rPr>
          <w:t xml:space="preserve"> dropped (</w:t>
        </w:r>
        <w:proofErr w:type="gramStart"/>
        <w:r w:rsidRPr="38A32F5D">
          <w:rPr>
            <w:szCs w:val="20"/>
            <w:lang w:val="en-GB"/>
          </w:rPr>
          <w:t>e.g.</w:t>
        </w:r>
        <w:proofErr w:type="gramEnd"/>
        <w:r w:rsidRPr="38A32F5D">
          <w:rPr>
            <w:szCs w:val="20"/>
            <w:lang w:val="en-GB"/>
          </w:rPr>
          <w:t xml:space="preserve"> </w:t>
        </w:r>
        <w:proofErr w:type="spellStart"/>
        <w:r w:rsidRPr="38A32F5D">
          <w:rPr>
            <w:szCs w:val="20"/>
            <w:lang w:val="en-GB"/>
          </w:rPr>
          <w:t>MainProducts</w:t>
        </w:r>
        <w:proofErr w:type="spellEnd"/>
        <w:r w:rsidRPr="38A32F5D">
          <w:rPr>
            <w:szCs w:val="20"/>
            <w:lang w:val="en-GB"/>
          </w:rPr>
          <w:t xml:space="preserve"> with less than 5 contracts).</w:t>
        </w:r>
      </w:ins>
    </w:p>
    <w:p w14:paraId="3A6838A0" w14:textId="6279D19C" w:rsidR="00E828F5" w:rsidRPr="00E828F5" w:rsidRDefault="00D73D19" w:rsidP="00EB7DD6">
      <w:pPr>
        <w:pStyle w:val="ListParagraph"/>
        <w:numPr>
          <w:ilvl w:val="0"/>
          <w:numId w:val="64"/>
        </w:numPr>
        <w:rPr>
          <w:ins w:id="1712" w:author="Jonathan Leipold - BDAE Gruppe" w:date="2023-10-20T01:16:00Z"/>
          <w:color w:val="007789" w:themeColor="accent1" w:themeShade="BF"/>
          <w:szCs w:val="20"/>
          <w:lang w:val="en-GB"/>
          <w:rPrChange w:id="1713" w:author="Jonathan Leipold - BDAE Gruppe" w:date="2023-10-20T01:16:00Z">
            <w:rPr>
              <w:ins w:id="1714" w:author="Jonathan Leipold - BDAE Gruppe" w:date="2023-10-20T01:16:00Z"/>
              <w:lang w:val="en-GB"/>
            </w:rPr>
          </w:rPrChange>
        </w:rPr>
      </w:pPr>
      <w:ins w:id="1715" w:author="Jonathan Leipold - BDAE Gruppe" w:date="2023-10-20T01:12:00Z">
        <w:r w:rsidRPr="38A32F5D">
          <w:rPr>
            <w:szCs w:val="20"/>
            <w:lang w:val="en-GB"/>
          </w:rPr>
          <w:t xml:space="preserve">Countries and </w:t>
        </w:r>
      </w:ins>
      <w:ins w:id="1716" w:author="Gastbenutzer" w:date="2023-10-28T22:11:00Z">
        <w:r w:rsidR="38A32F5D" w:rsidRPr="38A32F5D">
          <w:rPr>
            <w:szCs w:val="20"/>
            <w:lang w:val="en-GB"/>
          </w:rPr>
          <w:t>n</w:t>
        </w:r>
      </w:ins>
      <w:ins w:id="1717" w:author="Jonathan Leipold - BDAE Gruppe" w:date="2023-10-20T01:12:00Z">
        <w:del w:id="1718" w:author="Gastbenutzer" w:date="2023-10-28T22:11:00Z">
          <w:r w:rsidRPr="38A32F5D">
            <w:rPr>
              <w:szCs w:val="20"/>
              <w:lang w:val="en-GB"/>
            </w:rPr>
            <w:delText>N</w:delText>
          </w:r>
        </w:del>
        <w:r w:rsidRPr="38A32F5D">
          <w:rPr>
            <w:szCs w:val="20"/>
            <w:lang w:val="en-GB"/>
          </w:rPr>
          <w:t xml:space="preserve">ationalities </w:t>
        </w:r>
        <w:r w:rsidR="00A16B9D" w:rsidRPr="38A32F5D">
          <w:rPr>
            <w:szCs w:val="20"/>
            <w:lang w:val="en-GB"/>
          </w:rPr>
          <w:t xml:space="preserve">are grouped </w:t>
        </w:r>
      </w:ins>
      <w:ins w:id="1719" w:author="Jonathan Leipold - BDAE Gruppe" w:date="2023-10-20T01:13:00Z">
        <w:r w:rsidR="00A16B9D" w:rsidRPr="38A32F5D">
          <w:rPr>
            <w:szCs w:val="20"/>
            <w:lang w:val="en-GB"/>
          </w:rPr>
          <w:t xml:space="preserve">by their regions </w:t>
        </w:r>
      </w:ins>
      <w:ins w:id="1720" w:author="Gastbenutzer" w:date="2023-10-28T22:11:00Z">
        <w:r w:rsidR="38A32F5D" w:rsidRPr="38A32F5D">
          <w:rPr>
            <w:szCs w:val="20"/>
            <w:lang w:val="en-GB"/>
          </w:rPr>
          <w:t>using</w:t>
        </w:r>
      </w:ins>
      <w:ins w:id="1721" w:author="Jonathan Leipold - BDAE Gruppe" w:date="2023-10-20T01:13:00Z">
        <w:del w:id="1722" w:author="Gastbenutzer" w:date="2023-10-28T22:11:00Z">
          <w:r w:rsidR="00A16B9D" w:rsidRPr="38A32F5D">
            <w:rPr>
              <w:szCs w:val="20"/>
              <w:lang w:val="en-GB"/>
            </w:rPr>
            <w:delText>with the help of</w:delText>
          </w:r>
        </w:del>
      </w:ins>
      <w:ins w:id="1723" w:author="Gastbenutzer" w:date="2023-10-28T22:11:00Z">
        <w:r w:rsidRPr="006F5D4E">
          <w:rPr>
            <w:lang w:val="en-GB"/>
            <w:rPrChange w:id="1724" w:author="Jonathan Leipold - BDAE Gruppe" w:date="2023-10-29T08:52:00Z">
              <w:rPr/>
            </w:rPrChange>
          </w:rPr>
          <w:tab/>
        </w:r>
      </w:ins>
      <w:ins w:id="1725" w:author="Jonathan Leipold - BDAE Gruppe" w:date="2023-10-20T01:13:00Z">
        <w:r w:rsidR="00A16B9D" w:rsidRPr="38A32F5D">
          <w:rPr>
            <w:szCs w:val="20"/>
            <w:lang w:val="en-GB"/>
          </w:rPr>
          <w:t xml:space="preserve"> a </w:t>
        </w:r>
        <w:r w:rsidR="00B35E18" w:rsidRPr="38A32F5D">
          <w:rPr>
            <w:szCs w:val="20"/>
            <w:lang w:val="en-GB"/>
          </w:rPr>
          <w:t xml:space="preserve">REST </w:t>
        </w:r>
      </w:ins>
      <w:ins w:id="1726" w:author="Gastbenutzer" w:date="2023-10-28T22:11:00Z">
        <w:r w:rsidR="38A32F5D" w:rsidRPr="38A32F5D">
          <w:rPr>
            <w:szCs w:val="20"/>
            <w:lang w:val="en-GB"/>
          </w:rPr>
          <w:t>c</w:t>
        </w:r>
      </w:ins>
      <w:ins w:id="1727" w:author="Jonathan Leipold - BDAE Gruppe" w:date="2023-10-20T01:13:00Z">
        <w:del w:id="1728" w:author="Gastbenutzer" w:date="2023-10-28T22:11:00Z">
          <w:r w:rsidR="00B35E18" w:rsidRPr="38A32F5D">
            <w:rPr>
              <w:szCs w:val="20"/>
              <w:lang w:val="en-GB"/>
            </w:rPr>
            <w:delText>C</w:delText>
          </w:r>
        </w:del>
        <w:r w:rsidR="00B35E18" w:rsidRPr="38A32F5D">
          <w:rPr>
            <w:szCs w:val="20"/>
            <w:lang w:val="en-GB"/>
          </w:rPr>
          <w:t xml:space="preserve">ountries API </w:t>
        </w:r>
      </w:ins>
      <w:ins w:id="1729" w:author="Gastbenutzer" w:date="2023-10-28T22:11:00Z">
        <w:r w:rsidR="38A32F5D" w:rsidRPr="38A32F5D">
          <w:rPr>
            <w:szCs w:val="20"/>
            <w:lang w:val="en-GB"/>
          </w:rPr>
          <w:t>within</w:t>
        </w:r>
      </w:ins>
      <w:ins w:id="1730" w:author="Jonathan Leipold - BDAE Gruppe" w:date="2023-10-20T01:13:00Z">
        <w:del w:id="1731" w:author="Gastbenutzer" w:date="2023-10-28T22:11:00Z">
          <w:r w:rsidR="00B35E18" w:rsidRPr="38A32F5D">
            <w:rPr>
              <w:szCs w:val="20"/>
              <w:lang w:val="en-GB"/>
            </w:rPr>
            <w:delText>inside of</w:delText>
          </w:r>
        </w:del>
        <w:r w:rsidR="00B35E18" w:rsidRPr="38A32F5D">
          <w:rPr>
            <w:szCs w:val="20"/>
            <w:lang w:val="en-GB"/>
          </w:rPr>
          <w:t xml:space="preserve"> the </w:t>
        </w:r>
        <w:proofErr w:type="spellStart"/>
        <w:r w:rsidR="00B35E18" w:rsidRPr="38A32F5D">
          <w:rPr>
            <w:szCs w:val="20"/>
            <w:lang w:val="en-GB"/>
          </w:rPr>
          <w:t>country_to_region_mapping</w:t>
        </w:r>
        <w:proofErr w:type="spellEnd"/>
        <w:r w:rsidR="00B35E18" w:rsidRPr="38A32F5D">
          <w:rPr>
            <w:szCs w:val="20"/>
            <w:lang w:val="en-GB"/>
          </w:rPr>
          <w:t xml:space="preserve"> function.</w:t>
        </w:r>
      </w:ins>
    </w:p>
    <w:p w14:paraId="1556E15B" w14:textId="77777777" w:rsidR="00B43FA1" w:rsidRDefault="00B43FA1" w:rsidP="00EB7DD6">
      <w:pPr>
        <w:pStyle w:val="Heading3"/>
        <w:rPr>
          <w:ins w:id="1732" w:author="Jonathan Leipold - BDAE Gruppe" w:date="2023-10-20T01:21:00Z"/>
          <w:sz w:val="20"/>
          <w:szCs w:val="20"/>
          <w:lang w:val="en-GB"/>
        </w:rPr>
      </w:pPr>
    </w:p>
    <w:p w14:paraId="3A997748" w14:textId="44EB638D" w:rsidR="002209BC" w:rsidRDefault="00B43FA1" w:rsidP="00EB7DD6">
      <w:pPr>
        <w:pStyle w:val="Heading3"/>
        <w:rPr>
          <w:ins w:id="1733" w:author="Jonathan Leipold - BDAE Gruppe" w:date="2023-10-20T01:16:00Z"/>
          <w:sz w:val="20"/>
          <w:szCs w:val="20"/>
          <w:lang w:val="en-GB"/>
        </w:rPr>
      </w:pPr>
      <w:bookmarkStart w:id="1734" w:name="_Toc148803239"/>
      <w:bookmarkStart w:id="1735" w:name="_Toc149860700"/>
      <w:ins w:id="1736" w:author="Jonathan Leipold - BDAE Gruppe" w:date="2023-10-20T01:21:00Z">
        <w:r w:rsidRPr="38A32F5D">
          <w:rPr>
            <w:sz w:val="20"/>
            <w:szCs w:val="20"/>
            <w:lang w:val="en-GB"/>
          </w:rPr>
          <w:t>Scaling</w:t>
        </w:r>
      </w:ins>
      <w:bookmarkEnd w:id="1734"/>
      <w:bookmarkEnd w:id="1735"/>
    </w:p>
    <w:p w14:paraId="6F3D6AA3" w14:textId="046E6D05" w:rsidR="00B43FA1" w:rsidRDefault="002209BC" w:rsidP="00EB7DD6">
      <w:pPr>
        <w:rPr>
          <w:ins w:id="1737" w:author="Jonathan Leipold - BDAE Gruppe" w:date="2023-10-20T01:20:00Z"/>
          <w:szCs w:val="20"/>
          <w:lang w:val="en-GB"/>
        </w:rPr>
      </w:pPr>
      <w:ins w:id="1738" w:author="Jonathan Leipold - BDAE Gruppe" w:date="2023-10-20T01:16:00Z">
        <w:r w:rsidRPr="38A32F5D">
          <w:rPr>
            <w:szCs w:val="20"/>
            <w:lang w:val="en-GB"/>
          </w:rPr>
          <w:t xml:space="preserve">Due to </w:t>
        </w:r>
      </w:ins>
      <w:ins w:id="1739" w:author="Gastbenutzer" w:date="2023-10-28T22:12:00Z">
        <w:r w:rsidR="38A32F5D" w:rsidRPr="38A32F5D">
          <w:rPr>
            <w:szCs w:val="20"/>
            <w:lang w:val="en-GB"/>
          </w:rPr>
          <w:t xml:space="preserve">large </w:t>
        </w:r>
      </w:ins>
      <w:ins w:id="1740" w:author="Jonathan Leipold - BDAE Gruppe" w:date="2023-10-20T01:17:00Z">
        <w:del w:id="1741" w:author="Gastbenutzer" w:date="2023-10-28T22:12:00Z">
          <w:r w:rsidR="00AA37A7" w:rsidRPr="38A32F5D">
            <w:rPr>
              <w:szCs w:val="20"/>
              <w:lang w:val="en-GB"/>
            </w:rPr>
            <w:delText xml:space="preserve">big </w:delText>
          </w:r>
        </w:del>
        <w:r w:rsidR="00AA37A7" w:rsidRPr="38A32F5D">
          <w:rPr>
            <w:szCs w:val="20"/>
            <w:lang w:val="en-GB"/>
          </w:rPr>
          <w:t xml:space="preserve">differences in </w:t>
        </w:r>
        <w:del w:id="1742" w:author="Gastbenutzer" w:date="2023-10-28T22:12:00Z">
          <w:r w:rsidR="00AA37A7" w:rsidRPr="38A32F5D">
            <w:rPr>
              <w:szCs w:val="20"/>
              <w:lang w:val="en-GB"/>
            </w:rPr>
            <w:delText xml:space="preserve">the </w:delText>
          </w:r>
        </w:del>
        <w:r w:rsidR="00AA37A7" w:rsidRPr="38A32F5D">
          <w:rPr>
            <w:szCs w:val="20"/>
            <w:lang w:val="en-GB"/>
          </w:rPr>
          <w:t>features distributions</w:t>
        </w:r>
      </w:ins>
      <w:ins w:id="1743" w:author="Gastbenutzer" w:date="2023-10-28T22:12:00Z">
        <w:r w:rsidR="38A32F5D" w:rsidRPr="38A32F5D">
          <w:rPr>
            <w:szCs w:val="20"/>
            <w:lang w:val="en-GB"/>
          </w:rPr>
          <w:t>,</w:t>
        </w:r>
      </w:ins>
      <w:ins w:id="1744" w:author="Jonathan Leipold - BDAE Gruppe" w:date="2023-10-20T01:17:00Z">
        <w:r w:rsidR="00AA37A7" w:rsidRPr="38A32F5D">
          <w:rPr>
            <w:szCs w:val="20"/>
            <w:lang w:val="en-GB"/>
          </w:rPr>
          <w:t xml:space="preserve"> the data </w:t>
        </w:r>
      </w:ins>
      <w:ins w:id="1745" w:author="Gastbenutzer" w:date="2023-10-28T22:12:00Z">
        <w:r w:rsidR="38A32F5D" w:rsidRPr="38A32F5D">
          <w:rPr>
            <w:szCs w:val="20"/>
            <w:lang w:val="en-GB"/>
          </w:rPr>
          <w:t>is scaled</w:t>
        </w:r>
      </w:ins>
      <w:ins w:id="1746" w:author="Jonathan Leipold - BDAE Gruppe" w:date="2023-10-20T01:17:00Z">
        <w:del w:id="1747" w:author="Gastbenutzer" w:date="2023-10-28T22:12:00Z">
          <w:r w:rsidR="00AA37A7" w:rsidRPr="38A32F5D">
            <w:rPr>
              <w:szCs w:val="20"/>
              <w:lang w:val="en-GB"/>
            </w:rPr>
            <w:delText xml:space="preserve">gets </w:delText>
          </w:r>
        </w:del>
      </w:ins>
      <w:ins w:id="1748" w:author="Jonathan Leipold - BDAE Gruppe" w:date="2023-10-20T01:20:00Z">
        <w:del w:id="1749" w:author="Gastbenutzer" w:date="2023-10-28T22:12:00Z">
          <w:r w:rsidR="00B43FA1" w:rsidRPr="38A32F5D">
            <w:rPr>
              <w:szCs w:val="20"/>
              <w:lang w:val="en-GB"/>
            </w:rPr>
            <w:delText>adjusted</w:delText>
          </w:r>
        </w:del>
      </w:ins>
      <w:ins w:id="1750" w:author="Jonathan Leipold - BDAE Gruppe" w:date="2023-10-20T01:17:00Z">
        <w:r w:rsidR="00AA37A7" w:rsidRPr="38A32F5D">
          <w:rPr>
            <w:szCs w:val="20"/>
            <w:lang w:val="en-GB"/>
          </w:rPr>
          <w:t xml:space="preserve">. </w:t>
        </w:r>
      </w:ins>
    </w:p>
    <w:p w14:paraId="13F443CE" w14:textId="2E34322D" w:rsidR="00F17750" w:rsidRDefault="00F65EA8" w:rsidP="00EB7DD6">
      <w:pPr>
        <w:rPr>
          <w:ins w:id="1751" w:author="Jonathan Leipold - BDAE Gruppe" w:date="2023-10-21T12:14:00Z"/>
          <w:szCs w:val="20"/>
          <w:lang w:val="en-GB"/>
        </w:rPr>
      </w:pPr>
      <w:ins w:id="1752" w:author="Jonathan Leipold - BDAE Gruppe" w:date="2023-10-20T01:24:00Z">
        <w:del w:id="1753" w:author="Gastbenutzer" w:date="2023-10-28T22:13:00Z">
          <w:r w:rsidRPr="38A32F5D">
            <w:rPr>
              <w:szCs w:val="20"/>
              <w:lang w:val="en-GB"/>
            </w:rPr>
            <w:delText xml:space="preserve">As </w:delText>
          </w:r>
        </w:del>
      </w:ins>
      <w:ins w:id="1754" w:author="Jonathan Leipold - BDAE Gruppe" w:date="2023-10-20T01:25:00Z">
        <w:del w:id="1755" w:author="Gastbenutzer" w:date="2023-10-28T22:13:00Z">
          <w:r w:rsidRPr="38A32F5D">
            <w:rPr>
              <w:szCs w:val="20"/>
              <w:lang w:val="en-GB"/>
            </w:rPr>
            <w:delText>sc</w:delText>
          </w:r>
          <w:r w:rsidR="000B3716" w:rsidRPr="38A32F5D">
            <w:rPr>
              <w:szCs w:val="20"/>
              <w:lang w:val="en-GB"/>
            </w:rPr>
            <w:delText>a</w:delText>
          </w:r>
          <w:r w:rsidRPr="38A32F5D">
            <w:rPr>
              <w:szCs w:val="20"/>
              <w:lang w:val="en-GB"/>
            </w:rPr>
            <w:delText xml:space="preserve">laer </w:delText>
          </w:r>
        </w:del>
      </w:ins>
      <w:proofErr w:type="spellStart"/>
      <w:ins w:id="1756" w:author="Jonathan Leipold - BDAE Gruppe" w:date="2023-10-20T01:17:00Z">
        <w:r w:rsidR="00AA37A7" w:rsidRPr="38A32F5D">
          <w:rPr>
            <w:b/>
            <w:szCs w:val="20"/>
            <w:lang w:val="en-GB"/>
            <w:rPrChange w:id="1757" w:author="Jonathan Leipold - BDAE Gruppe" w:date="2023-10-20T01:25:00Z">
              <w:rPr>
                <w:lang w:val="en-GB"/>
              </w:rPr>
            </w:rPrChange>
          </w:rPr>
          <w:t>MinMaxScaler</w:t>
        </w:r>
        <w:proofErr w:type="spellEnd"/>
        <w:r w:rsidR="00AA37A7" w:rsidRPr="38A32F5D">
          <w:rPr>
            <w:szCs w:val="20"/>
            <w:lang w:val="en-GB"/>
          </w:rPr>
          <w:t xml:space="preserve"> </w:t>
        </w:r>
      </w:ins>
      <w:ins w:id="1758" w:author="Jonathan Leipold - BDAE Gruppe" w:date="2023-10-20T01:21:00Z">
        <w:r w:rsidR="00F17750" w:rsidRPr="38A32F5D">
          <w:rPr>
            <w:szCs w:val="20"/>
            <w:lang w:val="en-GB"/>
          </w:rPr>
          <w:t xml:space="preserve">was chosen as </w:t>
        </w:r>
      </w:ins>
      <w:ins w:id="1759" w:author="Gastbenutzer" w:date="2023-10-28T22:14:00Z">
        <w:r w:rsidR="38A32F5D" w:rsidRPr="38A32F5D">
          <w:rPr>
            <w:szCs w:val="20"/>
            <w:lang w:val="en-GB"/>
          </w:rPr>
          <w:t xml:space="preserve">the scaler as it is </w:t>
        </w:r>
      </w:ins>
      <w:ins w:id="1760" w:author="Jonathan Leipold - BDAE Gruppe" w:date="2023-10-20T01:21:00Z">
        <w:r w:rsidR="00F17750" w:rsidRPr="38A32F5D">
          <w:rPr>
            <w:szCs w:val="20"/>
            <w:lang w:val="en-GB"/>
          </w:rPr>
          <w:t>an easy to use and understand</w:t>
        </w:r>
        <w:del w:id="1761" w:author="Gastbenutzer" w:date="2023-10-28T22:14:00Z">
          <w:r w:rsidR="00F17750" w:rsidRPr="38A32F5D">
            <w:rPr>
              <w:szCs w:val="20"/>
              <w:lang w:val="en-GB"/>
            </w:rPr>
            <w:delText>able</w:delText>
          </w:r>
        </w:del>
        <w:r w:rsidR="00F17750" w:rsidRPr="38A32F5D">
          <w:rPr>
            <w:szCs w:val="20"/>
            <w:lang w:val="en-GB"/>
          </w:rPr>
          <w:t xml:space="preserve"> </w:t>
        </w:r>
      </w:ins>
      <w:ins w:id="1762" w:author="Gastbenutzer" w:date="2023-10-28T22:14:00Z">
        <w:r w:rsidR="38A32F5D" w:rsidRPr="38A32F5D">
          <w:rPr>
            <w:szCs w:val="20"/>
            <w:lang w:val="en-GB"/>
          </w:rPr>
          <w:t>s</w:t>
        </w:r>
      </w:ins>
      <w:ins w:id="1763" w:author="Jonathan Leipold - BDAE Gruppe" w:date="2023-10-20T01:21:00Z">
        <w:del w:id="1764" w:author="Gastbenutzer" w:date="2023-10-28T22:14:00Z">
          <w:r w:rsidR="00F17750" w:rsidRPr="38A32F5D">
            <w:rPr>
              <w:szCs w:val="20"/>
              <w:lang w:val="en-GB"/>
            </w:rPr>
            <w:delText>S</w:delText>
          </w:r>
        </w:del>
        <w:r w:rsidR="00F17750" w:rsidRPr="38A32F5D">
          <w:rPr>
            <w:szCs w:val="20"/>
            <w:lang w:val="en-GB"/>
          </w:rPr>
          <w:t xml:space="preserve">caling function that </w:t>
        </w:r>
      </w:ins>
      <w:ins w:id="1765" w:author="Gastbenutzer" w:date="2023-10-28T22:14:00Z">
        <w:r w:rsidR="38A32F5D" w:rsidRPr="38A32F5D">
          <w:rPr>
            <w:szCs w:val="20"/>
            <w:lang w:val="en-GB"/>
          </w:rPr>
          <w:t xml:space="preserve">maintains </w:t>
        </w:r>
      </w:ins>
      <w:ins w:id="1766" w:author="Jonathan Leipold - BDAE Gruppe" w:date="2023-10-20T01:21:00Z">
        <w:del w:id="1767" w:author="Gastbenutzer" w:date="2023-10-28T22:14:00Z">
          <w:r w:rsidR="00F17750" w:rsidRPr="38A32F5D">
            <w:rPr>
              <w:szCs w:val="20"/>
              <w:lang w:val="en-GB"/>
            </w:rPr>
            <w:delText xml:space="preserve">keeps </w:delText>
          </w:r>
        </w:del>
        <w:r w:rsidR="00F17750" w:rsidRPr="38A32F5D">
          <w:rPr>
            <w:szCs w:val="20"/>
            <w:lang w:val="en-GB"/>
          </w:rPr>
          <w:t xml:space="preserve">the </w:t>
        </w:r>
      </w:ins>
      <w:ins w:id="1768" w:author="Jonathan Leipold - BDAE Gruppe" w:date="2023-10-20T01:22:00Z">
        <w:r w:rsidR="00DE75DC" w:rsidRPr="38A32F5D">
          <w:rPr>
            <w:szCs w:val="20"/>
            <w:lang w:val="en-GB"/>
          </w:rPr>
          <w:t xml:space="preserve">ratios and should work well </w:t>
        </w:r>
      </w:ins>
      <w:ins w:id="1769" w:author="Jonathan Leipold - BDAE Gruppe" w:date="2023-10-20T01:23:00Z">
        <w:r w:rsidR="009C1C5E" w:rsidRPr="38A32F5D">
          <w:rPr>
            <w:szCs w:val="20"/>
            <w:lang w:val="en-GB"/>
          </w:rPr>
          <w:t xml:space="preserve">in </w:t>
        </w:r>
        <w:del w:id="1770" w:author="Gastbenutzer" w:date="2023-10-28T22:14:00Z">
          <w:r w:rsidR="009C1C5E" w:rsidRPr="38A32F5D">
            <w:rPr>
              <w:szCs w:val="20"/>
              <w:lang w:val="en-GB"/>
            </w:rPr>
            <w:delText>al</w:delText>
          </w:r>
        </w:del>
        <w:r w:rsidR="009C1C5E" w:rsidRPr="38A32F5D">
          <w:rPr>
            <w:szCs w:val="20"/>
            <w:lang w:val="en-GB"/>
          </w:rPr>
          <w:t xml:space="preserve">most </w:t>
        </w:r>
        <w:del w:id="1771" w:author="Gastbenutzer" w:date="2023-10-28T22:15:00Z">
          <w:r w:rsidR="009C1C5E" w:rsidRPr="38A32F5D">
            <w:rPr>
              <w:szCs w:val="20"/>
              <w:lang w:val="en-GB"/>
            </w:rPr>
            <w:delText>all c</w:delText>
          </w:r>
        </w:del>
        <w:proofErr w:type="spellStart"/>
        <w:r w:rsidR="009C1C5E" w:rsidRPr="38A32F5D">
          <w:rPr>
            <w:szCs w:val="20"/>
            <w:lang w:val="en-GB"/>
          </w:rPr>
          <w:t>ases</w:t>
        </w:r>
        <w:proofErr w:type="spellEnd"/>
        <w:r w:rsidR="009C1C5E" w:rsidRPr="38A32F5D">
          <w:rPr>
            <w:szCs w:val="20"/>
            <w:lang w:val="en-GB"/>
          </w:rPr>
          <w:t>.</w:t>
        </w:r>
      </w:ins>
      <w:ins w:id="1772" w:author="Jonathan Leipold - BDAE Gruppe" w:date="2023-10-20T01:25:00Z">
        <w:r w:rsidR="000B3716" w:rsidRPr="38A32F5D">
          <w:rPr>
            <w:szCs w:val="20"/>
            <w:lang w:val="en-GB"/>
          </w:rPr>
          <w:t xml:space="preserve"> Since </w:t>
        </w:r>
        <w:r w:rsidR="00AC0983" w:rsidRPr="38A32F5D">
          <w:rPr>
            <w:szCs w:val="20"/>
            <w:lang w:val="en-GB"/>
          </w:rPr>
          <w:t>t</w:t>
        </w:r>
      </w:ins>
      <w:ins w:id="1773" w:author="Jonathan Leipold - BDAE Gruppe" w:date="2023-10-20T01:26:00Z">
        <w:r w:rsidR="00AC0983" w:rsidRPr="38A32F5D">
          <w:rPr>
            <w:szCs w:val="20"/>
            <w:lang w:val="en-GB"/>
          </w:rPr>
          <w:t xml:space="preserve">he distributions above </w:t>
        </w:r>
      </w:ins>
      <w:ins w:id="1774" w:author="Gastbenutzer" w:date="2023-10-28T22:15:00Z">
        <w:r w:rsidR="38A32F5D" w:rsidRPr="38A32F5D">
          <w:rPr>
            <w:szCs w:val="20"/>
            <w:lang w:val="en-GB"/>
          </w:rPr>
          <w:t>showed</w:t>
        </w:r>
      </w:ins>
      <w:ins w:id="1775" w:author="Jonathan Leipold - BDAE Gruppe" w:date="2023-10-20T01:26:00Z">
        <w:del w:id="1776" w:author="Gastbenutzer" w:date="2023-10-28T22:15:00Z">
          <w:r w:rsidR="000C56E4" w:rsidRPr="38A32F5D">
            <w:rPr>
              <w:szCs w:val="20"/>
              <w:lang w:val="en-GB"/>
            </w:rPr>
            <w:delText>did show</w:delText>
          </w:r>
        </w:del>
        <w:r w:rsidR="000C56E4" w:rsidRPr="38A32F5D">
          <w:rPr>
            <w:szCs w:val="20"/>
            <w:lang w:val="en-GB"/>
          </w:rPr>
          <w:t xml:space="preserve"> enough examples </w:t>
        </w:r>
        <w:r w:rsidR="007A2CB3" w:rsidRPr="38A32F5D">
          <w:rPr>
            <w:szCs w:val="20"/>
            <w:lang w:val="en-GB"/>
          </w:rPr>
          <w:t>without Gaussian distribution (</w:t>
        </w:r>
        <w:proofErr w:type="gramStart"/>
        <w:r w:rsidR="0051264D" w:rsidRPr="38A32F5D">
          <w:rPr>
            <w:szCs w:val="20"/>
            <w:lang w:val="en-GB"/>
          </w:rPr>
          <w:t>e.g.</w:t>
        </w:r>
        <w:proofErr w:type="gramEnd"/>
        <w:r w:rsidR="0051264D" w:rsidRPr="38A32F5D">
          <w:rPr>
            <w:szCs w:val="20"/>
            <w:lang w:val="en-GB"/>
          </w:rPr>
          <w:t xml:space="preserve"> </w:t>
        </w:r>
        <w:proofErr w:type="spellStart"/>
        <w:r w:rsidR="0051264D" w:rsidRPr="38A32F5D">
          <w:rPr>
            <w:szCs w:val="20"/>
            <w:lang w:val="en-GB"/>
          </w:rPr>
          <w:t>policy_effEndDate</w:t>
        </w:r>
        <w:proofErr w:type="spellEnd"/>
        <w:r w:rsidR="0051264D" w:rsidRPr="38A32F5D">
          <w:rPr>
            <w:szCs w:val="20"/>
            <w:lang w:val="en-GB"/>
          </w:rPr>
          <w:t xml:space="preserve">, </w:t>
        </w:r>
        <w:proofErr w:type="spellStart"/>
        <w:r w:rsidR="0051264D" w:rsidRPr="38A32F5D">
          <w:rPr>
            <w:szCs w:val="20"/>
            <w:lang w:val="en-GB"/>
          </w:rPr>
          <w:t>MainProductCode</w:t>
        </w:r>
        <w:proofErr w:type="spellEnd"/>
        <w:r w:rsidR="0051264D" w:rsidRPr="38A32F5D">
          <w:rPr>
            <w:szCs w:val="20"/>
            <w:lang w:val="en-GB"/>
          </w:rPr>
          <w:t>)</w:t>
        </w:r>
      </w:ins>
      <w:ins w:id="1777" w:author="Jonathan Leipold - BDAE Gruppe" w:date="2023-10-20T01:27:00Z">
        <w:r w:rsidR="0051264D" w:rsidRPr="38A32F5D">
          <w:rPr>
            <w:szCs w:val="20"/>
            <w:lang w:val="en-GB"/>
          </w:rPr>
          <w:t xml:space="preserve"> </w:t>
        </w:r>
        <w:r w:rsidR="00E006E0" w:rsidRPr="38A32F5D">
          <w:rPr>
            <w:szCs w:val="20"/>
            <w:lang w:val="en-GB"/>
          </w:rPr>
          <w:t xml:space="preserve">the use of the </w:t>
        </w:r>
      </w:ins>
      <w:ins w:id="1778" w:author="Gastbenutzer" w:date="2023-10-28T22:16:00Z">
        <w:r w:rsidR="38A32F5D" w:rsidRPr="38A32F5D">
          <w:rPr>
            <w:szCs w:val="20"/>
            <w:lang w:val="en-GB"/>
          </w:rPr>
          <w:t>s</w:t>
        </w:r>
      </w:ins>
      <w:ins w:id="1779" w:author="Jonathan Leipold - BDAE Gruppe" w:date="2023-10-20T01:27:00Z">
        <w:del w:id="1780" w:author="Gastbenutzer" w:date="2023-10-28T22:16:00Z">
          <w:r w:rsidR="00E006E0" w:rsidRPr="38A32F5D">
            <w:rPr>
              <w:szCs w:val="20"/>
              <w:lang w:val="en-GB"/>
            </w:rPr>
            <w:delText>S</w:delText>
          </w:r>
        </w:del>
        <w:r w:rsidR="00E006E0" w:rsidRPr="38A32F5D">
          <w:rPr>
            <w:szCs w:val="20"/>
            <w:lang w:val="en-GB"/>
          </w:rPr>
          <w:t xml:space="preserve">tandardization is </w:t>
        </w:r>
      </w:ins>
      <w:ins w:id="1781" w:author="Gastbenutzer" w:date="2023-10-28T22:16:00Z">
        <w:r w:rsidR="38A32F5D" w:rsidRPr="38A32F5D">
          <w:rPr>
            <w:szCs w:val="20"/>
            <w:lang w:val="en-GB"/>
          </w:rPr>
          <w:t>omitted</w:t>
        </w:r>
      </w:ins>
      <w:ins w:id="1782" w:author="Jonathan Leipold - BDAE Gruppe" w:date="2023-10-20T01:27:00Z">
        <w:del w:id="1783" w:author="Gastbenutzer" w:date="2023-10-28T22:16:00Z">
          <w:r w:rsidRPr="38A32F5D" w:rsidDel="38A32F5D">
            <w:rPr>
              <w:szCs w:val="20"/>
              <w:lang w:val="en-GB"/>
            </w:rPr>
            <w:delText>waived.</w:delText>
          </w:r>
        </w:del>
      </w:ins>
      <w:ins w:id="1784" w:author="Gastbenutzer" w:date="2023-10-28T22:16:00Z">
        <w:r w:rsidR="38A32F5D" w:rsidRPr="38A32F5D">
          <w:rPr>
            <w:szCs w:val="20"/>
            <w:lang w:val="en-GB"/>
          </w:rPr>
          <w:t>.</w:t>
        </w:r>
      </w:ins>
      <w:ins w:id="1785" w:author="Jonathan Leipold - BDAE Gruppe" w:date="2023-10-21T18:12:00Z">
        <w:r w:rsidR="001304F2">
          <w:rPr>
            <w:rStyle w:val="FootnoteReference"/>
            <w:lang w:val="en-GB"/>
          </w:rPr>
          <w:footnoteReference w:id="5"/>
        </w:r>
      </w:ins>
    </w:p>
    <w:p w14:paraId="35D57E0C" w14:textId="77777777" w:rsidR="008B783B" w:rsidRDefault="008B783B" w:rsidP="00EB7DD6">
      <w:pPr>
        <w:rPr>
          <w:ins w:id="1796" w:author="Jonathan Leipold - BDAE Gruppe" w:date="2023-10-21T12:14:00Z"/>
          <w:szCs w:val="20"/>
          <w:lang w:val="en-GB"/>
        </w:rPr>
      </w:pPr>
    </w:p>
    <w:p w14:paraId="5F3BBADC" w14:textId="6F217DCB" w:rsidR="008B783B" w:rsidRDefault="008B783B">
      <w:pPr>
        <w:pStyle w:val="Heading3"/>
        <w:rPr>
          <w:ins w:id="1797" w:author="Jonathan Leipold - BDAE Gruppe" w:date="2023-10-21T12:15:00Z"/>
          <w:lang w:val="en-GB"/>
        </w:rPr>
        <w:pPrChange w:id="1798" w:author="Jonathan Leipold - BDAE Gruppe" w:date="2023-10-29T10:07:00Z">
          <w:pPr>
            <w:pStyle w:val="Heading2"/>
          </w:pPr>
        </w:pPrChange>
      </w:pPr>
      <w:bookmarkStart w:id="1799" w:name="_Toc148803240"/>
      <w:bookmarkStart w:id="1800" w:name="_Toc149860701"/>
      <w:ins w:id="1801" w:author="Jonathan Leipold - BDAE Gruppe" w:date="2023-10-21T12:14:00Z">
        <w:r>
          <w:rPr>
            <w:lang w:val="en-GB"/>
          </w:rPr>
          <w:t>Final preprocessing parameters</w:t>
        </w:r>
      </w:ins>
      <w:bookmarkEnd w:id="1799"/>
      <w:bookmarkEnd w:id="1800"/>
    </w:p>
    <w:p w14:paraId="12C5CC4A" w14:textId="5A8043EE" w:rsidR="009704F5" w:rsidRDefault="003E1964" w:rsidP="000F07CF">
      <w:pPr>
        <w:rPr>
          <w:ins w:id="1802" w:author="Jonathan Leipold - BDAE Gruppe" w:date="2023-10-21T12:18:00Z"/>
          <w:lang w:val="en-GB"/>
        </w:rPr>
      </w:pPr>
      <w:ins w:id="1803" w:author="Jonathan Leipold - BDAE Gruppe" w:date="2023-10-21T12:17:00Z">
        <w:r>
          <w:rPr>
            <w:lang w:val="en-GB"/>
          </w:rPr>
          <w:t>Finally,</w:t>
        </w:r>
      </w:ins>
      <w:ins w:id="1804" w:author="Jonathan Leipold - BDAE Gruppe" w:date="2023-10-21T12:15:00Z">
        <w:r w:rsidR="005A76BA">
          <w:rPr>
            <w:lang w:val="en-GB"/>
          </w:rPr>
          <w:t xml:space="preserve"> some </w:t>
        </w:r>
        <w:r w:rsidR="38A32F5D" w:rsidRPr="38A32F5D">
          <w:rPr>
            <w:lang w:val="en-GB"/>
          </w:rPr>
          <w:t>pre</w:t>
        </w:r>
      </w:ins>
      <w:ins w:id="1805" w:author="Gastbenutzer" w:date="2023-10-28T22:17:00Z">
        <w:r w:rsidR="38A32F5D" w:rsidRPr="38A32F5D">
          <w:rPr>
            <w:lang w:val="en-GB"/>
          </w:rPr>
          <w:t>-</w:t>
        </w:r>
      </w:ins>
      <w:ins w:id="1806" w:author="Jonathan Leipold - BDAE Gruppe" w:date="2023-10-21T12:15:00Z">
        <w:r w:rsidR="38A32F5D" w:rsidRPr="38A32F5D">
          <w:rPr>
            <w:lang w:val="en-GB"/>
          </w:rPr>
          <w:t>processing</w:t>
        </w:r>
        <w:r w:rsidR="001E2752">
          <w:rPr>
            <w:lang w:val="en-GB"/>
          </w:rPr>
          <w:t xml:space="preserve"> parameters </w:t>
        </w:r>
      </w:ins>
      <w:ins w:id="1807" w:author="Gastbenutzer" w:date="2023-10-28T22:17:00Z">
        <w:r w:rsidR="38A32F5D" w:rsidRPr="38A32F5D">
          <w:rPr>
            <w:lang w:val="en-GB"/>
          </w:rPr>
          <w:t xml:space="preserve">have been </w:t>
        </w:r>
      </w:ins>
      <w:ins w:id="1808" w:author="Jonathan Leipold - BDAE Gruppe" w:date="2023-10-21T12:15:00Z">
        <w:del w:id="1809" w:author="Gastbenutzer" w:date="2023-10-28T22:17:00Z">
          <w:r w:rsidR="001E2752">
            <w:rPr>
              <w:lang w:val="en-GB"/>
            </w:rPr>
            <w:delText xml:space="preserve">got </w:delText>
          </w:r>
        </w:del>
      </w:ins>
      <w:ins w:id="1810" w:author="Jonathan Leipold - BDAE Gruppe" w:date="2023-10-21T12:17:00Z">
        <w:r w:rsidR="00F50D06">
          <w:rPr>
            <w:lang w:val="en-GB"/>
          </w:rPr>
          <w:t>defined</w:t>
        </w:r>
      </w:ins>
      <w:ins w:id="1811" w:author="Jonathan Leipold - BDAE Gruppe" w:date="2023-10-21T12:16:00Z">
        <w:r w:rsidR="001E2752">
          <w:rPr>
            <w:lang w:val="en-GB"/>
          </w:rPr>
          <w:t xml:space="preserve">. </w:t>
        </w:r>
        <w:r w:rsidR="009704F5">
          <w:rPr>
            <w:lang w:val="en-GB"/>
          </w:rPr>
          <w:t>Depending on the values of these parameters the predefined functions</w:t>
        </w:r>
        <w:r w:rsidR="002D2597">
          <w:rPr>
            <w:lang w:val="en-GB"/>
          </w:rPr>
          <w:t xml:space="preserve"> </w:t>
        </w:r>
      </w:ins>
      <w:ins w:id="1812" w:author="Jonathan Leipold - BDAE Gruppe" w:date="2023-10-21T12:17:00Z">
        <w:r w:rsidR="00EA2132">
          <w:rPr>
            <w:lang w:val="en-GB"/>
          </w:rPr>
          <w:t xml:space="preserve">are </w:t>
        </w:r>
      </w:ins>
      <w:ins w:id="1813" w:author="Gastbenutzer" w:date="2023-10-28T22:17:00Z">
        <w:r w:rsidR="38A32F5D" w:rsidRPr="38A32F5D">
          <w:rPr>
            <w:lang w:val="en-GB"/>
          </w:rPr>
          <w:t>switched</w:t>
        </w:r>
      </w:ins>
      <w:ins w:id="1814" w:author="Jonathan Leipold - BDAE Gruppe" w:date="2023-10-21T12:17:00Z">
        <w:del w:id="1815" w:author="Gastbenutzer" w:date="2023-10-28T22:17:00Z">
          <w:r w:rsidR="00EA2132">
            <w:rPr>
              <w:lang w:val="en-GB"/>
            </w:rPr>
            <w:delText>opted</w:delText>
          </w:r>
        </w:del>
        <w:r w:rsidR="00EA2132">
          <w:rPr>
            <w:lang w:val="en-GB"/>
          </w:rPr>
          <w:t xml:space="preserve"> in/out and </w:t>
        </w:r>
        <w:r w:rsidR="00410E96">
          <w:rPr>
            <w:lang w:val="en-GB"/>
          </w:rPr>
          <w:t xml:space="preserve">filled with </w:t>
        </w:r>
        <w:r w:rsidR="009F545D">
          <w:rPr>
            <w:lang w:val="en-GB"/>
          </w:rPr>
          <w:t xml:space="preserve">input </w:t>
        </w:r>
        <w:r w:rsidR="00283F82">
          <w:rPr>
            <w:lang w:val="en-GB"/>
          </w:rPr>
          <w:t>paramete</w:t>
        </w:r>
      </w:ins>
      <w:ins w:id="1816" w:author="Jonathan Leipold - BDAE Gruppe" w:date="2023-10-21T12:18:00Z">
        <w:r w:rsidR="00283F82">
          <w:rPr>
            <w:lang w:val="en-GB"/>
          </w:rPr>
          <w:t>rs:</w:t>
        </w:r>
      </w:ins>
    </w:p>
    <w:p w14:paraId="0BBF27D2" w14:textId="10BF6746" w:rsidR="000F07CF" w:rsidRDefault="000F07CF" w:rsidP="00283F82">
      <w:pPr>
        <w:pStyle w:val="ListParagraph"/>
        <w:numPr>
          <w:ilvl w:val="0"/>
          <w:numId w:val="67"/>
        </w:numPr>
        <w:rPr>
          <w:ins w:id="1817" w:author="Jonathan Leipold - BDAE Gruppe" w:date="2023-10-21T12:23:00Z"/>
          <w:lang w:val="en-GB"/>
        </w:rPr>
      </w:pPr>
      <w:proofErr w:type="spellStart"/>
      <w:ins w:id="1818" w:author="Jonathan Leipold - BDAE Gruppe" w:date="2023-10-21T12:14:00Z">
        <w:r w:rsidRPr="00283F82">
          <w:rPr>
            <w:lang w:val="en-GB"/>
          </w:rPr>
          <w:t>year_only</w:t>
        </w:r>
      </w:ins>
      <w:proofErr w:type="spellEnd"/>
      <w:ins w:id="1819" w:author="Jonathan Leipold - BDAE Gruppe" w:date="2023-10-21T12:23:00Z">
        <w:r w:rsidR="008D7166">
          <w:rPr>
            <w:lang w:val="en-GB"/>
          </w:rPr>
          <w:t>:</w:t>
        </w:r>
        <w:r w:rsidR="008D7166" w:rsidRPr="008D7166">
          <w:rPr>
            <w:lang w:val="en-GB"/>
          </w:rPr>
          <w:t xml:space="preserve"> </w:t>
        </w:r>
        <w:r w:rsidR="008D7166">
          <w:rPr>
            <w:lang w:val="en-GB"/>
          </w:rPr>
          <w:t>bool, default=False</w:t>
        </w:r>
      </w:ins>
    </w:p>
    <w:p w14:paraId="37E9D8C2" w14:textId="06FC0474" w:rsidR="008D7166" w:rsidRPr="00283F82" w:rsidRDefault="00745F0B">
      <w:pPr>
        <w:pStyle w:val="ListParagraph"/>
        <w:numPr>
          <w:ilvl w:val="1"/>
          <w:numId w:val="67"/>
        </w:numPr>
        <w:rPr>
          <w:ins w:id="1820" w:author="Jonathan Leipold - BDAE Gruppe" w:date="2023-10-21T12:14:00Z"/>
          <w:lang w:val="en-GB"/>
        </w:rPr>
        <w:pPrChange w:id="1821" w:author="Jonathan Leipold - BDAE Gruppe" w:date="2023-10-21T12:23:00Z">
          <w:pPr/>
        </w:pPrChange>
      </w:pPr>
      <w:ins w:id="1822" w:author="Jonathan Leipold - BDAE Gruppe" w:date="2023-10-21T12:23:00Z">
        <w:r>
          <w:rPr>
            <w:lang w:val="en-GB"/>
          </w:rPr>
          <w:t>Set to True to keep only</w:t>
        </w:r>
      </w:ins>
      <w:ins w:id="1823" w:author="Gastbenutzer" w:date="2023-10-28T22:17:00Z">
        <w:r>
          <w:rPr>
            <w:lang w:val="en-GB"/>
          </w:rPr>
          <w:t xml:space="preserve"> </w:t>
        </w:r>
        <w:r w:rsidR="38A32F5D" w:rsidRPr="38A32F5D">
          <w:rPr>
            <w:lang w:val="en-GB"/>
          </w:rPr>
          <w:t>the</w:t>
        </w:r>
      </w:ins>
      <w:ins w:id="1824" w:author="Jonathan Leipold - BDAE Gruppe" w:date="2023-10-21T12:23:00Z">
        <w:r w:rsidR="38A32F5D" w:rsidRPr="38A32F5D">
          <w:rPr>
            <w:lang w:val="en-GB"/>
          </w:rPr>
          <w:t xml:space="preserve"> </w:t>
        </w:r>
        <w:r w:rsidR="000943E5">
          <w:rPr>
            <w:lang w:val="en-GB"/>
          </w:rPr>
          <w:t>yea</w:t>
        </w:r>
      </w:ins>
      <w:ins w:id="1825" w:author="Jonathan Leipold - BDAE Gruppe" w:date="2023-10-21T12:24:00Z">
        <w:r w:rsidR="000943E5">
          <w:rPr>
            <w:lang w:val="en-GB"/>
          </w:rPr>
          <w:t xml:space="preserve">r of all datetime </w:t>
        </w:r>
        <w:r w:rsidR="00A0550C">
          <w:rPr>
            <w:lang w:val="en-GB"/>
          </w:rPr>
          <w:t xml:space="preserve">features and convert them to int. </w:t>
        </w:r>
      </w:ins>
      <w:ins w:id="1826" w:author="Jonathan Leipold - BDAE Gruppe" w:date="2023-10-21T19:57:00Z">
        <w:r w:rsidR="00106229">
          <w:rPr>
            <w:lang w:val="en-GB"/>
          </w:rPr>
          <w:t xml:space="preserve">Otherwise year and month </w:t>
        </w:r>
      </w:ins>
      <w:ins w:id="1827" w:author="Gastbenutzer" w:date="2023-10-28T22:18:00Z">
        <w:r w:rsidR="38A32F5D" w:rsidRPr="38A32F5D">
          <w:rPr>
            <w:lang w:val="en-GB"/>
          </w:rPr>
          <w:t>are</w:t>
        </w:r>
      </w:ins>
      <w:ins w:id="1828" w:author="Jonathan Leipold - BDAE Gruppe" w:date="2023-10-21T19:57:00Z">
        <w:del w:id="1829" w:author="Gastbenutzer" w:date="2023-10-28T22:18:00Z">
          <w:r w:rsidR="00106229">
            <w:rPr>
              <w:lang w:val="en-GB"/>
            </w:rPr>
            <w:delText>will be</w:delText>
          </w:r>
        </w:del>
        <w:r w:rsidR="00106229">
          <w:rPr>
            <w:lang w:val="en-GB"/>
          </w:rPr>
          <w:t xml:space="preserve"> separated and kept.</w:t>
        </w:r>
      </w:ins>
    </w:p>
    <w:p w14:paraId="3F67569E" w14:textId="4C669593" w:rsidR="000F07CF" w:rsidRDefault="004D719A" w:rsidP="00283F82">
      <w:pPr>
        <w:pStyle w:val="ListParagraph"/>
        <w:numPr>
          <w:ilvl w:val="0"/>
          <w:numId w:val="67"/>
        </w:numPr>
        <w:rPr>
          <w:ins w:id="1830" w:author="Jonathan Leipold - BDAE Gruppe" w:date="2023-10-21T12:26:00Z"/>
          <w:lang w:val="en-GB"/>
        </w:rPr>
      </w:pPr>
      <w:proofErr w:type="spellStart"/>
      <w:ins w:id="1831" w:author="Jonathan Leipold - BDAE Gruppe" w:date="2023-10-21T12:14:00Z">
        <w:r w:rsidRPr="00283F82">
          <w:rPr>
            <w:lang w:val="en-GB"/>
          </w:rPr>
          <w:t>D</w:t>
        </w:r>
        <w:r w:rsidR="000F07CF" w:rsidRPr="00283F82">
          <w:rPr>
            <w:lang w:val="en-GB"/>
          </w:rPr>
          <w:t>rop_cols</w:t>
        </w:r>
      </w:ins>
      <w:proofErr w:type="spellEnd"/>
      <w:ins w:id="1832" w:author="Jonathan Leipold - BDAE Gruppe" w:date="2023-10-21T12:26:00Z">
        <w:r w:rsidR="0056696E">
          <w:rPr>
            <w:lang w:val="en-GB"/>
          </w:rPr>
          <w:t>: list of strings, default =</w:t>
        </w:r>
        <w:r w:rsidR="0056696E" w:rsidRPr="00283F82">
          <w:rPr>
            <w:lang w:val="en-GB"/>
          </w:rPr>
          <w:t xml:space="preserve"> []</w:t>
        </w:r>
      </w:ins>
    </w:p>
    <w:p w14:paraId="42EF05AA" w14:textId="7AA18E90" w:rsidR="004D719A" w:rsidRPr="00283F82" w:rsidRDefault="38A32F5D">
      <w:pPr>
        <w:pStyle w:val="ListParagraph"/>
        <w:numPr>
          <w:ilvl w:val="1"/>
          <w:numId w:val="67"/>
        </w:numPr>
        <w:rPr>
          <w:ins w:id="1833" w:author="Jonathan Leipold - BDAE Gruppe" w:date="2023-10-21T12:14:00Z"/>
          <w:lang w:val="en-GB"/>
        </w:rPr>
        <w:pPrChange w:id="1834" w:author="Jonathan Leipold - BDAE Gruppe" w:date="2023-10-21T12:26:00Z">
          <w:pPr/>
        </w:pPrChange>
      </w:pPr>
      <w:ins w:id="1835" w:author="Gastbenutzer" w:date="2023-10-28T22:18:00Z">
        <w:r w:rsidRPr="38A32F5D">
          <w:rPr>
            <w:lang w:val="en-GB"/>
          </w:rPr>
          <w:t xml:space="preserve">Try to drop </w:t>
        </w:r>
      </w:ins>
      <w:ins w:id="1836" w:author="Jonathan Leipold - BDAE Gruppe" w:date="2023-10-21T12:38:00Z">
        <w:del w:id="1837" w:author="Gastbenutzer" w:date="2023-10-28T22:18:00Z">
          <w:r w:rsidR="009E6B40" w:rsidRPr="38A32F5D" w:rsidDel="38A32F5D">
            <w:rPr>
              <w:lang w:val="en-GB"/>
            </w:rPr>
            <w:delText>I</w:delText>
          </w:r>
        </w:del>
      </w:ins>
      <w:ins w:id="1838" w:author="Gastbenutzer" w:date="2023-10-28T22:18:00Z">
        <w:r w:rsidRPr="38A32F5D">
          <w:rPr>
            <w:lang w:val="en-GB"/>
          </w:rPr>
          <w:t>i</w:t>
        </w:r>
      </w:ins>
      <w:ins w:id="1839" w:author="Jonathan Leipold - BDAE Gruppe" w:date="2023-10-21T12:38:00Z">
        <w:r w:rsidRPr="38A32F5D">
          <w:rPr>
            <w:lang w:val="en-GB"/>
          </w:rPr>
          <w:t>nserted</w:t>
        </w:r>
        <w:r w:rsidR="009E6B40">
          <w:rPr>
            <w:lang w:val="en-GB"/>
          </w:rPr>
          <w:t xml:space="preserve"> </w:t>
        </w:r>
      </w:ins>
      <w:ins w:id="1840" w:author="Jonathan Leipold - BDAE Gruppe" w:date="2023-10-21T12:39:00Z">
        <w:r w:rsidR="00DF4D05">
          <w:rPr>
            <w:lang w:val="en-GB"/>
          </w:rPr>
          <w:t>strings</w:t>
        </w:r>
        <w:del w:id="1841" w:author="Gastbenutzer" w:date="2023-10-28T22:18:00Z">
          <w:r w:rsidR="00DF4D05">
            <w:rPr>
              <w:lang w:val="en-GB"/>
            </w:rPr>
            <w:delText xml:space="preserve"> will be tried </w:delText>
          </w:r>
          <w:r w:rsidR="00A25278">
            <w:rPr>
              <w:lang w:val="en-GB"/>
            </w:rPr>
            <w:delText>to be dropped</w:delText>
          </w:r>
        </w:del>
        <w:r w:rsidR="00A25278">
          <w:rPr>
            <w:lang w:val="en-GB"/>
          </w:rPr>
          <w:t xml:space="preserve">. If col name </w:t>
        </w:r>
        <w:r w:rsidRPr="38A32F5D">
          <w:rPr>
            <w:lang w:val="en-GB"/>
          </w:rPr>
          <w:t>does</w:t>
        </w:r>
      </w:ins>
      <w:ins w:id="1842" w:author="Gastbenutzer" w:date="2023-10-28T22:19:00Z">
        <w:r w:rsidRPr="38A32F5D">
          <w:rPr>
            <w:lang w:val="en-GB"/>
          </w:rPr>
          <w:t xml:space="preserve"> </w:t>
        </w:r>
      </w:ins>
      <w:ins w:id="1843" w:author="Jonathan Leipold - BDAE Gruppe" w:date="2023-10-21T12:39:00Z">
        <w:r w:rsidRPr="38A32F5D">
          <w:rPr>
            <w:lang w:val="en-GB"/>
          </w:rPr>
          <w:t>n</w:t>
        </w:r>
      </w:ins>
      <w:ins w:id="1844" w:author="Gastbenutzer" w:date="2023-10-28T22:19:00Z">
        <w:r w:rsidRPr="38A32F5D">
          <w:rPr>
            <w:lang w:val="en-GB"/>
          </w:rPr>
          <w:t>o</w:t>
        </w:r>
      </w:ins>
      <w:ins w:id="1845" w:author="Jonathan Leipold - BDAE Gruppe" w:date="2023-10-21T12:39:00Z">
        <w:del w:id="1846" w:author="Gastbenutzer" w:date="2023-10-28T22:19:00Z">
          <w:r w:rsidR="009E6B40" w:rsidRPr="38A32F5D" w:rsidDel="38A32F5D">
            <w:rPr>
              <w:lang w:val="en-GB"/>
            </w:rPr>
            <w:delText>’</w:delText>
          </w:r>
        </w:del>
        <w:r w:rsidRPr="38A32F5D">
          <w:rPr>
            <w:lang w:val="en-GB"/>
          </w:rPr>
          <w:t>t</w:t>
        </w:r>
        <w:r w:rsidR="00A25278">
          <w:rPr>
            <w:lang w:val="en-GB"/>
          </w:rPr>
          <w:t xml:space="preserve"> exist or </w:t>
        </w:r>
      </w:ins>
      <w:ins w:id="1847" w:author="Gastbenutzer" w:date="2023-10-28T22:19:00Z">
        <w:r w:rsidRPr="38A32F5D">
          <w:rPr>
            <w:lang w:val="en-GB"/>
          </w:rPr>
          <w:t xml:space="preserve">has </w:t>
        </w:r>
      </w:ins>
      <w:ins w:id="1848" w:author="Jonathan Leipold - BDAE Gruppe" w:date="2023-10-21T12:39:00Z">
        <w:r w:rsidR="00A25278">
          <w:rPr>
            <w:lang w:val="en-GB"/>
          </w:rPr>
          <w:t xml:space="preserve">already </w:t>
        </w:r>
      </w:ins>
      <w:ins w:id="1849" w:author="Gastbenutzer" w:date="2023-10-28T22:19:00Z">
        <w:r w:rsidRPr="38A32F5D">
          <w:rPr>
            <w:lang w:val="en-GB"/>
          </w:rPr>
          <w:t>been</w:t>
        </w:r>
      </w:ins>
      <w:ins w:id="1850" w:author="Jonathan Leipold - BDAE Gruppe" w:date="2023-10-21T12:39:00Z">
        <w:del w:id="1851" w:author="Gastbenutzer" w:date="2023-10-28T22:19:00Z">
          <w:r w:rsidR="00A25278">
            <w:rPr>
              <w:lang w:val="en-GB"/>
            </w:rPr>
            <w:delText>got</w:delText>
          </w:r>
        </w:del>
        <w:r w:rsidR="00A25278">
          <w:rPr>
            <w:lang w:val="en-GB"/>
          </w:rPr>
          <w:t xml:space="preserve"> dropped </w:t>
        </w:r>
      </w:ins>
      <w:ins w:id="1852" w:author="Gastbenutzer" w:date="2023-10-28T22:19:00Z">
        <w:r w:rsidRPr="38A32F5D">
          <w:rPr>
            <w:lang w:val="en-GB"/>
          </w:rPr>
          <w:t>during</w:t>
        </w:r>
      </w:ins>
      <w:ins w:id="1853" w:author="Jonathan Leipold - BDAE Gruppe" w:date="2023-10-21T12:39:00Z">
        <w:del w:id="1854" w:author="Gastbenutzer" w:date="2023-10-28T22:19:00Z">
          <w:r w:rsidR="00A25278">
            <w:rPr>
              <w:lang w:val="en-GB"/>
            </w:rPr>
            <w:delText>within the</w:delText>
          </w:r>
        </w:del>
        <w:r w:rsidR="00A25278">
          <w:rPr>
            <w:lang w:val="en-GB"/>
          </w:rPr>
          <w:t xml:space="preserve"> regular preprocessing process</w:t>
        </w:r>
      </w:ins>
      <w:ins w:id="1855" w:author="Gastbenutzer" w:date="2023-10-28T22:19:00Z">
        <w:r w:rsidRPr="38A32F5D">
          <w:rPr>
            <w:lang w:val="en-GB"/>
          </w:rPr>
          <w:t>,</w:t>
        </w:r>
      </w:ins>
      <w:ins w:id="1856" w:author="Jonathan Leipold - BDAE Gruppe" w:date="2023-10-21T12:39:00Z">
        <w:r w:rsidR="00A25278">
          <w:rPr>
            <w:lang w:val="en-GB"/>
          </w:rPr>
          <w:t xml:space="preserve"> </w:t>
        </w:r>
      </w:ins>
      <w:ins w:id="1857" w:author="Jonathan Leipold - BDAE Gruppe" w:date="2023-10-21T12:40:00Z">
        <w:r w:rsidR="00735E2F" w:rsidRPr="00735E2F">
          <w:rPr>
            <w:lang w:val="en-GB"/>
          </w:rPr>
          <w:t xml:space="preserve">a corresponding message </w:t>
        </w:r>
      </w:ins>
      <w:ins w:id="1858" w:author="Gastbenutzer" w:date="2023-10-28T22:19:00Z">
        <w:r w:rsidRPr="38A32F5D">
          <w:rPr>
            <w:lang w:val="en-GB"/>
          </w:rPr>
          <w:t>is</w:t>
        </w:r>
      </w:ins>
      <w:ins w:id="1859" w:author="Jonathan Leipold - BDAE Gruppe" w:date="2023-10-21T12:40:00Z">
        <w:del w:id="1860" w:author="Gastbenutzer" w:date="2023-10-28T22:19:00Z">
          <w:r w:rsidR="00735E2F" w:rsidRPr="00735E2F">
            <w:rPr>
              <w:lang w:val="en-GB"/>
            </w:rPr>
            <w:delText>wi</w:delText>
          </w:r>
        </w:del>
        <w:del w:id="1861" w:author="Gastbenutzer" w:date="2023-10-28T22:20:00Z">
          <w:r w:rsidR="00735E2F" w:rsidRPr="00735E2F">
            <w:rPr>
              <w:lang w:val="en-GB"/>
            </w:rPr>
            <w:delText>ll be</w:delText>
          </w:r>
        </w:del>
        <w:r w:rsidR="00735E2F">
          <w:rPr>
            <w:lang w:val="en-GB"/>
          </w:rPr>
          <w:t xml:space="preserve"> printed.</w:t>
        </w:r>
      </w:ins>
    </w:p>
    <w:p w14:paraId="7A72AF21" w14:textId="5E54C38C" w:rsidR="000F07CF" w:rsidRDefault="000F07CF" w:rsidP="00283F82">
      <w:pPr>
        <w:pStyle w:val="ListParagraph"/>
        <w:numPr>
          <w:ilvl w:val="0"/>
          <w:numId w:val="67"/>
        </w:numPr>
        <w:rPr>
          <w:ins w:id="1862" w:author="Jonathan Leipold - BDAE Gruppe" w:date="2023-10-21T12:40:00Z"/>
          <w:lang w:val="en-GB"/>
        </w:rPr>
      </w:pPr>
      <w:proofErr w:type="spellStart"/>
      <w:ins w:id="1863" w:author="Jonathan Leipold - BDAE Gruppe" w:date="2023-10-21T12:14:00Z">
        <w:r w:rsidRPr="00283F82">
          <w:rPr>
            <w:lang w:val="en-GB"/>
          </w:rPr>
          <w:t>claim_ratios</w:t>
        </w:r>
      </w:ins>
      <w:proofErr w:type="spellEnd"/>
      <w:ins w:id="1864" w:author="Jonathan Leipold - BDAE Gruppe" w:date="2023-10-21T12:40:00Z">
        <w:r w:rsidR="00093A94">
          <w:rPr>
            <w:lang w:val="en-GB"/>
          </w:rPr>
          <w:t>:</w:t>
        </w:r>
        <w:r w:rsidR="00093A94" w:rsidRPr="00093A94">
          <w:rPr>
            <w:lang w:val="en-GB"/>
          </w:rPr>
          <w:t xml:space="preserve"> </w:t>
        </w:r>
        <w:r w:rsidR="00093A94">
          <w:rPr>
            <w:lang w:val="en-GB"/>
          </w:rPr>
          <w:t>bool, default=True</w:t>
        </w:r>
      </w:ins>
    </w:p>
    <w:p w14:paraId="191B4C49" w14:textId="2DB0F143" w:rsidR="00093A94" w:rsidRPr="00283F82" w:rsidRDefault="003F6EB1">
      <w:pPr>
        <w:pStyle w:val="ListParagraph"/>
        <w:numPr>
          <w:ilvl w:val="1"/>
          <w:numId w:val="67"/>
        </w:numPr>
        <w:rPr>
          <w:ins w:id="1865" w:author="Jonathan Leipold - BDAE Gruppe" w:date="2023-10-21T12:14:00Z"/>
          <w:lang w:val="en-GB"/>
        </w:rPr>
        <w:pPrChange w:id="1866" w:author="Jonathan Leipold - BDAE Gruppe" w:date="2023-10-21T12:40:00Z">
          <w:pPr/>
        </w:pPrChange>
      </w:pPr>
      <w:ins w:id="1867" w:author="Jonathan Leipold - BDAE Gruppe" w:date="2023-10-21T12:40:00Z">
        <w:r>
          <w:rPr>
            <w:lang w:val="en-GB"/>
          </w:rPr>
          <w:t>If set to True</w:t>
        </w:r>
      </w:ins>
      <w:ins w:id="1868" w:author="Jonathan Leipold - BDAE Gruppe" w:date="2023-10-21T12:41:00Z">
        <w:r w:rsidR="001A0A77">
          <w:rPr>
            <w:lang w:val="en-GB"/>
          </w:rPr>
          <w:t>,</w:t>
        </w:r>
      </w:ins>
      <w:ins w:id="1869" w:author="Jonathan Leipold - BDAE Gruppe" w:date="2023-10-21T12:40:00Z">
        <w:r>
          <w:rPr>
            <w:lang w:val="en-GB"/>
          </w:rPr>
          <w:t xml:space="preserve"> </w:t>
        </w:r>
      </w:ins>
      <w:ins w:id="1870" w:author="Jonathan Leipold - BDAE Gruppe" w:date="2023-10-21T12:41:00Z">
        <w:r w:rsidR="00B11E7A">
          <w:rPr>
            <w:lang w:val="en-GB"/>
          </w:rPr>
          <w:t xml:space="preserve">some </w:t>
        </w:r>
      </w:ins>
      <w:ins w:id="1871" w:author="Jonathan Leipold - BDAE Gruppe" w:date="2023-10-21T12:40:00Z">
        <w:r w:rsidR="38A32F5D" w:rsidRPr="38A32F5D">
          <w:rPr>
            <w:lang w:val="en-GB"/>
          </w:rPr>
          <w:t>claim</w:t>
        </w:r>
      </w:ins>
      <w:ins w:id="1872" w:author="Gastbenutzer" w:date="2023-10-28T22:20:00Z">
        <w:r w:rsidR="38A32F5D" w:rsidRPr="38A32F5D">
          <w:rPr>
            <w:lang w:val="en-GB"/>
          </w:rPr>
          <w:t>-</w:t>
        </w:r>
      </w:ins>
      <w:ins w:id="1873" w:author="Jonathan Leipold - BDAE Gruppe" w:date="2023-10-21T12:40:00Z">
        <w:del w:id="1874" w:author="Gastbenutzer" w:date="2023-10-28T22:20:00Z">
          <w:r w:rsidRPr="38A32F5D" w:rsidDel="38A32F5D">
            <w:rPr>
              <w:lang w:val="en-GB"/>
            </w:rPr>
            <w:delText>s</w:delText>
          </w:r>
          <w:r w:rsidR="00FC17C6">
            <w:rPr>
              <w:lang w:val="en-GB"/>
            </w:rPr>
            <w:delText xml:space="preserve"> </w:delText>
          </w:r>
        </w:del>
        <w:r w:rsidR="00FC17C6">
          <w:rPr>
            <w:lang w:val="en-GB"/>
          </w:rPr>
          <w:t xml:space="preserve">related </w:t>
        </w:r>
      </w:ins>
      <w:ins w:id="1875" w:author="Jonathan Leipold - BDAE Gruppe" w:date="2023-10-21T12:41:00Z">
        <w:r w:rsidR="00B11E7A">
          <w:rPr>
            <w:lang w:val="en-GB"/>
          </w:rPr>
          <w:t>columns will be dropped</w:t>
        </w:r>
        <w:r w:rsidR="00795F52">
          <w:rPr>
            <w:lang w:val="en-GB"/>
          </w:rPr>
          <w:t xml:space="preserve"> or replaced</w:t>
        </w:r>
      </w:ins>
      <w:ins w:id="1876" w:author="Jonathan Leipold - BDAE Gruppe" w:date="2023-10-21T12:42:00Z">
        <w:r w:rsidR="000B4060">
          <w:rPr>
            <w:lang w:val="en-GB"/>
          </w:rPr>
          <w:t xml:space="preserve"> </w:t>
        </w:r>
      </w:ins>
      <w:ins w:id="1877" w:author="Jonathan Leipold - BDAE Gruppe" w:date="2023-10-21T12:43:00Z">
        <w:r w:rsidR="00790856">
          <w:rPr>
            <w:lang w:val="en-GB"/>
          </w:rPr>
          <w:t xml:space="preserve">and </w:t>
        </w:r>
        <w:r w:rsidR="00B9742F">
          <w:rPr>
            <w:lang w:val="en-GB"/>
          </w:rPr>
          <w:t xml:space="preserve">cleaned </w:t>
        </w:r>
      </w:ins>
      <w:ins w:id="1878" w:author="Gastbenutzer" w:date="2023-10-28T22:20:00Z">
        <w:r w:rsidR="38A32F5D" w:rsidRPr="38A32F5D">
          <w:rPr>
            <w:lang w:val="en-GB"/>
          </w:rPr>
          <w:t xml:space="preserve">up </w:t>
        </w:r>
      </w:ins>
      <w:ins w:id="1879" w:author="Jonathan Leipold - BDAE Gruppe" w:date="2023-10-21T12:42:00Z">
        <w:r w:rsidR="38A32F5D" w:rsidRPr="38A32F5D">
          <w:rPr>
            <w:lang w:val="en-GB"/>
          </w:rPr>
          <w:t>to minimi</w:t>
        </w:r>
      </w:ins>
      <w:ins w:id="1880" w:author="Gastbenutzer" w:date="2023-10-28T22:20:00Z">
        <w:r w:rsidR="38A32F5D" w:rsidRPr="38A32F5D">
          <w:rPr>
            <w:lang w:val="en-GB"/>
          </w:rPr>
          <w:t>s</w:t>
        </w:r>
      </w:ins>
      <w:ins w:id="1881" w:author="Jonathan Leipold - BDAE Gruppe" w:date="2023-10-21T12:42:00Z">
        <w:del w:id="1882" w:author="Gastbenutzer" w:date="2023-10-28T22:20:00Z">
          <w:r w:rsidRPr="38A32F5D" w:rsidDel="38A32F5D">
            <w:rPr>
              <w:lang w:val="en-GB"/>
            </w:rPr>
            <w:delText>z</w:delText>
          </w:r>
        </w:del>
        <w:r w:rsidR="38A32F5D" w:rsidRPr="38A32F5D">
          <w:rPr>
            <w:lang w:val="en-GB"/>
          </w:rPr>
          <w:t>e correlat</w:t>
        </w:r>
      </w:ins>
      <w:ins w:id="1883" w:author="Gastbenutzer" w:date="2023-10-28T22:20:00Z">
        <w:r w:rsidR="38A32F5D" w:rsidRPr="38A32F5D">
          <w:rPr>
            <w:lang w:val="en-GB"/>
          </w:rPr>
          <w:t>ed</w:t>
        </w:r>
      </w:ins>
      <w:ins w:id="1884" w:author="Jonathan Leipold - BDAE Gruppe" w:date="2023-10-21T12:42:00Z">
        <w:del w:id="1885" w:author="Gastbenutzer" w:date="2023-10-28T22:20:00Z">
          <w:r w:rsidRPr="38A32F5D" w:rsidDel="38A32F5D">
            <w:rPr>
              <w:lang w:val="en-GB"/>
            </w:rPr>
            <w:delText>ing</w:delText>
          </w:r>
        </w:del>
        <w:r w:rsidR="000B4060">
          <w:rPr>
            <w:lang w:val="en-GB"/>
          </w:rPr>
          <w:t xml:space="preserve"> columns</w:t>
        </w:r>
      </w:ins>
      <w:ins w:id="1886" w:author="Jonathan Leipold - BDAE Gruppe" w:date="2023-10-21T12:41:00Z">
        <w:r w:rsidR="003C6A34">
          <w:rPr>
            <w:lang w:val="en-GB"/>
          </w:rPr>
          <w:t xml:space="preserve">. </w:t>
        </w:r>
        <w:del w:id="1887" w:author="Gastbenutzer" w:date="2023-10-28T22:20:00Z">
          <w:r w:rsidR="003C6A34">
            <w:rPr>
              <w:lang w:val="en-GB"/>
            </w:rPr>
            <w:delText xml:space="preserve">In </w:delText>
          </w:r>
          <w:r w:rsidRPr="38A32F5D" w:rsidDel="38A32F5D">
            <w:rPr>
              <w:lang w:val="en-GB"/>
            </w:rPr>
            <w:delText>s</w:delText>
          </w:r>
        </w:del>
      </w:ins>
      <w:ins w:id="1888" w:author="Gastbenutzer" w:date="2023-10-28T22:20:00Z">
        <w:r w:rsidR="38A32F5D" w:rsidRPr="38A32F5D">
          <w:rPr>
            <w:lang w:val="en-GB"/>
          </w:rPr>
          <w:t>S</w:t>
        </w:r>
      </w:ins>
      <w:ins w:id="1889" w:author="Jonathan Leipold - BDAE Gruppe" w:date="2023-10-21T12:41:00Z">
        <w:r w:rsidR="38A32F5D" w:rsidRPr="38A32F5D">
          <w:rPr>
            <w:lang w:val="en-GB"/>
          </w:rPr>
          <w:t>pecific</w:t>
        </w:r>
      </w:ins>
      <w:ins w:id="1890" w:author="Gastbenutzer" w:date="2023-10-28T22:20:00Z">
        <w:r w:rsidR="38A32F5D" w:rsidRPr="38A32F5D">
          <w:rPr>
            <w:lang w:val="en-GB"/>
          </w:rPr>
          <w:t>ally</w:t>
        </w:r>
      </w:ins>
      <w:ins w:id="1891" w:author="Gastbenutzer" w:date="2023-10-28T22:21:00Z">
        <w:r w:rsidR="38A32F5D" w:rsidRPr="38A32F5D">
          <w:rPr>
            <w:lang w:val="en-GB"/>
          </w:rPr>
          <w:t>,</w:t>
        </w:r>
      </w:ins>
      <w:ins w:id="1892" w:author="Jonathan Leipold - BDAE Gruppe" w:date="2023-10-21T12:41:00Z">
        <w:del w:id="1893" w:author="Gastbenutzer" w:date="2023-10-28T22:20:00Z">
          <w:r w:rsidR="003C6A34">
            <w:rPr>
              <w:lang w:val="en-GB"/>
            </w:rPr>
            <w:delText>:</w:delText>
          </w:r>
        </w:del>
        <w:r w:rsidR="003C6A34">
          <w:rPr>
            <w:lang w:val="en-GB"/>
          </w:rPr>
          <w:t xml:space="preserve"> retained columns </w:t>
        </w:r>
      </w:ins>
      <w:ins w:id="1894" w:author="Gastbenutzer" w:date="2023-10-28T22:21:00Z">
        <w:r w:rsidR="38A32F5D" w:rsidRPr="38A32F5D">
          <w:rPr>
            <w:lang w:val="en-GB"/>
          </w:rPr>
          <w:t>are</w:t>
        </w:r>
      </w:ins>
      <w:ins w:id="1895" w:author="Jonathan Leipold - BDAE Gruppe" w:date="2023-10-21T12:41:00Z">
        <w:del w:id="1896" w:author="Gastbenutzer" w:date="2023-10-28T22:21:00Z">
          <w:r w:rsidR="003C6A34">
            <w:rPr>
              <w:lang w:val="en-GB"/>
            </w:rPr>
            <w:delText>get</w:delText>
          </w:r>
        </w:del>
        <w:r w:rsidR="003C6A34">
          <w:rPr>
            <w:lang w:val="en-GB"/>
          </w:rPr>
          <w:t xml:space="preserve"> dropped, payout </w:t>
        </w:r>
      </w:ins>
      <w:ins w:id="1897" w:author="Jonathan Leipold - BDAE Gruppe" w:date="2023-10-21T12:42:00Z">
        <w:r w:rsidR="00B50C9F">
          <w:rPr>
            <w:lang w:val="en-GB"/>
          </w:rPr>
          <w:t xml:space="preserve">amount </w:t>
        </w:r>
      </w:ins>
      <w:ins w:id="1898" w:author="Jonathan Leipold - BDAE Gruppe" w:date="2023-10-21T12:41:00Z">
        <w:r w:rsidR="003C6A34">
          <w:rPr>
            <w:lang w:val="en-GB"/>
          </w:rPr>
          <w:t xml:space="preserve">columns </w:t>
        </w:r>
      </w:ins>
      <w:ins w:id="1899" w:author="Gastbenutzer" w:date="2023-10-28T22:21:00Z">
        <w:r w:rsidR="38A32F5D" w:rsidRPr="38A32F5D">
          <w:rPr>
            <w:lang w:val="en-GB"/>
          </w:rPr>
          <w:t xml:space="preserve">are </w:t>
        </w:r>
      </w:ins>
      <w:ins w:id="1900" w:author="Jonathan Leipold - BDAE Gruppe" w:date="2023-10-21T12:44:00Z">
        <w:r w:rsidR="004C0D9C">
          <w:rPr>
            <w:lang w:val="en-GB"/>
          </w:rPr>
          <w:t xml:space="preserve">cleaned and </w:t>
        </w:r>
      </w:ins>
      <w:ins w:id="1901" w:author="Jonathan Leipold - BDAE Gruppe" w:date="2023-10-21T12:41:00Z">
        <w:r w:rsidR="003C6A34">
          <w:rPr>
            <w:lang w:val="en-GB"/>
          </w:rPr>
          <w:t xml:space="preserve">replaced </w:t>
        </w:r>
      </w:ins>
      <w:ins w:id="1902" w:author="Jonathan Leipold - BDAE Gruppe" w:date="2023-10-21T12:42:00Z">
        <w:del w:id="1903" w:author="Gastbenutzer" w:date="2023-10-28T22:21:00Z">
          <w:r w:rsidR="003C6A34">
            <w:rPr>
              <w:lang w:val="en-GB"/>
            </w:rPr>
            <w:delText>by</w:delText>
          </w:r>
        </w:del>
      </w:ins>
      <w:ins w:id="1904" w:author="Gastbenutzer" w:date="2023-10-28T22:21:00Z">
        <w:r w:rsidR="38A32F5D" w:rsidRPr="38A32F5D">
          <w:rPr>
            <w:lang w:val="en-GB"/>
          </w:rPr>
          <w:t>with</w:t>
        </w:r>
      </w:ins>
      <w:ins w:id="1905" w:author="Jonathan Leipold - BDAE Gruppe" w:date="2023-10-21T12:42:00Z">
        <w:r w:rsidR="003C6A34">
          <w:rPr>
            <w:lang w:val="en-GB"/>
          </w:rPr>
          <w:t xml:space="preserve"> a ratio of</w:t>
        </w:r>
      </w:ins>
      <w:ins w:id="1906" w:author="Gastbenutzer" w:date="2023-10-28T22:21:00Z">
        <w:r w:rsidR="003C6A34">
          <w:rPr>
            <w:lang w:val="en-GB"/>
          </w:rPr>
          <w:t xml:space="preserve"> </w:t>
        </w:r>
        <w:r w:rsidR="38A32F5D" w:rsidRPr="38A32F5D">
          <w:rPr>
            <w:lang w:val="en-GB"/>
          </w:rPr>
          <w:t>the</w:t>
        </w:r>
      </w:ins>
      <w:ins w:id="1907" w:author="Jonathan Leipold - BDAE Gruppe" w:date="2023-10-21T12:42:00Z">
        <w:r w:rsidR="38A32F5D" w:rsidRPr="38A32F5D">
          <w:rPr>
            <w:lang w:val="en-GB"/>
          </w:rPr>
          <w:t xml:space="preserve"> </w:t>
        </w:r>
        <w:r w:rsidR="003C6A34">
          <w:rPr>
            <w:lang w:val="en-GB"/>
          </w:rPr>
          <w:t>claimed amount</w:t>
        </w:r>
      </w:ins>
      <w:ins w:id="1908" w:author="Jonathan Leipold - BDAE Gruppe" w:date="2023-10-21T12:43:00Z">
        <w:r w:rsidR="00790856">
          <w:rPr>
            <w:lang w:val="en-GB"/>
          </w:rPr>
          <w:t>.</w:t>
        </w:r>
      </w:ins>
    </w:p>
    <w:p w14:paraId="1CB58CFC" w14:textId="42961531" w:rsidR="000F07CF" w:rsidRDefault="000F07CF" w:rsidP="00283F82">
      <w:pPr>
        <w:pStyle w:val="ListParagraph"/>
        <w:numPr>
          <w:ilvl w:val="0"/>
          <w:numId w:val="67"/>
        </w:numPr>
        <w:rPr>
          <w:ins w:id="1909" w:author="Jonathan Leipold - BDAE Gruppe" w:date="2023-10-21T12:44:00Z"/>
          <w:lang w:val="en-GB"/>
        </w:rPr>
      </w:pPr>
      <w:proofErr w:type="spellStart"/>
      <w:ins w:id="1910" w:author="Jonathan Leipold - BDAE Gruppe" w:date="2023-10-21T12:14:00Z">
        <w:r w:rsidRPr="00283F82">
          <w:rPr>
            <w:lang w:val="en-GB"/>
          </w:rPr>
          <w:t>cut_effEnd</w:t>
        </w:r>
      </w:ins>
      <w:proofErr w:type="spellEnd"/>
      <w:ins w:id="1911" w:author="Jonathan Leipold - BDAE Gruppe" w:date="2023-10-21T12:44:00Z">
        <w:r w:rsidR="00302757">
          <w:rPr>
            <w:lang w:val="en-GB"/>
          </w:rPr>
          <w:t>:</w:t>
        </w:r>
        <w:r w:rsidR="00302757" w:rsidRPr="008D7166">
          <w:rPr>
            <w:lang w:val="en-GB"/>
          </w:rPr>
          <w:t xml:space="preserve"> </w:t>
        </w:r>
        <w:r w:rsidR="00302757">
          <w:rPr>
            <w:lang w:val="en-GB"/>
          </w:rPr>
          <w:t>bool, default=False</w:t>
        </w:r>
      </w:ins>
    </w:p>
    <w:p w14:paraId="66A16F81" w14:textId="40FD9DDF" w:rsidR="00302757" w:rsidRPr="00283F82" w:rsidRDefault="00302757">
      <w:pPr>
        <w:pStyle w:val="ListParagraph"/>
        <w:numPr>
          <w:ilvl w:val="1"/>
          <w:numId w:val="67"/>
        </w:numPr>
        <w:rPr>
          <w:ins w:id="1912" w:author="Jonathan Leipold - BDAE Gruppe" w:date="2023-10-21T12:14:00Z"/>
          <w:lang w:val="en-GB"/>
        </w:rPr>
        <w:pPrChange w:id="1913" w:author="Jonathan Leipold - BDAE Gruppe" w:date="2023-10-21T12:44:00Z">
          <w:pPr/>
        </w:pPrChange>
      </w:pPr>
      <w:ins w:id="1914" w:author="Jonathan Leipold - BDAE Gruppe" w:date="2023-10-21T12:44:00Z">
        <w:r>
          <w:rPr>
            <w:lang w:val="en-GB"/>
          </w:rPr>
          <w:t xml:space="preserve">Set to True to cut </w:t>
        </w:r>
        <w:proofErr w:type="spellStart"/>
        <w:r w:rsidR="002E2753">
          <w:rPr>
            <w:lang w:val="en-GB"/>
          </w:rPr>
          <w:t>policy_effEndDate</w:t>
        </w:r>
        <w:proofErr w:type="spellEnd"/>
        <w:r w:rsidR="002E2753">
          <w:rPr>
            <w:lang w:val="en-GB"/>
          </w:rPr>
          <w:t xml:space="preserve"> values </w:t>
        </w:r>
        <w:r w:rsidR="002754A4">
          <w:rPr>
            <w:lang w:val="en-GB"/>
          </w:rPr>
          <w:t xml:space="preserve">at </w:t>
        </w:r>
      </w:ins>
      <w:ins w:id="1915" w:author="Jonathan Leipold - BDAE Gruppe" w:date="2023-10-21T12:45:00Z">
        <w:r w:rsidR="0033163A">
          <w:rPr>
            <w:lang w:val="en-GB"/>
          </w:rPr>
          <w:t xml:space="preserve">a specific </w:t>
        </w:r>
        <w:proofErr w:type="spellStart"/>
        <w:r w:rsidR="0033163A">
          <w:rPr>
            <w:lang w:val="en-GB"/>
          </w:rPr>
          <w:t>cut_date</w:t>
        </w:r>
      </w:ins>
      <w:proofErr w:type="spellEnd"/>
      <w:ins w:id="1916" w:author="Jonathan Leipold - BDAE Gruppe" w:date="2023-10-21T12:44:00Z">
        <w:r w:rsidR="00287552">
          <w:rPr>
            <w:lang w:val="en-GB"/>
          </w:rPr>
          <w:t xml:space="preserve"> to </w:t>
        </w:r>
        <w:r w:rsidR="009A49C4">
          <w:rPr>
            <w:lang w:val="en-GB"/>
          </w:rPr>
          <w:t>tighten distribution.</w:t>
        </w:r>
      </w:ins>
    </w:p>
    <w:p w14:paraId="7BEE6D18" w14:textId="0BD30412" w:rsidR="000F07CF" w:rsidRDefault="000F07CF" w:rsidP="00283F82">
      <w:pPr>
        <w:pStyle w:val="ListParagraph"/>
        <w:numPr>
          <w:ilvl w:val="0"/>
          <w:numId w:val="67"/>
        </w:numPr>
        <w:rPr>
          <w:ins w:id="1917" w:author="Jonathan Leipold - BDAE Gruppe" w:date="2023-10-21T12:45:00Z"/>
          <w:lang w:val="en-GB"/>
        </w:rPr>
      </w:pPr>
      <w:proofErr w:type="spellStart"/>
      <w:ins w:id="1918" w:author="Jonathan Leipold - BDAE Gruppe" w:date="2023-10-21T12:14:00Z">
        <w:r w:rsidRPr="00283F82">
          <w:rPr>
            <w:lang w:val="en-GB"/>
          </w:rPr>
          <w:t>cut_date</w:t>
        </w:r>
      </w:ins>
      <w:proofErr w:type="spellEnd"/>
      <w:ins w:id="1919" w:author="Jonathan Leipold - BDAE Gruppe" w:date="2023-10-21T12:45:00Z">
        <w:r w:rsidR="007E1C16">
          <w:rPr>
            <w:lang w:val="en-GB"/>
          </w:rPr>
          <w:t>: date</w:t>
        </w:r>
        <w:r w:rsidR="00901666">
          <w:rPr>
            <w:lang w:val="en-GB"/>
          </w:rPr>
          <w:t>time</w:t>
        </w:r>
        <w:r w:rsidR="007E1C16">
          <w:rPr>
            <w:lang w:val="en-GB"/>
          </w:rPr>
          <w:t>, default =</w:t>
        </w:r>
      </w:ins>
      <w:ins w:id="1920" w:author="Jonathan Leipold - BDAE Gruppe" w:date="2023-10-21T12:14:00Z">
        <w:r w:rsidRPr="00283F82">
          <w:rPr>
            <w:lang w:val="en-GB"/>
          </w:rPr>
          <w:t xml:space="preserve"> </w:t>
        </w:r>
      </w:ins>
      <w:ins w:id="1921" w:author="Jonathan Leipold - BDAE Gruppe" w:date="2023-10-21T12:45:00Z">
        <w:r w:rsidR="00901666">
          <w:rPr>
            <w:lang w:val="en-GB"/>
          </w:rPr>
          <w:t>‘</w:t>
        </w:r>
      </w:ins>
      <w:ins w:id="1922" w:author="Jonathan Leipold - BDAE Gruppe" w:date="2023-10-21T12:14:00Z">
        <w:r w:rsidRPr="00283F82">
          <w:rPr>
            <w:lang w:val="en-GB"/>
          </w:rPr>
          <w:t>2030-12-31</w:t>
        </w:r>
      </w:ins>
      <w:ins w:id="1923" w:author="Jonathan Leipold - BDAE Gruppe" w:date="2023-10-21T12:45:00Z">
        <w:r w:rsidR="00901666">
          <w:rPr>
            <w:lang w:val="en-GB"/>
          </w:rPr>
          <w:t>’</w:t>
        </w:r>
      </w:ins>
    </w:p>
    <w:p w14:paraId="49D5D01D" w14:textId="2572E2E1" w:rsidR="00A964EF" w:rsidRPr="00283F82" w:rsidRDefault="007E1C16">
      <w:pPr>
        <w:pStyle w:val="ListParagraph"/>
        <w:numPr>
          <w:ilvl w:val="1"/>
          <w:numId w:val="67"/>
        </w:numPr>
        <w:rPr>
          <w:ins w:id="1924" w:author="Jonathan Leipold - BDAE Gruppe" w:date="2023-10-21T12:14:00Z"/>
          <w:lang w:val="en-GB"/>
        </w:rPr>
        <w:pPrChange w:id="1925" w:author="Jonathan Leipold - BDAE Gruppe" w:date="2023-10-21T12:45:00Z">
          <w:pPr/>
        </w:pPrChange>
      </w:pPr>
      <w:ins w:id="1926" w:author="Jonathan Leipold - BDAE Gruppe" w:date="2023-10-21T12:45:00Z">
        <w:r>
          <w:rPr>
            <w:lang w:val="en-GB"/>
          </w:rPr>
          <w:t>Option</w:t>
        </w:r>
        <w:r w:rsidR="00901666">
          <w:rPr>
            <w:lang w:val="en-GB"/>
          </w:rPr>
          <w:t xml:space="preserve">al, if </w:t>
        </w:r>
      </w:ins>
      <w:proofErr w:type="spellStart"/>
      <w:ins w:id="1927" w:author="Jonathan Leipold - BDAE Gruppe" w:date="2023-10-21T12:46:00Z">
        <w:r w:rsidR="00AE4C5A">
          <w:rPr>
            <w:lang w:val="en-GB"/>
          </w:rPr>
          <w:t>cut_effEnd</w:t>
        </w:r>
        <w:proofErr w:type="spellEnd"/>
        <w:r w:rsidR="00AE4C5A">
          <w:rPr>
            <w:lang w:val="en-GB"/>
          </w:rPr>
          <w:t xml:space="preserve"> == True.</w:t>
        </w:r>
        <w:r w:rsidR="005A64B0">
          <w:rPr>
            <w:lang w:val="en-GB"/>
          </w:rPr>
          <w:t xml:space="preserve"> All </w:t>
        </w:r>
        <w:proofErr w:type="spellStart"/>
        <w:r w:rsidR="001A5397">
          <w:rPr>
            <w:lang w:val="en-GB"/>
          </w:rPr>
          <w:t>policy_effEndDate</w:t>
        </w:r>
        <w:proofErr w:type="spellEnd"/>
        <w:r w:rsidR="001A5397">
          <w:rPr>
            <w:lang w:val="en-GB"/>
          </w:rPr>
          <w:t xml:space="preserve"> values &gt; </w:t>
        </w:r>
        <w:proofErr w:type="spellStart"/>
        <w:r w:rsidR="001A5397">
          <w:rPr>
            <w:lang w:val="en-GB"/>
          </w:rPr>
          <w:t>cut_date</w:t>
        </w:r>
        <w:proofErr w:type="spellEnd"/>
        <w:r w:rsidR="001A5397">
          <w:rPr>
            <w:lang w:val="en-GB"/>
          </w:rPr>
          <w:t xml:space="preserve"> will be replaced by this value.</w:t>
        </w:r>
      </w:ins>
    </w:p>
    <w:p w14:paraId="4F212C4D" w14:textId="77777777" w:rsidR="00365D3A" w:rsidRDefault="00365D3A" w:rsidP="00365D3A">
      <w:pPr>
        <w:pStyle w:val="ListParagraph"/>
        <w:numPr>
          <w:ilvl w:val="0"/>
          <w:numId w:val="67"/>
        </w:numPr>
        <w:rPr>
          <w:ins w:id="1928" w:author="Jonathan Leipold - BDAE Gruppe" w:date="2023-10-21T12:47:00Z"/>
          <w:lang w:val="en-GB"/>
        </w:rPr>
      </w:pPr>
      <w:proofErr w:type="spellStart"/>
      <w:ins w:id="1929" w:author="Jonathan Leipold - BDAE Gruppe" w:date="2023-10-21T12:47:00Z">
        <w:r w:rsidRPr="00283F82">
          <w:rPr>
            <w:lang w:val="en-GB"/>
          </w:rPr>
          <w:t>add_products</w:t>
        </w:r>
        <w:proofErr w:type="spellEnd"/>
        <w:r>
          <w:rPr>
            <w:lang w:val="en-GB"/>
          </w:rPr>
          <w:t xml:space="preserve">: </w:t>
        </w:r>
        <w:proofErr w:type="gramStart"/>
        <w:r>
          <w:rPr>
            <w:lang w:val="en-GB"/>
          </w:rPr>
          <w:t>bool</w:t>
        </w:r>
        <w:proofErr w:type="gramEnd"/>
      </w:ins>
    </w:p>
    <w:p w14:paraId="46AD673B" w14:textId="725549A9" w:rsidR="00365D3A" w:rsidRPr="00283F82" w:rsidRDefault="00365D3A" w:rsidP="00365D3A">
      <w:pPr>
        <w:pStyle w:val="ListParagraph"/>
        <w:numPr>
          <w:ilvl w:val="1"/>
          <w:numId w:val="67"/>
        </w:numPr>
        <w:rPr>
          <w:ins w:id="1930" w:author="Jonathan Leipold - BDAE Gruppe" w:date="2023-10-21T12:47:00Z"/>
          <w:lang w:val="en-GB"/>
        </w:rPr>
      </w:pPr>
      <w:ins w:id="1931" w:author="Jonathan Leipold - BDAE Gruppe" w:date="2023-10-21T12:47:00Z">
        <w:r>
          <w:rPr>
            <w:lang w:val="en-GB"/>
          </w:rPr>
          <w:t xml:space="preserve">Set to True to </w:t>
        </w:r>
      </w:ins>
      <w:ins w:id="1932" w:author="Gastbenutzer" w:date="2023-10-28T22:22:00Z">
        <w:r w:rsidR="38A32F5D" w:rsidRPr="38A32F5D">
          <w:rPr>
            <w:lang w:val="en-GB"/>
          </w:rPr>
          <w:t>add</w:t>
        </w:r>
      </w:ins>
      <w:ins w:id="1933" w:author="Jonathan Leipold - BDAE Gruppe" w:date="2023-10-21T12:47:00Z">
        <w:del w:id="1934" w:author="Gastbenutzer" w:date="2023-10-28T22:22:00Z">
          <w:r>
            <w:rPr>
              <w:lang w:val="en-GB"/>
            </w:rPr>
            <w:delText>merge</w:delText>
          </w:r>
        </w:del>
        <w:r>
          <w:rPr>
            <w:lang w:val="en-GB"/>
          </w:rPr>
          <w:t xml:space="preserve"> product characteristics to the contract</w:t>
        </w:r>
        <w:del w:id="1935" w:author="Gastbenutzer" w:date="2023-10-28T22:22:00Z">
          <w:r>
            <w:rPr>
              <w:lang w:val="en-GB"/>
            </w:rPr>
            <w:delText>s</w:delText>
          </w:r>
        </w:del>
        <w:r>
          <w:rPr>
            <w:lang w:val="en-GB"/>
          </w:rPr>
          <w:t xml:space="preserve"> </w:t>
        </w:r>
        <w:proofErr w:type="spellStart"/>
        <w:r>
          <w:rPr>
            <w:lang w:val="en-GB"/>
          </w:rPr>
          <w:t>df</w:t>
        </w:r>
        <w:proofErr w:type="spellEnd"/>
        <w:r>
          <w:rPr>
            <w:lang w:val="en-GB"/>
          </w:rPr>
          <w:t xml:space="preserve"> based on the </w:t>
        </w:r>
        <w:proofErr w:type="spellStart"/>
        <w:r>
          <w:rPr>
            <w:lang w:val="en-GB"/>
          </w:rPr>
          <w:t>product_code</w:t>
        </w:r>
        <w:proofErr w:type="spellEnd"/>
        <w:r>
          <w:rPr>
            <w:lang w:val="en-GB"/>
          </w:rPr>
          <w:t>.</w:t>
        </w:r>
      </w:ins>
    </w:p>
    <w:p w14:paraId="055E136F" w14:textId="77777777" w:rsidR="00365D3A" w:rsidRDefault="00365D3A" w:rsidP="00365D3A">
      <w:pPr>
        <w:pStyle w:val="ListParagraph"/>
        <w:numPr>
          <w:ilvl w:val="0"/>
          <w:numId w:val="67"/>
        </w:numPr>
        <w:rPr>
          <w:ins w:id="1936" w:author="Jonathan Leipold - BDAE Gruppe" w:date="2023-10-21T12:47:00Z"/>
          <w:lang w:val="en-GB"/>
        </w:rPr>
      </w:pPr>
      <w:proofErr w:type="spellStart"/>
      <w:ins w:id="1937" w:author="Jonathan Leipold - BDAE Gruppe" w:date="2023-10-21T12:47:00Z">
        <w:r w:rsidRPr="00283F82">
          <w:rPr>
            <w:lang w:val="en-GB"/>
          </w:rPr>
          <w:t>product_drop_cols</w:t>
        </w:r>
        <w:proofErr w:type="spellEnd"/>
        <w:r>
          <w:rPr>
            <w:lang w:val="en-GB"/>
          </w:rPr>
          <w:t>: list of strings, default =</w:t>
        </w:r>
        <w:r w:rsidRPr="00283F82">
          <w:rPr>
            <w:lang w:val="en-GB"/>
          </w:rPr>
          <w:t xml:space="preserve"> []</w:t>
        </w:r>
      </w:ins>
    </w:p>
    <w:p w14:paraId="051C4A5E" w14:textId="7008CDAA" w:rsidR="00365D3A" w:rsidRPr="00283F82" w:rsidRDefault="00365D3A" w:rsidP="00365D3A">
      <w:pPr>
        <w:pStyle w:val="ListParagraph"/>
        <w:numPr>
          <w:ilvl w:val="1"/>
          <w:numId w:val="67"/>
        </w:numPr>
        <w:rPr>
          <w:ins w:id="1938" w:author="Jonathan Leipold - BDAE Gruppe" w:date="2023-10-21T12:47:00Z"/>
          <w:lang w:val="en-GB"/>
        </w:rPr>
      </w:pPr>
      <w:ins w:id="1939" w:author="Jonathan Leipold - BDAE Gruppe" w:date="2023-10-21T12:47:00Z">
        <w:r>
          <w:rPr>
            <w:lang w:val="en-GB"/>
          </w:rPr>
          <w:t xml:space="preserve">Optional, if </w:t>
        </w:r>
        <w:proofErr w:type="spellStart"/>
        <w:r>
          <w:rPr>
            <w:lang w:val="en-GB"/>
          </w:rPr>
          <w:t>add_products</w:t>
        </w:r>
        <w:proofErr w:type="spellEnd"/>
        <w:r>
          <w:rPr>
            <w:lang w:val="en-GB"/>
          </w:rPr>
          <w:t xml:space="preserve"> == True, product columns can be selected to be dropped before </w:t>
        </w:r>
        <w:r w:rsidR="38A32F5D" w:rsidRPr="38A32F5D">
          <w:rPr>
            <w:lang w:val="en-GB"/>
          </w:rPr>
          <w:t>merg</w:t>
        </w:r>
      </w:ins>
      <w:ins w:id="1940" w:author="Gastbenutzer" w:date="2023-10-28T22:23:00Z">
        <w:r w:rsidR="38A32F5D" w:rsidRPr="38A32F5D">
          <w:rPr>
            <w:lang w:val="en-GB"/>
          </w:rPr>
          <w:t>ing</w:t>
        </w:r>
      </w:ins>
      <w:ins w:id="1941" w:author="Jonathan Leipold - BDAE Gruppe" w:date="2023-10-21T12:47:00Z">
        <w:del w:id="1942" w:author="Gastbenutzer" w:date="2023-10-28T22:23:00Z">
          <w:r w:rsidRPr="38A32F5D" w:rsidDel="38A32F5D">
            <w:rPr>
              <w:lang w:val="en-GB"/>
            </w:rPr>
            <w:delText>e</w:delText>
          </w:r>
        </w:del>
        <w:r>
          <w:rPr>
            <w:lang w:val="en-GB"/>
          </w:rPr>
          <w:t>.</w:t>
        </w:r>
      </w:ins>
    </w:p>
    <w:p w14:paraId="04DC31DA" w14:textId="78F624DD" w:rsidR="000F07CF" w:rsidRDefault="000F07CF" w:rsidP="00283F82">
      <w:pPr>
        <w:pStyle w:val="ListParagraph"/>
        <w:numPr>
          <w:ilvl w:val="0"/>
          <w:numId w:val="67"/>
        </w:numPr>
        <w:rPr>
          <w:ins w:id="1943" w:author="Jonathan Leipold - BDAE Gruppe" w:date="2023-10-21T12:47:00Z"/>
          <w:lang w:val="en-GB"/>
        </w:rPr>
      </w:pPr>
      <w:proofErr w:type="spellStart"/>
      <w:ins w:id="1944" w:author="Jonathan Leipold - BDAE Gruppe" w:date="2023-10-21T12:14:00Z">
        <w:r w:rsidRPr="00283F82">
          <w:rPr>
            <w:lang w:val="en-GB"/>
          </w:rPr>
          <w:t>save_csv</w:t>
        </w:r>
      </w:ins>
      <w:proofErr w:type="spellEnd"/>
      <w:ins w:id="1945" w:author="Jonathan Leipold - BDAE Gruppe" w:date="2023-10-21T12:46:00Z">
        <w:r w:rsidR="006232FC">
          <w:rPr>
            <w:lang w:val="en-GB"/>
          </w:rPr>
          <w:t xml:space="preserve">: </w:t>
        </w:r>
        <w:proofErr w:type="gramStart"/>
        <w:r w:rsidR="006232FC">
          <w:rPr>
            <w:lang w:val="en-GB"/>
          </w:rPr>
          <w:t>bool</w:t>
        </w:r>
      </w:ins>
      <w:proofErr w:type="gramEnd"/>
    </w:p>
    <w:p w14:paraId="4A4EB4CF" w14:textId="4690F612" w:rsidR="009D4B52" w:rsidRPr="00283F82" w:rsidRDefault="009D4B52">
      <w:pPr>
        <w:pStyle w:val="ListParagraph"/>
        <w:numPr>
          <w:ilvl w:val="1"/>
          <w:numId w:val="67"/>
        </w:numPr>
        <w:rPr>
          <w:ins w:id="1946" w:author="Jonathan Leipold - BDAE Gruppe" w:date="2023-10-21T12:14:00Z"/>
          <w:lang w:val="en-GB"/>
        </w:rPr>
        <w:pPrChange w:id="1947" w:author="Jonathan Leipold - BDAE Gruppe" w:date="2023-10-21T12:47:00Z">
          <w:pPr/>
        </w:pPrChange>
      </w:pPr>
      <w:ins w:id="1948" w:author="Jonathan Leipold - BDAE Gruppe" w:date="2023-10-21T12:47:00Z">
        <w:r>
          <w:rPr>
            <w:lang w:val="en-GB"/>
          </w:rPr>
          <w:lastRenderedPageBreak/>
          <w:t xml:space="preserve">Set to True to save the </w:t>
        </w:r>
        <w:proofErr w:type="spellStart"/>
        <w:r>
          <w:rPr>
            <w:lang w:val="en-GB"/>
          </w:rPr>
          <w:t>preprocessed</w:t>
        </w:r>
        <w:proofErr w:type="spellEnd"/>
        <w:r>
          <w:rPr>
            <w:lang w:val="en-GB"/>
          </w:rPr>
          <w:t xml:space="preserve"> </w:t>
        </w:r>
        <w:proofErr w:type="spellStart"/>
        <w:r w:rsidR="00534E3F">
          <w:rPr>
            <w:lang w:val="en-GB"/>
          </w:rPr>
          <w:t>df</w:t>
        </w:r>
        <w:proofErr w:type="spellEnd"/>
        <w:r w:rsidR="00534E3F">
          <w:rPr>
            <w:lang w:val="en-GB"/>
          </w:rPr>
          <w:t xml:space="preserve"> as </w:t>
        </w:r>
      </w:ins>
      <w:ins w:id="1949" w:author="Gastbenutzer" w:date="2023-10-28T22:23:00Z">
        <w:r w:rsidR="38A32F5D" w:rsidRPr="38A32F5D">
          <w:rPr>
            <w:lang w:val="en-GB"/>
          </w:rPr>
          <w:t xml:space="preserve">a </w:t>
        </w:r>
      </w:ins>
      <w:ins w:id="1950" w:author="Jonathan Leipold - BDAE Gruppe" w:date="2023-10-21T12:47:00Z">
        <w:r w:rsidR="00534E3F">
          <w:rPr>
            <w:lang w:val="en-GB"/>
          </w:rPr>
          <w:t>csv</w:t>
        </w:r>
      </w:ins>
      <w:ins w:id="1951" w:author="Gastbenutzer" w:date="2023-10-28T22:23:00Z">
        <w:r w:rsidR="38A32F5D" w:rsidRPr="38A32F5D">
          <w:rPr>
            <w:lang w:val="en-GB"/>
          </w:rPr>
          <w:t xml:space="preserve"> </w:t>
        </w:r>
      </w:ins>
      <w:ins w:id="1952" w:author="Jonathan Leipold - BDAE Gruppe" w:date="2023-10-21T12:47:00Z">
        <w:del w:id="1953" w:author="Gastbenutzer" w:date="2023-10-28T22:23:00Z">
          <w:r w:rsidR="00534E3F">
            <w:rPr>
              <w:lang w:val="en-GB"/>
            </w:rPr>
            <w:delText>-</w:delText>
          </w:r>
        </w:del>
        <w:r w:rsidR="00534E3F">
          <w:rPr>
            <w:lang w:val="en-GB"/>
          </w:rPr>
          <w:t xml:space="preserve">file in the </w:t>
        </w:r>
        <w:r w:rsidR="0065356A">
          <w:rPr>
            <w:lang w:val="en-GB"/>
          </w:rPr>
          <w:t>'</w:t>
        </w:r>
        <w:proofErr w:type="spellStart"/>
        <w:r w:rsidR="005B5979">
          <w:rPr>
            <w:lang w:val="en-GB"/>
          </w:rPr>
          <w:t>preprocessed</w:t>
        </w:r>
        <w:proofErr w:type="spellEnd"/>
        <w:r w:rsidR="0065356A">
          <w:rPr>
            <w:lang w:val="en-GB"/>
          </w:rPr>
          <w:t>’ subfolder.</w:t>
        </w:r>
      </w:ins>
    </w:p>
    <w:p w14:paraId="6A384C58" w14:textId="2C4C3C1C" w:rsidR="000F07CF" w:rsidRDefault="000F07CF" w:rsidP="00283F82">
      <w:pPr>
        <w:pStyle w:val="ListParagraph"/>
        <w:numPr>
          <w:ilvl w:val="0"/>
          <w:numId w:val="67"/>
        </w:numPr>
        <w:rPr>
          <w:ins w:id="1954" w:author="Jonathan Leipold - BDAE Gruppe" w:date="2023-10-29T10:08:00Z"/>
          <w:lang w:val="en-GB"/>
        </w:rPr>
      </w:pPr>
      <w:ins w:id="1955" w:author="Jonathan Leipold - BDAE Gruppe" w:date="2023-10-21T12:14:00Z">
        <w:r w:rsidRPr="00283F82">
          <w:rPr>
            <w:lang w:val="en-GB"/>
          </w:rPr>
          <w:t>filename</w:t>
        </w:r>
      </w:ins>
      <w:ins w:id="1956" w:author="Jonathan Leipold - BDAE Gruppe" w:date="2023-10-21T12:48:00Z">
        <w:r w:rsidR="00E22760">
          <w:rPr>
            <w:lang w:val="en-GB"/>
          </w:rPr>
          <w:t>: string</w:t>
        </w:r>
      </w:ins>
      <w:ins w:id="1957" w:author="Jonathan Leipold - BDAE Gruppe" w:date="2023-10-21T12:49:00Z">
        <w:r w:rsidR="00E22760">
          <w:rPr>
            <w:lang w:val="en-GB"/>
          </w:rPr>
          <w:t>, default =</w:t>
        </w:r>
      </w:ins>
      <w:ins w:id="1958" w:author="Jonathan Leipold - BDAE Gruppe" w:date="2023-10-21T12:14:00Z">
        <w:r w:rsidRPr="00283F82">
          <w:rPr>
            <w:lang w:val="en-GB"/>
          </w:rPr>
          <w:t xml:space="preserve"> </w:t>
        </w:r>
      </w:ins>
      <w:ins w:id="1959" w:author="Jonathan Leipold - BDAE Gruppe" w:date="2023-10-21T12:50:00Z">
        <w:r w:rsidR="00B62268">
          <w:rPr>
            <w:lang w:val="en-GB"/>
          </w:rPr>
          <w:t>‘</w:t>
        </w:r>
        <w:proofErr w:type="spellStart"/>
        <w:r w:rsidR="00B62268" w:rsidRPr="00B62268">
          <w:rPr>
            <w:lang w:val="en-GB"/>
          </w:rPr>
          <w:t>contracts_preprocessed</w:t>
        </w:r>
      </w:ins>
      <w:proofErr w:type="spellEnd"/>
      <w:ins w:id="1960" w:author="Jonathan Leipold - BDAE Gruppe" w:date="2023-10-21T12:14:00Z">
        <w:r w:rsidRPr="00283F82">
          <w:rPr>
            <w:lang w:val="en-GB"/>
          </w:rPr>
          <w:t>'</w:t>
        </w:r>
      </w:ins>
    </w:p>
    <w:p w14:paraId="74F4EB36" w14:textId="77777777" w:rsidR="00152F89" w:rsidRDefault="00152F89" w:rsidP="00152F89">
      <w:pPr>
        <w:pStyle w:val="ListParagraph"/>
        <w:numPr>
          <w:ilvl w:val="1"/>
          <w:numId w:val="67"/>
        </w:numPr>
        <w:rPr>
          <w:ins w:id="1961" w:author="Jonathan Leipold - BDAE Gruppe" w:date="2023-10-29T10:08:00Z"/>
          <w:lang w:val="en-GB"/>
        </w:rPr>
      </w:pPr>
      <w:ins w:id="1962" w:author="Jonathan Leipold - BDAE Gruppe" w:date="2023-10-29T10:08:00Z">
        <w:r w:rsidRPr="00255DA9">
          <w:rPr>
            <w:lang w:val="en-GB"/>
          </w:rPr>
          <w:t xml:space="preserve">Optional, if </w:t>
        </w:r>
        <w:proofErr w:type="spellStart"/>
        <w:r w:rsidRPr="00255DA9">
          <w:rPr>
            <w:lang w:val="en-GB"/>
          </w:rPr>
          <w:t>save_csv</w:t>
        </w:r>
        <w:proofErr w:type="spellEnd"/>
        <w:r w:rsidRPr="00255DA9">
          <w:rPr>
            <w:lang w:val="en-GB"/>
          </w:rPr>
          <w:t xml:space="preserve"> == True. Filename can be set to the name of the selected parameter options.</w:t>
        </w:r>
      </w:ins>
    </w:p>
    <w:p w14:paraId="79B55660" w14:textId="2B2CE90A" w:rsidR="00152F89" w:rsidRDefault="00152F89" w:rsidP="00152F89">
      <w:pPr>
        <w:rPr>
          <w:ins w:id="1963" w:author="Jonathan Leipold - BDAE Gruppe" w:date="2023-10-29T10:11:00Z"/>
          <w:lang w:val="en-GB"/>
        </w:rPr>
      </w:pPr>
      <w:ins w:id="1964" w:author="Jonathan Leipold - BDAE Gruppe" w:date="2023-10-29T10:08:00Z">
        <w:r w:rsidRPr="00152F89">
          <w:rPr>
            <w:lang w:val="en-GB"/>
          </w:rPr>
          <w:t xml:space="preserve">These parameters are given as preprocessing options in </w:t>
        </w:r>
        <w:proofErr w:type="spellStart"/>
        <w:r w:rsidRPr="00152F89">
          <w:rPr>
            <w:lang w:val="en-GB"/>
          </w:rPr>
          <w:t>streamlit</w:t>
        </w:r>
        <w:proofErr w:type="spellEnd"/>
        <w:r w:rsidRPr="00152F89">
          <w:rPr>
            <w:lang w:val="en-GB"/>
          </w:rPr>
          <w:t xml:space="preserve"> to create different transformations of the initial </w:t>
        </w:r>
        <w:proofErr w:type="spellStart"/>
        <w:r w:rsidRPr="00152F89">
          <w:rPr>
            <w:lang w:val="en-GB"/>
          </w:rPr>
          <w:t>df</w:t>
        </w:r>
        <w:proofErr w:type="spellEnd"/>
        <w:r w:rsidRPr="00152F89">
          <w:rPr>
            <w:lang w:val="en-GB"/>
          </w:rPr>
          <w:t xml:space="preserve"> and use them for modelling.</w:t>
        </w:r>
      </w:ins>
    </w:p>
    <w:p w14:paraId="33BFDBD9" w14:textId="77777777" w:rsidR="00EF614E" w:rsidRPr="00152F89" w:rsidRDefault="00EF614E">
      <w:pPr>
        <w:rPr>
          <w:ins w:id="1965" w:author="Jonathan Leipold - BDAE Gruppe" w:date="2023-10-29T10:08:00Z"/>
          <w:lang w:val="en-GB"/>
        </w:rPr>
        <w:pPrChange w:id="1966" w:author="Jonathan Leipold - BDAE Gruppe" w:date="2023-10-29T10:08:00Z">
          <w:pPr>
            <w:pStyle w:val="ListParagraph"/>
            <w:numPr>
              <w:numId w:val="67"/>
            </w:numPr>
            <w:ind w:hanging="360"/>
          </w:pPr>
        </w:pPrChange>
      </w:pPr>
    </w:p>
    <w:p w14:paraId="59CA7BFD" w14:textId="5D63AD80" w:rsidR="00D301D3" w:rsidRPr="00A975E0" w:rsidDel="00EF614E" w:rsidRDefault="38A32F5D">
      <w:pPr>
        <w:rPr>
          <w:ins w:id="1967" w:author="Gastbenutzer" w:date="2023-10-21T21:04:00Z"/>
          <w:del w:id="1968" w:author="Jonathan Leipold - BDAE Gruppe" w:date="2023-10-29T10:11:00Z"/>
          <w:lang w:val="en-GB"/>
        </w:rPr>
        <w:pPrChange w:id="1969" w:author="Jonathan Leipold - BDAE Gruppe" w:date="2023-10-29T10:11:00Z">
          <w:pPr>
            <w:pStyle w:val="Heading1"/>
            <w:numPr>
              <w:numId w:val="20"/>
            </w:numPr>
            <w:ind w:left="720" w:hanging="360"/>
          </w:pPr>
        </w:pPrChange>
      </w:pPr>
      <w:ins w:id="1970" w:author="Gastbenutzer" w:date="2023-10-28T22:23:00Z">
        <w:del w:id="1971" w:author="Jonathan Leipold - BDAE Gruppe" w:date="2023-10-29T10:08:00Z">
          <w:r w:rsidRPr="00255DA9" w:rsidDel="00152F89">
            <w:rPr>
              <w:lang w:val="en-GB"/>
            </w:rPr>
            <w:delText xml:space="preserve">the </w:delText>
          </w:r>
        </w:del>
      </w:ins>
      <w:ins w:id="1972" w:author="Gastbenutzer" w:date="2023-10-28T22:24:00Z">
        <w:del w:id="1973" w:author="Jonathan Leipold - BDAE Gruppe" w:date="2023-10-29T10:08:00Z">
          <w:r w:rsidRPr="00255DA9" w:rsidDel="00152F89">
            <w:rPr>
              <w:lang w:val="en-GB"/>
            </w:rPr>
            <w:delText>of the selected</w:delText>
          </w:r>
          <w:r w:rsidRPr="38A32F5D" w:rsidDel="00152F89">
            <w:rPr>
              <w:lang w:val="en-GB"/>
            </w:rPr>
            <w:delText>eseare</w:delText>
          </w:r>
        </w:del>
      </w:ins>
      <w:bookmarkStart w:id="1974" w:name="_Toc148803241"/>
      <w:del w:id="1975" w:author="Jonathan Leipold - BDAE Gruppe" w:date="2023-10-29T10:11:00Z">
        <w:r w:rsidR="00F97EEB" w:rsidRPr="079F9594" w:rsidDel="00EF614E">
          <w:rPr>
            <w:sz w:val="28"/>
            <w:szCs w:val="28"/>
            <w:lang w:val="en-GB"/>
            <w:rPrChange w:id="1976" w:author="Jonathan Leipold - BDAE Gruppe" w:date="2023-10-18T10:09:00Z">
              <w:rPr>
                <w:lang w:val="en-GB"/>
              </w:rPr>
            </w:rPrChange>
          </w:rPr>
          <w:delText>Modelling</w:delText>
        </w:r>
      </w:del>
      <w:bookmarkStart w:id="1977" w:name="_Toc149467109"/>
      <w:bookmarkStart w:id="1978" w:name="_Toc149673038"/>
      <w:bookmarkStart w:id="1979" w:name="_Toc149673566"/>
      <w:bookmarkStart w:id="1980" w:name="_Toc149725164"/>
      <w:bookmarkStart w:id="1981" w:name="_Toc149860173"/>
      <w:bookmarkStart w:id="1982" w:name="_Toc149860702"/>
      <w:bookmarkEnd w:id="1974"/>
      <w:bookmarkEnd w:id="1977"/>
      <w:bookmarkEnd w:id="1978"/>
      <w:bookmarkEnd w:id="1979"/>
      <w:bookmarkEnd w:id="1980"/>
      <w:bookmarkEnd w:id="1981"/>
      <w:bookmarkEnd w:id="1982"/>
    </w:p>
    <w:p w14:paraId="551E9026" w14:textId="13B96BA3" w:rsidR="541F4DAB" w:rsidDel="00EF614E" w:rsidRDefault="541F4DAB">
      <w:pPr>
        <w:rPr>
          <w:ins w:id="1983" w:author="Gastbenutzer" w:date="2023-10-21T21:04:00Z"/>
          <w:del w:id="1984" w:author="Jonathan Leipold - BDAE Gruppe" w:date="2023-10-29T10:11:00Z"/>
          <w:rFonts w:ascii="Constantia" w:eastAsia="Constantia" w:hAnsi="Constantia" w:cs="Constantia"/>
          <w:color w:val="004F5B"/>
          <w:lang w:val="en-GB"/>
        </w:rPr>
        <w:pPrChange w:id="1985" w:author="Jonathan Leipold - BDAE Gruppe" w:date="2023-10-29T10:11:00Z">
          <w:pPr>
            <w:pStyle w:val="Heading1"/>
            <w:numPr>
              <w:numId w:val="20"/>
            </w:numPr>
            <w:ind w:left="720" w:hanging="360"/>
          </w:pPr>
        </w:pPrChange>
      </w:pPr>
      <w:bookmarkStart w:id="1986" w:name="_Toc149467110"/>
      <w:bookmarkStart w:id="1987" w:name="_Toc149673039"/>
      <w:bookmarkStart w:id="1988" w:name="_Toc149673567"/>
      <w:bookmarkStart w:id="1989" w:name="_Toc149725165"/>
      <w:bookmarkStart w:id="1990" w:name="_Toc149860174"/>
      <w:bookmarkStart w:id="1991" w:name="_Toc149860703"/>
      <w:bookmarkEnd w:id="1986"/>
      <w:bookmarkEnd w:id="1987"/>
      <w:bookmarkEnd w:id="1988"/>
      <w:bookmarkEnd w:id="1989"/>
      <w:bookmarkEnd w:id="1990"/>
      <w:bookmarkEnd w:id="1991"/>
    </w:p>
    <w:p w14:paraId="0F387BA3" w14:textId="4B631784" w:rsidR="52D6B9B8" w:rsidDel="00EF614E" w:rsidRDefault="52D6B9B8">
      <w:pPr>
        <w:rPr>
          <w:ins w:id="1992" w:author="Gastbenutzer" w:date="2023-10-21T21:10:00Z"/>
          <w:del w:id="1993" w:author="Jonathan Leipold - BDAE Gruppe" w:date="2023-10-29T10:11:00Z"/>
          <w:sz w:val="28"/>
          <w:szCs w:val="28"/>
          <w:lang w:val="en-GB"/>
        </w:rPr>
        <w:pPrChange w:id="1994" w:author="Jonathan Leipold - BDAE Gruppe" w:date="2023-10-29T10:11:00Z">
          <w:pPr>
            <w:pStyle w:val="Heading1"/>
            <w:spacing w:after="240"/>
          </w:pPr>
        </w:pPrChange>
      </w:pPr>
      <w:bookmarkStart w:id="1995" w:name="_Toc149467111"/>
      <w:bookmarkStart w:id="1996" w:name="_Toc149673040"/>
      <w:bookmarkStart w:id="1997" w:name="_Toc149673568"/>
      <w:bookmarkStart w:id="1998" w:name="_Toc149725166"/>
      <w:bookmarkStart w:id="1999" w:name="_Toc149860175"/>
      <w:bookmarkStart w:id="2000" w:name="_Toc149860704"/>
      <w:bookmarkEnd w:id="1995"/>
      <w:bookmarkEnd w:id="1996"/>
      <w:bookmarkEnd w:id="1997"/>
      <w:bookmarkEnd w:id="1998"/>
      <w:bookmarkEnd w:id="1999"/>
      <w:bookmarkEnd w:id="2000"/>
    </w:p>
    <w:p w14:paraId="33AF1351" w14:textId="338A11D9" w:rsidR="52D6B9B8" w:rsidDel="00EF614E" w:rsidRDefault="52D6B9B8">
      <w:pPr>
        <w:rPr>
          <w:ins w:id="2001" w:author="Gastbenutzer" w:date="2023-10-21T21:10:00Z"/>
          <w:del w:id="2002" w:author="Jonathan Leipold - BDAE Gruppe" w:date="2023-10-29T10:11:00Z"/>
          <w:szCs w:val="20"/>
          <w:lang w:val="en-GB"/>
        </w:rPr>
        <w:pPrChange w:id="2003" w:author="Jonathan Leipold - BDAE Gruppe" w:date="2023-10-29T10:11:00Z">
          <w:pPr>
            <w:pStyle w:val="ListBullet"/>
            <w:numPr>
              <w:numId w:val="0"/>
            </w:numPr>
            <w:tabs>
              <w:tab w:val="clear" w:pos="360"/>
            </w:tabs>
            <w:spacing w:after="240"/>
            <w:ind w:left="0" w:firstLine="0"/>
          </w:pPr>
        </w:pPrChange>
      </w:pPr>
      <w:bookmarkStart w:id="2004" w:name="_Toc149467112"/>
      <w:bookmarkStart w:id="2005" w:name="_Toc149673041"/>
      <w:bookmarkStart w:id="2006" w:name="_Toc149673569"/>
      <w:bookmarkStart w:id="2007" w:name="_Toc149725167"/>
      <w:bookmarkStart w:id="2008" w:name="_Toc149860176"/>
      <w:bookmarkStart w:id="2009" w:name="_Toc149860705"/>
      <w:bookmarkEnd w:id="2004"/>
      <w:bookmarkEnd w:id="2005"/>
      <w:bookmarkEnd w:id="2006"/>
      <w:bookmarkEnd w:id="2007"/>
      <w:bookmarkEnd w:id="2008"/>
      <w:bookmarkEnd w:id="2009"/>
    </w:p>
    <w:p w14:paraId="7E90E554" w14:textId="4A8D2289" w:rsidR="52D6B9B8" w:rsidDel="00EF614E" w:rsidRDefault="52D6B9B8">
      <w:pPr>
        <w:rPr>
          <w:ins w:id="2010" w:author="Gastbenutzer" w:date="2023-10-21T21:10:00Z"/>
          <w:del w:id="2011" w:author="Jonathan Leipold - BDAE Gruppe" w:date="2023-10-29T10:11:00Z"/>
          <w:szCs w:val="20"/>
          <w:lang w:val="en-GB"/>
        </w:rPr>
        <w:pPrChange w:id="2012" w:author="Jonathan Leipold - BDAE Gruppe" w:date="2023-10-29T10:11:00Z">
          <w:pPr>
            <w:pStyle w:val="ListBullet"/>
            <w:spacing w:after="240"/>
          </w:pPr>
        </w:pPrChange>
      </w:pPr>
      <w:ins w:id="2013" w:author="Gastbenutzer" w:date="2023-10-21T21:10:00Z">
        <w:del w:id="2014" w:author="Jonathan Leipold - BDAE Gruppe" w:date="2023-10-29T10:11:00Z">
          <w:r w:rsidRPr="52D6B9B8" w:rsidDel="00EF614E">
            <w:rPr>
              <w:szCs w:val="20"/>
              <w:lang w:val="en-GB"/>
            </w:rPr>
            <w:delText>What kind of machine learning problem is your project like? (classification, regression, clustering, etc)</w:delText>
          </w:r>
          <w:bookmarkStart w:id="2015" w:name="_Toc149467113"/>
          <w:bookmarkStart w:id="2016" w:name="_Toc149673042"/>
          <w:bookmarkStart w:id="2017" w:name="_Toc149673570"/>
          <w:bookmarkStart w:id="2018" w:name="_Toc149725168"/>
          <w:bookmarkStart w:id="2019" w:name="_Toc149860177"/>
          <w:bookmarkStart w:id="2020" w:name="_Toc149860706"/>
          <w:bookmarkEnd w:id="2015"/>
          <w:bookmarkEnd w:id="2016"/>
          <w:bookmarkEnd w:id="2017"/>
          <w:bookmarkEnd w:id="2018"/>
          <w:bookmarkEnd w:id="2019"/>
          <w:bookmarkEnd w:id="2020"/>
        </w:del>
      </w:ins>
    </w:p>
    <w:p w14:paraId="68B58D96" w14:textId="061DC41F" w:rsidR="52D6B9B8" w:rsidDel="00EF614E" w:rsidRDefault="52D6B9B8">
      <w:pPr>
        <w:rPr>
          <w:ins w:id="2021" w:author="Gastbenutzer" w:date="2023-10-21T21:10:00Z"/>
          <w:del w:id="2022" w:author="Jonathan Leipold - BDAE Gruppe" w:date="2023-10-29T10:11:00Z"/>
          <w:szCs w:val="20"/>
          <w:lang w:val="en-GB"/>
        </w:rPr>
        <w:pPrChange w:id="2023" w:author="Jonathan Leipold - BDAE Gruppe" w:date="2023-10-29T10:11:00Z">
          <w:pPr>
            <w:pStyle w:val="ListBullet"/>
            <w:spacing w:after="240"/>
          </w:pPr>
        </w:pPrChange>
      </w:pPr>
      <w:ins w:id="2024" w:author="Gastbenutzer" w:date="2023-10-21T21:10:00Z">
        <w:del w:id="2025" w:author="Jonathan Leipold - BDAE Gruppe" w:date="2023-10-29T10:11:00Z">
          <w:r w:rsidRPr="52D6B9B8" w:rsidDel="00EF614E">
            <w:rPr>
              <w:szCs w:val="20"/>
              <w:lang w:val="en-GB"/>
            </w:rPr>
            <w:delText>What task does your project relate to? (fraud detection, facial recognition, sentiment analysis, etc)?</w:delText>
          </w:r>
          <w:bookmarkStart w:id="2026" w:name="_Toc149467114"/>
          <w:bookmarkStart w:id="2027" w:name="_Toc149673043"/>
          <w:bookmarkStart w:id="2028" w:name="_Toc149673571"/>
          <w:bookmarkStart w:id="2029" w:name="_Toc149725169"/>
          <w:bookmarkStart w:id="2030" w:name="_Toc149860178"/>
          <w:bookmarkStart w:id="2031" w:name="_Toc149860707"/>
          <w:bookmarkEnd w:id="2026"/>
          <w:bookmarkEnd w:id="2027"/>
          <w:bookmarkEnd w:id="2028"/>
          <w:bookmarkEnd w:id="2029"/>
          <w:bookmarkEnd w:id="2030"/>
          <w:bookmarkEnd w:id="2031"/>
        </w:del>
      </w:ins>
    </w:p>
    <w:p w14:paraId="51B038D2" w14:textId="04EF937A" w:rsidR="52D6B9B8" w:rsidDel="00EF614E" w:rsidRDefault="52D6B9B8">
      <w:pPr>
        <w:rPr>
          <w:ins w:id="2032" w:author="Gastbenutzer" w:date="2023-10-21T21:10:00Z"/>
          <w:del w:id="2033" w:author="Jonathan Leipold - BDAE Gruppe" w:date="2023-10-29T10:11:00Z"/>
          <w:szCs w:val="20"/>
          <w:lang w:val="en-GB"/>
        </w:rPr>
        <w:pPrChange w:id="2034" w:author="Jonathan Leipold - BDAE Gruppe" w:date="2023-10-29T10:11:00Z">
          <w:pPr>
            <w:pStyle w:val="ListBullet"/>
            <w:spacing w:after="240"/>
          </w:pPr>
        </w:pPrChange>
      </w:pPr>
      <w:ins w:id="2035" w:author="Gastbenutzer" w:date="2023-10-21T21:10:00Z">
        <w:del w:id="2036" w:author="Jonathan Leipold - BDAE Gruppe" w:date="2023-10-29T10:11:00Z">
          <w:r w:rsidRPr="52D6B9B8" w:rsidDel="00EF614E">
            <w:rPr>
              <w:szCs w:val="20"/>
              <w:lang w:val="en-GB"/>
            </w:rPr>
            <w:delText>What is the main performance metric used to compare your models? Why this one?</w:delText>
          </w:r>
          <w:bookmarkStart w:id="2037" w:name="_Toc149467115"/>
          <w:bookmarkStart w:id="2038" w:name="_Toc149673044"/>
          <w:bookmarkStart w:id="2039" w:name="_Toc149673572"/>
          <w:bookmarkStart w:id="2040" w:name="_Toc149725170"/>
          <w:bookmarkStart w:id="2041" w:name="_Toc149860179"/>
          <w:bookmarkStart w:id="2042" w:name="_Toc149860708"/>
          <w:bookmarkEnd w:id="2037"/>
          <w:bookmarkEnd w:id="2038"/>
          <w:bookmarkEnd w:id="2039"/>
          <w:bookmarkEnd w:id="2040"/>
          <w:bookmarkEnd w:id="2041"/>
          <w:bookmarkEnd w:id="2042"/>
        </w:del>
      </w:ins>
    </w:p>
    <w:p w14:paraId="40EA0B50" w14:textId="7AA94547" w:rsidR="52D6B9B8" w:rsidDel="00EF614E" w:rsidRDefault="52D6B9B8">
      <w:pPr>
        <w:rPr>
          <w:ins w:id="2043" w:author="Gastbenutzer" w:date="2023-10-21T21:10:00Z"/>
          <w:del w:id="2044" w:author="Jonathan Leipold - BDAE Gruppe" w:date="2023-10-29T10:11:00Z"/>
          <w:szCs w:val="20"/>
          <w:lang w:val="en-GB"/>
        </w:rPr>
        <w:pPrChange w:id="2045" w:author="Jonathan Leipold - BDAE Gruppe" w:date="2023-10-29T10:11:00Z">
          <w:pPr>
            <w:pStyle w:val="ListBullet"/>
            <w:spacing w:after="240"/>
          </w:pPr>
        </w:pPrChange>
      </w:pPr>
      <w:ins w:id="2046" w:author="Gastbenutzer" w:date="2023-10-21T21:10:00Z">
        <w:del w:id="2047" w:author="Jonathan Leipold - BDAE Gruppe" w:date="2023-10-29T10:11:00Z">
          <w:r w:rsidRPr="52D6B9B8" w:rsidDel="00EF614E">
            <w:rPr>
              <w:szCs w:val="20"/>
              <w:lang w:val="en-GB"/>
            </w:rPr>
            <w:delText>Did you use other qualitative or quantitative performance metrics? If yes, detail it.</w:delText>
          </w:r>
          <w:bookmarkStart w:id="2048" w:name="_Toc149467116"/>
          <w:bookmarkStart w:id="2049" w:name="_Toc149673045"/>
          <w:bookmarkStart w:id="2050" w:name="_Toc149673573"/>
          <w:bookmarkStart w:id="2051" w:name="_Toc149725171"/>
          <w:bookmarkStart w:id="2052" w:name="_Toc149860180"/>
          <w:bookmarkStart w:id="2053" w:name="_Toc149860709"/>
          <w:bookmarkEnd w:id="2048"/>
          <w:bookmarkEnd w:id="2049"/>
          <w:bookmarkEnd w:id="2050"/>
          <w:bookmarkEnd w:id="2051"/>
          <w:bookmarkEnd w:id="2052"/>
          <w:bookmarkEnd w:id="2053"/>
        </w:del>
      </w:ins>
    </w:p>
    <w:p w14:paraId="400BE5BD" w14:textId="338D7D2F" w:rsidR="52D6B9B8" w:rsidDel="00EF614E" w:rsidRDefault="52D6B9B8">
      <w:pPr>
        <w:rPr>
          <w:ins w:id="2054" w:author="Gastbenutzer" w:date="2023-10-21T21:10:00Z"/>
          <w:del w:id="2055" w:author="Jonathan Leipold - BDAE Gruppe" w:date="2023-10-29T10:11:00Z"/>
          <w:sz w:val="22"/>
        </w:rPr>
        <w:pPrChange w:id="2056" w:author="Jonathan Leipold - BDAE Gruppe" w:date="2023-10-29T10:11:00Z">
          <w:pPr>
            <w:pStyle w:val="Heading2"/>
          </w:pPr>
        </w:pPrChange>
      </w:pPr>
      <w:ins w:id="2057" w:author="Gastbenutzer" w:date="2023-10-21T21:10:00Z">
        <w:del w:id="2058" w:author="Jonathan Leipold - BDAE Gruppe" w:date="2023-10-29T10:11:00Z">
          <w:r w:rsidRPr="52D6B9B8" w:rsidDel="00EF614E">
            <w:rPr>
              <w:sz w:val="22"/>
            </w:rPr>
            <w:delText>Model choice and optimization</w:delText>
          </w:r>
          <w:bookmarkStart w:id="2059" w:name="_Toc149467117"/>
          <w:bookmarkStart w:id="2060" w:name="_Toc149673046"/>
          <w:bookmarkStart w:id="2061" w:name="_Toc149673574"/>
          <w:bookmarkStart w:id="2062" w:name="_Toc149725172"/>
          <w:bookmarkStart w:id="2063" w:name="_Toc149860181"/>
          <w:bookmarkStart w:id="2064" w:name="_Toc149860710"/>
          <w:bookmarkEnd w:id="2059"/>
          <w:bookmarkEnd w:id="2060"/>
          <w:bookmarkEnd w:id="2061"/>
          <w:bookmarkEnd w:id="2062"/>
          <w:bookmarkEnd w:id="2063"/>
          <w:bookmarkEnd w:id="2064"/>
        </w:del>
      </w:ins>
    </w:p>
    <w:p w14:paraId="608F8947" w14:textId="56083569" w:rsidR="52D6B9B8" w:rsidDel="00EF614E" w:rsidRDefault="52D6B9B8">
      <w:pPr>
        <w:rPr>
          <w:ins w:id="2065" w:author="Gastbenutzer" w:date="2023-10-21T21:10:00Z"/>
          <w:del w:id="2066" w:author="Jonathan Leipold - BDAE Gruppe" w:date="2023-10-29T10:11:00Z"/>
          <w:szCs w:val="20"/>
        </w:rPr>
        <w:pPrChange w:id="2067" w:author="Jonathan Leipold - BDAE Gruppe" w:date="2023-10-29T10:11:00Z">
          <w:pPr>
            <w:spacing w:after="240"/>
          </w:pPr>
        </w:pPrChange>
      </w:pPr>
      <w:bookmarkStart w:id="2068" w:name="_Toc149467118"/>
      <w:bookmarkStart w:id="2069" w:name="_Toc149673047"/>
      <w:bookmarkStart w:id="2070" w:name="_Toc149673575"/>
      <w:bookmarkStart w:id="2071" w:name="_Toc149725173"/>
      <w:bookmarkStart w:id="2072" w:name="_Toc149860182"/>
      <w:bookmarkStart w:id="2073" w:name="_Toc149860711"/>
      <w:bookmarkEnd w:id="2068"/>
      <w:bookmarkEnd w:id="2069"/>
      <w:bookmarkEnd w:id="2070"/>
      <w:bookmarkEnd w:id="2071"/>
      <w:bookmarkEnd w:id="2072"/>
      <w:bookmarkEnd w:id="2073"/>
    </w:p>
    <w:p w14:paraId="58394CCA" w14:textId="5B84395A" w:rsidR="52D6B9B8" w:rsidDel="00EF614E" w:rsidRDefault="52D6B9B8">
      <w:pPr>
        <w:rPr>
          <w:ins w:id="2074" w:author="Gastbenutzer" w:date="2023-10-21T21:10:00Z"/>
          <w:del w:id="2075" w:author="Jonathan Leipold - BDAE Gruppe" w:date="2023-10-29T10:11:00Z"/>
          <w:szCs w:val="20"/>
          <w:lang w:val="en-GB"/>
        </w:rPr>
        <w:pPrChange w:id="2076" w:author="Jonathan Leipold - BDAE Gruppe" w:date="2023-10-29T10:11:00Z">
          <w:pPr>
            <w:pStyle w:val="ListBullet"/>
            <w:spacing w:after="240"/>
          </w:pPr>
        </w:pPrChange>
      </w:pPr>
      <w:ins w:id="2077" w:author="Gastbenutzer" w:date="2023-10-21T21:10:00Z">
        <w:del w:id="2078" w:author="Jonathan Leipold - BDAE Gruppe" w:date="2023-10-29T10:11:00Z">
          <w:r w:rsidRPr="52D6B9B8" w:rsidDel="00EF614E">
            <w:rPr>
              <w:szCs w:val="20"/>
              <w:lang w:val="en-GB"/>
            </w:rPr>
            <w:delText>What algorithms have you tried?</w:delText>
          </w:r>
          <w:bookmarkStart w:id="2079" w:name="_Toc149467119"/>
          <w:bookmarkStart w:id="2080" w:name="_Toc149673048"/>
          <w:bookmarkStart w:id="2081" w:name="_Toc149673576"/>
          <w:bookmarkStart w:id="2082" w:name="_Toc149725174"/>
          <w:bookmarkStart w:id="2083" w:name="_Toc149860183"/>
          <w:bookmarkStart w:id="2084" w:name="_Toc149860712"/>
          <w:bookmarkEnd w:id="2079"/>
          <w:bookmarkEnd w:id="2080"/>
          <w:bookmarkEnd w:id="2081"/>
          <w:bookmarkEnd w:id="2082"/>
          <w:bookmarkEnd w:id="2083"/>
          <w:bookmarkEnd w:id="2084"/>
        </w:del>
      </w:ins>
    </w:p>
    <w:p w14:paraId="301E3B37" w14:textId="5F41F713" w:rsidR="52D6B9B8" w:rsidDel="00EF614E" w:rsidRDefault="52D6B9B8">
      <w:pPr>
        <w:rPr>
          <w:ins w:id="2085" w:author="Gastbenutzer" w:date="2023-10-21T21:10:00Z"/>
          <w:del w:id="2086" w:author="Jonathan Leipold - BDAE Gruppe" w:date="2023-10-29T10:11:00Z"/>
          <w:szCs w:val="20"/>
          <w:lang w:val="en-GB"/>
        </w:rPr>
        <w:pPrChange w:id="2087" w:author="Jonathan Leipold - BDAE Gruppe" w:date="2023-10-29T10:11:00Z">
          <w:pPr>
            <w:pStyle w:val="ListBullet"/>
            <w:spacing w:after="240"/>
          </w:pPr>
        </w:pPrChange>
      </w:pPr>
      <w:ins w:id="2088" w:author="Gastbenutzer" w:date="2023-10-21T21:10:00Z">
        <w:del w:id="2089" w:author="Jonathan Leipold - BDAE Gruppe" w:date="2023-10-29T10:11:00Z">
          <w:r w:rsidRPr="52D6B9B8" w:rsidDel="00EF614E">
            <w:rPr>
              <w:szCs w:val="20"/>
              <w:lang w:val="en-GB"/>
            </w:rPr>
            <w:delText>Describe which one(s) you selected and why?</w:delText>
          </w:r>
          <w:bookmarkStart w:id="2090" w:name="_Toc149467120"/>
          <w:bookmarkStart w:id="2091" w:name="_Toc149673049"/>
          <w:bookmarkStart w:id="2092" w:name="_Toc149673577"/>
          <w:bookmarkStart w:id="2093" w:name="_Toc149725175"/>
          <w:bookmarkStart w:id="2094" w:name="_Toc149860184"/>
          <w:bookmarkStart w:id="2095" w:name="_Toc149860713"/>
          <w:bookmarkEnd w:id="2090"/>
          <w:bookmarkEnd w:id="2091"/>
          <w:bookmarkEnd w:id="2092"/>
          <w:bookmarkEnd w:id="2093"/>
          <w:bookmarkEnd w:id="2094"/>
          <w:bookmarkEnd w:id="2095"/>
        </w:del>
      </w:ins>
    </w:p>
    <w:p w14:paraId="1F05E84C" w14:textId="0D015198" w:rsidR="52D6B9B8" w:rsidDel="00EF614E" w:rsidRDefault="52D6B9B8">
      <w:pPr>
        <w:rPr>
          <w:ins w:id="2096" w:author="Gastbenutzer" w:date="2023-10-21T21:10:00Z"/>
          <w:del w:id="2097" w:author="Jonathan Leipold - BDAE Gruppe" w:date="2023-10-29T10:11:00Z"/>
          <w:szCs w:val="20"/>
          <w:lang w:val="en-GB"/>
        </w:rPr>
        <w:pPrChange w:id="2098" w:author="Jonathan Leipold - BDAE Gruppe" w:date="2023-10-29T10:11:00Z">
          <w:pPr>
            <w:pStyle w:val="ListBullet"/>
            <w:spacing w:after="240"/>
          </w:pPr>
        </w:pPrChange>
      </w:pPr>
      <w:ins w:id="2099" w:author="Gastbenutzer" w:date="2023-10-21T21:10:00Z">
        <w:del w:id="2100" w:author="Jonathan Leipold - BDAE Gruppe" w:date="2023-10-29T10:11:00Z">
          <w:r w:rsidRPr="52D6B9B8" w:rsidDel="00EF614E">
            <w:rPr>
              <w:szCs w:val="20"/>
              <w:lang w:val="en-GB"/>
            </w:rPr>
            <w:delText>Did you use parameter optimization techniques such as Grid Search and Cross Validation?</w:delText>
          </w:r>
          <w:bookmarkStart w:id="2101" w:name="_Toc149467121"/>
          <w:bookmarkStart w:id="2102" w:name="_Toc149673050"/>
          <w:bookmarkStart w:id="2103" w:name="_Toc149673578"/>
          <w:bookmarkStart w:id="2104" w:name="_Toc149725176"/>
          <w:bookmarkStart w:id="2105" w:name="_Toc149860185"/>
          <w:bookmarkStart w:id="2106" w:name="_Toc149860714"/>
          <w:bookmarkEnd w:id="2101"/>
          <w:bookmarkEnd w:id="2102"/>
          <w:bookmarkEnd w:id="2103"/>
          <w:bookmarkEnd w:id="2104"/>
          <w:bookmarkEnd w:id="2105"/>
          <w:bookmarkEnd w:id="2106"/>
        </w:del>
      </w:ins>
    </w:p>
    <w:p w14:paraId="5CF87B84" w14:textId="34F45CA0" w:rsidR="52D6B9B8" w:rsidDel="00EF614E" w:rsidRDefault="52D6B9B8">
      <w:pPr>
        <w:rPr>
          <w:ins w:id="2107" w:author="Gastbenutzer" w:date="2023-10-21T21:10:00Z"/>
          <w:del w:id="2108" w:author="Jonathan Leipold - BDAE Gruppe" w:date="2023-10-29T10:11:00Z"/>
          <w:szCs w:val="20"/>
          <w:lang w:val="en-GB"/>
        </w:rPr>
        <w:pPrChange w:id="2109" w:author="Jonathan Leipold - BDAE Gruppe" w:date="2023-10-29T10:11:00Z">
          <w:pPr>
            <w:pStyle w:val="ListBullet"/>
          </w:pPr>
        </w:pPrChange>
      </w:pPr>
      <w:ins w:id="2110" w:author="Gastbenutzer" w:date="2023-10-21T21:10:00Z">
        <w:del w:id="2111" w:author="Jonathan Leipold - BDAE Gruppe" w:date="2023-10-29T10:11:00Z">
          <w:r w:rsidRPr="52D6B9B8" w:rsidDel="00EF614E">
            <w:rPr>
              <w:szCs w:val="20"/>
              <w:lang w:val="en-GB"/>
            </w:rPr>
            <w:delText>Have you tested advanced models? Bagging, Boosting, Deep Learning… Why?  </w:delText>
          </w:r>
          <w:bookmarkStart w:id="2112" w:name="_Toc149467122"/>
          <w:bookmarkStart w:id="2113" w:name="_Toc149673051"/>
          <w:bookmarkStart w:id="2114" w:name="_Toc149673579"/>
          <w:bookmarkStart w:id="2115" w:name="_Toc149725177"/>
          <w:bookmarkStart w:id="2116" w:name="_Toc149860186"/>
          <w:bookmarkStart w:id="2117" w:name="_Toc149860715"/>
          <w:bookmarkEnd w:id="2112"/>
          <w:bookmarkEnd w:id="2113"/>
          <w:bookmarkEnd w:id="2114"/>
          <w:bookmarkEnd w:id="2115"/>
          <w:bookmarkEnd w:id="2116"/>
          <w:bookmarkEnd w:id="2117"/>
        </w:del>
      </w:ins>
    </w:p>
    <w:p w14:paraId="051B103F" w14:textId="5FF5F999" w:rsidR="52D6B9B8" w:rsidDel="00EF614E" w:rsidRDefault="52D6B9B8">
      <w:pPr>
        <w:rPr>
          <w:ins w:id="2118" w:author="Gastbenutzer" w:date="2023-10-21T21:10:00Z"/>
          <w:del w:id="2119" w:author="Jonathan Leipold - BDAE Gruppe" w:date="2023-10-29T10:11:00Z"/>
          <w:sz w:val="28"/>
          <w:szCs w:val="28"/>
          <w:lang w:val="en-GB"/>
        </w:rPr>
        <w:pPrChange w:id="2120" w:author="Jonathan Leipold - BDAE Gruppe" w:date="2023-10-29T10:11:00Z">
          <w:pPr>
            <w:pStyle w:val="Heading1"/>
            <w:spacing w:after="240"/>
          </w:pPr>
        </w:pPrChange>
      </w:pPr>
      <w:bookmarkStart w:id="2121" w:name="_Toc149467123"/>
      <w:bookmarkStart w:id="2122" w:name="_Toc149673052"/>
      <w:bookmarkStart w:id="2123" w:name="_Toc149673580"/>
      <w:bookmarkStart w:id="2124" w:name="_Toc149725178"/>
      <w:bookmarkStart w:id="2125" w:name="_Toc149860187"/>
      <w:bookmarkStart w:id="2126" w:name="_Toc149860716"/>
      <w:bookmarkEnd w:id="2121"/>
      <w:bookmarkEnd w:id="2122"/>
      <w:bookmarkEnd w:id="2123"/>
      <w:bookmarkEnd w:id="2124"/>
      <w:bookmarkEnd w:id="2125"/>
      <w:bookmarkEnd w:id="2126"/>
    </w:p>
    <w:p w14:paraId="1B257CD8" w14:textId="3B3933C8" w:rsidR="0B6B6392" w:rsidDel="00EF614E" w:rsidRDefault="52D6B9B8" w:rsidP="52D6B9B8">
      <w:pPr>
        <w:rPr>
          <w:ins w:id="2127" w:author="Gastbenutzer" w:date="2023-10-21T21:07:00Z"/>
          <w:del w:id="2128" w:author="Jonathan Leipold - BDAE Gruppe" w:date="2023-10-29T10:11:00Z"/>
          <w:rFonts w:asciiTheme="majorHAnsi" w:eastAsiaTheme="majorEastAsia" w:hAnsiTheme="majorHAnsi" w:cstheme="majorBidi"/>
          <w:caps/>
          <w:color w:val="007789" w:themeColor="accent1" w:themeShade="BF"/>
          <w:lang w:val="en-GB"/>
        </w:rPr>
      </w:pPr>
      <w:del w:id="2129" w:author="Jonathan Leipold - BDAE Gruppe" w:date="2023-10-29T10:11:00Z">
        <w:r w:rsidRPr="52D6B9B8" w:rsidDel="00EF614E">
          <w:rPr>
            <w:szCs w:val="20"/>
            <w:lang w:val="en-GB"/>
          </w:rPr>
          <w:br w:type="page"/>
        </w:r>
      </w:del>
    </w:p>
    <w:p w14:paraId="3254E201" w14:textId="1C844AA9" w:rsidR="6614725D" w:rsidDel="00EF614E" w:rsidRDefault="6614725D" w:rsidP="38A32F5D">
      <w:pPr>
        <w:pStyle w:val="Heading1"/>
        <w:rPr>
          <w:ins w:id="2130" w:author="Gastbenutzer" w:date="2023-10-21T21:04:00Z"/>
          <w:del w:id="2131" w:author="Jonathan Leipold - BDAE Gruppe" w:date="2023-10-29T10:11:00Z"/>
          <w:sz w:val="28"/>
          <w:szCs w:val="28"/>
          <w:lang w:val="en-GB"/>
        </w:rPr>
      </w:pPr>
      <w:bookmarkStart w:id="2132" w:name="_Toc149467124"/>
      <w:bookmarkStart w:id="2133" w:name="_Toc149673053"/>
      <w:bookmarkStart w:id="2134" w:name="_Toc149673581"/>
      <w:bookmarkStart w:id="2135" w:name="_Toc149725179"/>
      <w:bookmarkStart w:id="2136" w:name="_Toc149860188"/>
      <w:bookmarkStart w:id="2137" w:name="_Toc149860717"/>
      <w:bookmarkEnd w:id="2132"/>
      <w:bookmarkEnd w:id="2133"/>
      <w:bookmarkEnd w:id="2134"/>
      <w:bookmarkEnd w:id="2135"/>
      <w:bookmarkEnd w:id="2136"/>
      <w:bookmarkEnd w:id="2137"/>
    </w:p>
    <w:p w14:paraId="6AA6D7A3" w14:textId="1A31086B" w:rsidR="6CDD176D" w:rsidDel="00EF614E" w:rsidRDefault="6CDD176D" w:rsidP="13D9F198">
      <w:pPr>
        <w:keepNext/>
        <w:keepLines/>
        <w:rPr>
          <w:del w:id="2138" w:author="Jonathan Leipold - BDAE Gruppe" w:date="2023-10-29T10:11:00Z"/>
          <w:sz w:val="22"/>
          <w:lang w:val="en-GB"/>
          <w:rPrChange w:id="2139" w:author="Gastbenutzer [2]" w:date="2023-10-21T21:04:00Z">
            <w:rPr>
              <w:del w:id="2140" w:author="Jonathan Leipold - BDAE Gruppe" w:date="2023-10-29T10:11:00Z"/>
              <w:rFonts w:ascii="Constantia" w:eastAsia="Constantia" w:hAnsi="Constantia" w:cs="Constantia"/>
              <w:color w:val="004F5B"/>
              <w:sz w:val="24"/>
              <w:szCs w:val="24"/>
              <w:lang w:val="en-GB"/>
            </w:rPr>
          </w:rPrChange>
        </w:rPr>
      </w:pPr>
      <w:bookmarkStart w:id="2141" w:name="_Toc149467125"/>
      <w:bookmarkStart w:id="2142" w:name="_Toc149673054"/>
      <w:bookmarkStart w:id="2143" w:name="_Toc149673582"/>
      <w:bookmarkStart w:id="2144" w:name="_Toc149725180"/>
      <w:bookmarkStart w:id="2145" w:name="_Toc149860189"/>
      <w:bookmarkStart w:id="2146" w:name="_Toc149860718"/>
      <w:bookmarkEnd w:id="2141"/>
      <w:bookmarkEnd w:id="2142"/>
      <w:bookmarkEnd w:id="2143"/>
      <w:bookmarkEnd w:id="2144"/>
      <w:bookmarkEnd w:id="2145"/>
      <w:bookmarkEnd w:id="2146"/>
    </w:p>
    <w:p w14:paraId="601C685D" w14:textId="59ADBB58" w:rsidR="006F1F83" w:rsidRDefault="00055E48" w:rsidP="0064201C">
      <w:pPr>
        <w:pStyle w:val="Heading2"/>
        <w:numPr>
          <w:ilvl w:val="0"/>
          <w:numId w:val="96"/>
        </w:numPr>
        <w:rPr>
          <w:ins w:id="2147" w:author="Jonathan Leipold - BDAE Gruppe" w:date="2023-11-02T23:36:00Z"/>
          <w:lang w:val="en-GB"/>
        </w:rPr>
      </w:pPr>
      <w:bookmarkStart w:id="2148" w:name="_Toc148803242"/>
      <w:bookmarkStart w:id="2149" w:name="_Toc149860719"/>
      <w:ins w:id="2150" w:author="Jonathan Leipold - BDAE Gruppe" w:date="2023-10-21T15:54:00Z">
        <w:r w:rsidRPr="13D9F198">
          <w:rPr>
            <w:lang w:val="en-GB"/>
          </w:rPr>
          <w:t xml:space="preserve">Churn </w:t>
        </w:r>
      </w:ins>
      <w:ins w:id="2151" w:author="Gastbenutzer" w:date="2023-10-21T21:07:00Z">
        <w:r w:rsidR="6763C3EB" w:rsidRPr="6763C3EB">
          <w:rPr>
            <w:lang w:val="en-GB"/>
          </w:rPr>
          <w:t>p</w:t>
        </w:r>
      </w:ins>
      <w:ins w:id="2152" w:author="Jonathan Leipold - BDAE Gruppe" w:date="2023-10-21T15:54:00Z">
        <w:del w:id="2153" w:author="Gastbenutzer" w:date="2023-10-21T21:07:00Z">
          <w:r w:rsidRPr="13D9F198">
            <w:rPr>
              <w:lang w:val="en-GB"/>
            </w:rPr>
            <w:delText>P</w:delText>
          </w:r>
        </w:del>
        <w:r w:rsidRPr="13D9F198">
          <w:rPr>
            <w:lang w:val="en-GB"/>
          </w:rPr>
          <w:t>rediction modelling</w:t>
        </w:r>
      </w:ins>
      <w:bookmarkEnd w:id="2148"/>
      <w:bookmarkEnd w:id="2149"/>
    </w:p>
    <w:p w14:paraId="46AE6932" w14:textId="77777777" w:rsidR="00F73778" w:rsidRPr="001D7202" w:rsidRDefault="00F73778" w:rsidP="00F73778">
      <w:pPr>
        <w:pStyle w:val="Heading3"/>
        <w:rPr>
          <w:ins w:id="2154" w:author="Jonathan Leipold - BDAE Gruppe" w:date="2023-11-02T23:36:00Z"/>
          <w:caps/>
          <w:lang w:val="en-GB"/>
        </w:rPr>
      </w:pPr>
      <w:bookmarkStart w:id="2155" w:name="_Toc149860720"/>
      <w:ins w:id="2156" w:author="Jonathan Leipold - BDAE Gruppe" w:date="2023-11-02T23:36:00Z">
        <w:r w:rsidRPr="001D7202">
          <w:rPr>
            <w:lang w:val="en-GB"/>
          </w:rPr>
          <w:t>Classification of the problem</w:t>
        </w:r>
        <w:bookmarkEnd w:id="2155"/>
        <w:r w:rsidRPr="001D7202">
          <w:rPr>
            <w:b/>
            <w:color w:val="000000" w:themeColor="text1"/>
            <w:lang w:val="en-GB"/>
          </w:rPr>
          <w:t> </w:t>
        </w:r>
      </w:ins>
    </w:p>
    <w:p w14:paraId="2C06701E" w14:textId="77777777" w:rsidR="00F73778" w:rsidRDefault="00F73778" w:rsidP="00F73778">
      <w:pPr>
        <w:pStyle w:val="ListBullet"/>
        <w:numPr>
          <w:ilvl w:val="0"/>
          <w:numId w:val="0"/>
        </w:numPr>
        <w:rPr>
          <w:ins w:id="2157" w:author="Jonathan Leipold - BDAE Gruppe" w:date="2023-11-02T23:36:00Z"/>
          <w:lang w:val="en-GB"/>
        </w:rPr>
      </w:pPr>
      <w:ins w:id="2158" w:author="Jonathan Leipold - BDAE Gruppe" w:date="2023-11-02T23:36:00Z">
        <w:r w:rsidRPr="001D7202">
          <w:rPr>
            <w:sz w:val="22"/>
            <w:lang w:val="en-GB"/>
          </w:rPr>
          <w:t xml:space="preserve">Churn prediction is </w:t>
        </w:r>
        <w:r>
          <w:rPr>
            <w:lang w:val="en-GB"/>
          </w:rPr>
          <w:t>a b</w:t>
        </w:r>
        <w:r w:rsidRPr="001D7202">
          <w:rPr>
            <w:lang w:val="en-GB"/>
          </w:rPr>
          <w:t xml:space="preserve">inary </w:t>
        </w:r>
        <w:r>
          <w:rPr>
            <w:lang w:val="en-GB"/>
          </w:rPr>
          <w:t>c</w:t>
        </w:r>
        <w:r w:rsidRPr="001D7202">
          <w:rPr>
            <w:sz w:val="22"/>
            <w:lang w:val="en-GB"/>
          </w:rPr>
          <w:t>lassification problem.</w:t>
        </w:r>
        <w:r>
          <w:rPr>
            <w:lang w:val="en-GB"/>
          </w:rPr>
          <w:t xml:space="preserve"> </w:t>
        </w:r>
        <w:r w:rsidRPr="00783899">
          <w:rPr>
            <w:lang w:val="en-GB"/>
          </w:rPr>
          <w:t xml:space="preserve">Supervised </w:t>
        </w:r>
        <w:r>
          <w:rPr>
            <w:lang w:val="en-GB"/>
          </w:rPr>
          <w:t>l</w:t>
        </w:r>
        <w:r w:rsidRPr="00783899">
          <w:rPr>
            <w:lang w:val="en-GB"/>
          </w:rPr>
          <w:t>earning method</w:t>
        </w:r>
        <w:r>
          <w:rPr>
            <w:lang w:val="en-GB"/>
          </w:rPr>
          <w:t xml:space="preserve">s </w:t>
        </w:r>
        <w:proofErr w:type="gramStart"/>
        <w:r>
          <w:rPr>
            <w:lang w:val="en-GB"/>
          </w:rPr>
          <w:t>where</w:t>
        </w:r>
        <w:proofErr w:type="gramEnd"/>
        <w:r>
          <w:rPr>
            <w:lang w:val="en-GB"/>
          </w:rPr>
          <w:t xml:space="preserve"> </w:t>
        </w:r>
        <w:r w:rsidRPr="38A32F5D">
          <w:rPr>
            <w:lang w:val="en-GB"/>
          </w:rPr>
          <w:t>chosen</w:t>
        </w:r>
        <w:r>
          <w:rPr>
            <w:lang w:val="en-GB"/>
          </w:rPr>
          <w:t xml:space="preserve"> to make predictions.</w:t>
        </w:r>
        <w:r w:rsidRPr="00783899">
          <w:rPr>
            <w:lang w:val="en-GB"/>
          </w:rPr>
          <w:t xml:space="preserve"> </w:t>
        </w:r>
        <w:r w:rsidRPr="38A32F5D">
          <w:rPr>
            <w:lang w:val="en-GB"/>
          </w:rPr>
          <w:t>Initially, t</w:t>
        </w:r>
        <w:r w:rsidRPr="001D7202">
          <w:rPr>
            <w:sz w:val="22"/>
            <w:lang w:val="en-GB"/>
          </w:rPr>
          <w:t xml:space="preserve">he main goal </w:t>
        </w:r>
        <w:r>
          <w:rPr>
            <w:lang w:val="en-GB"/>
          </w:rPr>
          <w:t xml:space="preserve">was to predict (the probability) </w:t>
        </w:r>
        <w:r w:rsidRPr="38A32F5D">
          <w:rPr>
            <w:lang w:val="en-GB"/>
          </w:rPr>
          <w:t>whether</w:t>
        </w:r>
        <w:r>
          <w:rPr>
            <w:lang w:val="en-GB"/>
          </w:rPr>
          <w:t xml:space="preserve"> a currently active contract will be </w:t>
        </w:r>
        <w:r w:rsidRPr="38A32F5D">
          <w:rPr>
            <w:lang w:val="en-GB"/>
          </w:rPr>
          <w:t>cancelled</w:t>
        </w:r>
        <w:r>
          <w:rPr>
            <w:lang w:val="en-GB"/>
          </w:rPr>
          <w:t xml:space="preserve"> by the customer </w:t>
        </w:r>
        <w:proofErr w:type="gramStart"/>
        <w:r w:rsidRPr="38A32F5D">
          <w:rPr>
            <w:lang w:val="en-GB"/>
          </w:rPr>
          <w:t>in the near future</w:t>
        </w:r>
        <w:proofErr w:type="gramEnd"/>
        <w:r w:rsidRPr="38A32F5D">
          <w:rPr>
            <w:lang w:val="en-GB"/>
          </w:rPr>
          <w:t>.</w:t>
        </w:r>
        <w:r>
          <w:rPr>
            <w:lang w:val="en-GB"/>
          </w:rPr>
          <w:t xml:space="preserve"> From a business perspective</w:t>
        </w:r>
        <w:r w:rsidRPr="38A32F5D">
          <w:rPr>
            <w:lang w:val="en-GB"/>
          </w:rPr>
          <w:t>,</w:t>
        </w:r>
        <w:r>
          <w:rPr>
            <w:lang w:val="en-GB"/>
          </w:rPr>
          <w:t xml:space="preserve"> this would mean </w:t>
        </w:r>
        <w:r w:rsidRPr="38A32F5D">
          <w:rPr>
            <w:lang w:val="en-GB"/>
          </w:rPr>
          <w:t>identifying</w:t>
        </w:r>
        <w:r>
          <w:rPr>
            <w:lang w:val="en-GB"/>
          </w:rPr>
          <w:t xml:space="preserve"> contracts </w:t>
        </w:r>
        <w:r w:rsidRPr="38A32F5D">
          <w:rPr>
            <w:lang w:val="en-GB"/>
          </w:rPr>
          <w:t>at</w:t>
        </w:r>
        <w:r>
          <w:rPr>
            <w:lang w:val="en-GB"/>
          </w:rPr>
          <w:t xml:space="preserve"> risk </w:t>
        </w:r>
        <w:r w:rsidRPr="38A32F5D">
          <w:rPr>
            <w:lang w:val="en-GB"/>
          </w:rPr>
          <w:t>of cancellation</w:t>
        </w:r>
        <w:r>
          <w:rPr>
            <w:lang w:val="en-GB"/>
          </w:rPr>
          <w:t xml:space="preserve"> </w:t>
        </w:r>
        <w:proofErr w:type="gramStart"/>
        <w:r w:rsidRPr="002A5959">
          <w:rPr>
            <w:lang w:val="en-GB"/>
          </w:rPr>
          <w:t>in order to</w:t>
        </w:r>
        <w:proofErr w:type="gramEnd"/>
        <w:r w:rsidRPr="002A5959">
          <w:rPr>
            <w:lang w:val="en-GB"/>
          </w:rPr>
          <w:t xml:space="preserve"> </w:t>
        </w:r>
        <w:r w:rsidRPr="38A32F5D">
          <w:rPr>
            <w:lang w:val="en-GB"/>
          </w:rPr>
          <w:t xml:space="preserve">take timely action and </w:t>
        </w:r>
        <w:r w:rsidRPr="002A5959">
          <w:rPr>
            <w:lang w:val="en-GB"/>
          </w:rPr>
          <w:t xml:space="preserve">minimise </w:t>
        </w:r>
        <w:r>
          <w:rPr>
            <w:lang w:val="en-GB"/>
          </w:rPr>
          <w:t>termination</w:t>
        </w:r>
        <w:r w:rsidRPr="002A5959">
          <w:rPr>
            <w:lang w:val="en-GB"/>
          </w:rPr>
          <w:t xml:space="preserve"> rates.</w:t>
        </w:r>
      </w:ins>
    </w:p>
    <w:p w14:paraId="0E07F748" w14:textId="77777777" w:rsidR="00F73778" w:rsidRDefault="00F73778" w:rsidP="00F73778">
      <w:pPr>
        <w:rPr>
          <w:ins w:id="2159" w:author="Jonathan Leipold - BDAE Gruppe" w:date="2023-11-02T23:36:00Z"/>
          <w:lang w:val="en-GB"/>
        </w:rPr>
      </w:pPr>
      <w:ins w:id="2160" w:author="Jonathan Leipold - BDAE Gruppe" w:date="2023-11-02T23:36:00Z">
        <w:r w:rsidRPr="001D7202">
          <w:rPr>
            <w:lang w:val="en-GB"/>
          </w:rPr>
          <w:t>Over time, it became apparent that it was difficult to define such a target variable with a t</w:t>
        </w:r>
        <w:r w:rsidRPr="38A32F5D">
          <w:rPr>
            <w:lang w:val="en-GB"/>
          </w:rPr>
          <w:t>ime</w:t>
        </w:r>
        <w:r w:rsidRPr="001D7202">
          <w:rPr>
            <w:lang w:val="en-GB"/>
          </w:rPr>
          <w:t xml:space="preserve"> component for the historical data. Instead, it was decided to use the existing variable to predict whether a contract </w:t>
        </w:r>
        <w:r w:rsidRPr="38A32F5D">
          <w:rPr>
            <w:lang w:val="en-GB"/>
          </w:rPr>
          <w:t xml:space="preserve">would be </w:t>
        </w:r>
        <w:r w:rsidRPr="001D7202">
          <w:rPr>
            <w:lang w:val="en-GB"/>
          </w:rPr>
          <w:t xml:space="preserve">terminated by the </w:t>
        </w:r>
        <w:proofErr w:type="gramStart"/>
        <w:r w:rsidRPr="001D7202">
          <w:rPr>
            <w:lang w:val="en-GB"/>
          </w:rPr>
          <w:t>client  based</w:t>
        </w:r>
        <w:proofErr w:type="gramEnd"/>
        <w:r w:rsidRPr="001D7202">
          <w:rPr>
            <w:lang w:val="en-GB"/>
          </w:rPr>
          <w:t xml:space="preserve"> on the features.</w:t>
        </w:r>
        <w:r>
          <w:rPr>
            <w:lang w:val="en-GB"/>
          </w:rPr>
          <w:t xml:space="preserve"> Combined with highlighting </w:t>
        </w:r>
        <w:r w:rsidRPr="38A32F5D">
          <w:rPr>
            <w:lang w:val="en-GB"/>
          </w:rPr>
          <w:t>the key</w:t>
        </w:r>
        <w:r>
          <w:rPr>
            <w:lang w:val="en-GB"/>
          </w:rPr>
          <w:t xml:space="preserve"> global and individual features </w:t>
        </w:r>
        <w:r w:rsidRPr="38A32F5D">
          <w:rPr>
            <w:lang w:val="en-GB"/>
          </w:rPr>
          <w:t xml:space="preserve">that </w:t>
        </w:r>
        <w:r>
          <w:rPr>
            <w:lang w:val="en-GB"/>
          </w:rPr>
          <w:t xml:space="preserve">lead to a positive prediction </w:t>
        </w:r>
        <w:r w:rsidRPr="38A32F5D">
          <w:rPr>
            <w:lang w:val="en-GB"/>
          </w:rPr>
          <w:t>using</w:t>
        </w:r>
        <w:r>
          <w:rPr>
            <w:lang w:val="en-GB"/>
          </w:rPr>
          <w:t xml:space="preserve"> Shap, this can still </w:t>
        </w:r>
        <w:r w:rsidRPr="38A32F5D">
          <w:rPr>
            <w:lang w:val="en-GB"/>
          </w:rPr>
          <w:t>provide</w:t>
        </w:r>
        <w:r>
          <w:rPr>
            <w:lang w:val="en-GB"/>
          </w:rPr>
          <w:t xml:space="preserve"> insights </w:t>
        </w:r>
        <w:r w:rsidRPr="38A32F5D">
          <w:rPr>
            <w:lang w:val="en-GB"/>
          </w:rPr>
          <w:t>into identifying</w:t>
        </w:r>
        <w:r>
          <w:rPr>
            <w:lang w:val="en-GB"/>
          </w:rPr>
          <w:t xml:space="preserve"> active contracts with a higher risk </w:t>
        </w:r>
        <w:r w:rsidRPr="38A32F5D">
          <w:rPr>
            <w:lang w:val="en-GB"/>
          </w:rPr>
          <w:t>of termination</w:t>
        </w:r>
        <w:r>
          <w:rPr>
            <w:lang w:val="en-GB"/>
          </w:rPr>
          <w:t>.</w:t>
        </w:r>
      </w:ins>
    </w:p>
    <w:p w14:paraId="62A64A77" w14:textId="77777777" w:rsidR="00F73778" w:rsidRPr="001D7202" w:rsidRDefault="00F73778" w:rsidP="00F73778">
      <w:pPr>
        <w:rPr>
          <w:ins w:id="2161" w:author="Jonathan Leipold - BDAE Gruppe" w:date="2023-11-02T23:36:00Z"/>
          <w:sz w:val="22"/>
          <w:lang w:val="en-GB"/>
        </w:rPr>
      </w:pPr>
      <w:ins w:id="2162" w:author="Jonathan Leipold - BDAE Gruppe" w:date="2023-11-02T23:36:00Z">
        <w:r>
          <w:rPr>
            <w:lang w:val="en-GB"/>
          </w:rPr>
          <w:t xml:space="preserve">The </w:t>
        </w:r>
        <w:r w:rsidRPr="38A32F5D">
          <w:rPr>
            <w:lang w:val="en-GB"/>
          </w:rPr>
          <w:t>results</w:t>
        </w:r>
        <w:r>
          <w:rPr>
            <w:lang w:val="en-GB"/>
          </w:rPr>
          <w:t xml:space="preserve"> of </w:t>
        </w:r>
        <w:r w:rsidRPr="38A32F5D">
          <w:rPr>
            <w:lang w:val="en-GB"/>
          </w:rPr>
          <w:t>the modelling</w:t>
        </w:r>
        <w:r>
          <w:rPr>
            <w:lang w:val="en-GB"/>
          </w:rPr>
          <w:t xml:space="preserve"> can be </w:t>
        </w:r>
        <w:r w:rsidRPr="38A32F5D">
          <w:rPr>
            <w:lang w:val="en-GB"/>
          </w:rPr>
          <w:t xml:space="preserve">visualised </w:t>
        </w:r>
        <w:proofErr w:type="spellStart"/>
        <w:r w:rsidRPr="38A32F5D">
          <w:rPr>
            <w:lang w:val="en-GB"/>
          </w:rPr>
          <w:t>unsing</w:t>
        </w:r>
        <w:proofErr w:type="spellEnd"/>
        <w:r>
          <w:rPr>
            <w:lang w:val="en-GB"/>
          </w:rPr>
          <w:t xml:space="preserve"> a </w:t>
        </w:r>
        <w:r w:rsidRPr="38A32F5D">
          <w:rPr>
            <w:lang w:val="en-GB"/>
          </w:rPr>
          <w:t>confusion m</w:t>
        </w:r>
        <w:r>
          <w:rPr>
            <w:lang w:val="en-GB"/>
          </w:rPr>
          <w:t>atrix:</w:t>
        </w:r>
      </w:ins>
    </w:p>
    <w:p w14:paraId="208391BF" w14:textId="77777777" w:rsidR="00F73778" w:rsidRDefault="00F73778" w:rsidP="00F73778">
      <w:pPr>
        <w:pStyle w:val="Caption"/>
        <w:keepNext/>
        <w:rPr>
          <w:ins w:id="2163" w:author="Jonathan Leipold - BDAE Gruppe" w:date="2023-11-02T23:36:00Z"/>
        </w:rPr>
      </w:pPr>
      <w:ins w:id="2164" w:author="Jonathan Leipold - BDAE Gruppe" w:date="2023-11-02T23:36:00Z">
        <w:r>
          <w:t xml:space="preserve">Table </w:t>
        </w:r>
        <w:r>
          <w:fldChar w:fldCharType="begin"/>
        </w:r>
        <w:r>
          <w:instrText xml:space="preserve"> SEQ Table \* ARABIC </w:instrText>
        </w:r>
        <w:r>
          <w:fldChar w:fldCharType="separate"/>
        </w:r>
        <w:r>
          <w:rPr>
            <w:noProof/>
          </w:rPr>
          <w:t>1</w:t>
        </w:r>
        <w:r>
          <w:fldChar w:fldCharType="end"/>
        </w:r>
        <w:r>
          <w:t xml:space="preserve">: </w:t>
        </w:r>
        <w:proofErr w:type="spellStart"/>
        <w:r w:rsidRPr="00007911">
          <w:t>Confusion</w:t>
        </w:r>
        <w:proofErr w:type="spellEnd"/>
        <w:r w:rsidRPr="00007911">
          <w:t xml:space="preserve"> Matrix </w:t>
        </w:r>
        <w:proofErr w:type="spellStart"/>
        <w:r w:rsidRPr="00007911">
          <w:t>description</w:t>
        </w:r>
        <w:proofErr w:type="spellEnd"/>
      </w:ins>
    </w:p>
    <w:tbl>
      <w:tblPr>
        <w:tblStyle w:val="TableGrid"/>
        <w:tblW w:w="8364" w:type="dxa"/>
        <w:jc w:val="center"/>
        <w:tblLayout w:type="fixed"/>
        <w:tblCellMar>
          <w:bottom w:w="142" w:type="dxa"/>
        </w:tblCellMar>
        <w:tblLook w:val="04A0" w:firstRow="1" w:lastRow="0" w:firstColumn="1" w:lastColumn="0" w:noHBand="0" w:noVBand="1"/>
      </w:tblPr>
      <w:tblGrid>
        <w:gridCol w:w="709"/>
        <w:gridCol w:w="1701"/>
        <w:gridCol w:w="2977"/>
        <w:gridCol w:w="2977"/>
      </w:tblGrid>
      <w:tr w:rsidR="00F73778" w14:paraId="4999F2ED" w14:textId="77777777" w:rsidTr="001D7202">
        <w:trPr>
          <w:trHeight w:val="555"/>
          <w:jc w:val="center"/>
          <w:ins w:id="2165" w:author="Jonathan Leipold - BDAE Gruppe" w:date="2023-11-02T23:36:00Z"/>
        </w:trPr>
        <w:tc>
          <w:tcPr>
            <w:tcW w:w="2410" w:type="dxa"/>
            <w:gridSpan w:val="2"/>
            <w:vMerge w:val="restart"/>
            <w:tcBorders>
              <w:top w:val="nil"/>
              <w:left w:val="nil"/>
              <w:bottom w:val="nil"/>
              <w:right w:val="single" w:sz="4" w:space="0" w:color="auto"/>
            </w:tcBorders>
            <w:vAlign w:val="center"/>
          </w:tcPr>
          <w:p w14:paraId="727B100B" w14:textId="77777777" w:rsidR="00F73778" w:rsidRDefault="00F73778" w:rsidP="001D7202">
            <w:pPr>
              <w:jc w:val="center"/>
              <w:rPr>
                <w:ins w:id="2166" w:author="Jonathan Leipold - BDAE Gruppe" w:date="2023-11-02T23:36:00Z"/>
                <w:szCs w:val="20"/>
                <w:lang w:val="en-GB"/>
              </w:rPr>
            </w:pPr>
          </w:p>
        </w:tc>
        <w:tc>
          <w:tcPr>
            <w:tcW w:w="5954" w:type="dxa"/>
            <w:gridSpan w:val="2"/>
            <w:tcBorders>
              <w:left w:val="single" w:sz="4" w:space="0" w:color="auto"/>
            </w:tcBorders>
            <w:vAlign w:val="center"/>
          </w:tcPr>
          <w:p w14:paraId="76237705" w14:textId="77777777" w:rsidR="00F73778" w:rsidRPr="001D7202" w:rsidRDefault="00F73778" w:rsidP="001D7202">
            <w:pPr>
              <w:jc w:val="center"/>
              <w:rPr>
                <w:ins w:id="2167" w:author="Jonathan Leipold - BDAE Gruppe" w:date="2023-11-02T23:36:00Z"/>
                <w:b/>
                <w:bCs/>
                <w:szCs w:val="20"/>
                <w:lang w:val="en-GB"/>
              </w:rPr>
            </w:pPr>
            <w:ins w:id="2168" w:author="Jonathan Leipold - BDAE Gruppe" w:date="2023-11-02T23:36:00Z">
              <w:r w:rsidRPr="001D7202">
                <w:rPr>
                  <w:b/>
                  <w:bCs/>
                  <w:szCs w:val="20"/>
                  <w:lang w:val="en-GB"/>
                </w:rPr>
                <w:t>PREDICTED</w:t>
              </w:r>
            </w:ins>
          </w:p>
        </w:tc>
      </w:tr>
      <w:tr w:rsidR="00F73778" w14:paraId="3D9AB522" w14:textId="77777777" w:rsidTr="001D7202">
        <w:trPr>
          <w:jc w:val="center"/>
          <w:ins w:id="2169" w:author="Jonathan Leipold - BDAE Gruppe" w:date="2023-11-02T23:36:00Z"/>
        </w:trPr>
        <w:tc>
          <w:tcPr>
            <w:tcW w:w="2410" w:type="dxa"/>
            <w:gridSpan w:val="2"/>
            <w:vMerge/>
            <w:tcBorders>
              <w:top w:val="nil"/>
              <w:left w:val="nil"/>
              <w:bottom w:val="single" w:sz="4" w:space="0" w:color="auto"/>
              <w:right w:val="single" w:sz="4" w:space="0" w:color="auto"/>
            </w:tcBorders>
            <w:vAlign w:val="center"/>
          </w:tcPr>
          <w:p w14:paraId="32094E88" w14:textId="77777777" w:rsidR="00F73778" w:rsidRDefault="00F73778" w:rsidP="001D7202">
            <w:pPr>
              <w:jc w:val="center"/>
              <w:rPr>
                <w:ins w:id="2170" w:author="Jonathan Leipold - BDAE Gruppe" w:date="2023-11-02T23:36:00Z"/>
                <w:szCs w:val="20"/>
                <w:lang w:val="en-GB"/>
              </w:rPr>
            </w:pPr>
          </w:p>
        </w:tc>
        <w:tc>
          <w:tcPr>
            <w:tcW w:w="2977" w:type="dxa"/>
            <w:tcBorders>
              <w:left w:val="single" w:sz="4" w:space="0" w:color="auto"/>
            </w:tcBorders>
            <w:vAlign w:val="center"/>
          </w:tcPr>
          <w:p w14:paraId="2A16887B" w14:textId="77777777" w:rsidR="00F73778" w:rsidRPr="001D7202" w:rsidRDefault="00F73778" w:rsidP="001D7202">
            <w:pPr>
              <w:jc w:val="center"/>
              <w:rPr>
                <w:ins w:id="2171" w:author="Jonathan Leipold - BDAE Gruppe" w:date="2023-11-02T23:36:00Z"/>
                <w:b/>
                <w:bCs/>
                <w:szCs w:val="20"/>
                <w:lang w:val="en-GB"/>
              </w:rPr>
            </w:pPr>
            <w:ins w:id="2172" w:author="Jonathan Leipold - BDAE Gruppe" w:date="2023-11-02T23:36:00Z">
              <w:r w:rsidRPr="001D7202">
                <w:rPr>
                  <w:b/>
                  <w:bCs/>
                  <w:szCs w:val="20"/>
                  <w:lang w:val="en-GB"/>
                </w:rPr>
                <w:t>Contract Terminated (1)</w:t>
              </w:r>
            </w:ins>
          </w:p>
        </w:tc>
        <w:tc>
          <w:tcPr>
            <w:tcW w:w="2977" w:type="dxa"/>
            <w:vAlign w:val="center"/>
          </w:tcPr>
          <w:p w14:paraId="3D7E9EB1" w14:textId="77777777" w:rsidR="00F73778" w:rsidRPr="001D7202" w:rsidRDefault="00F73778" w:rsidP="001D7202">
            <w:pPr>
              <w:jc w:val="center"/>
              <w:rPr>
                <w:ins w:id="2173" w:author="Jonathan Leipold - BDAE Gruppe" w:date="2023-11-02T23:36:00Z"/>
                <w:b/>
                <w:bCs/>
                <w:szCs w:val="20"/>
                <w:lang w:val="en-GB"/>
              </w:rPr>
            </w:pPr>
            <w:ins w:id="2174" w:author="Jonathan Leipold - BDAE Gruppe" w:date="2023-11-02T23:36:00Z">
              <w:r w:rsidRPr="001D7202">
                <w:rPr>
                  <w:b/>
                  <w:bCs/>
                  <w:szCs w:val="20"/>
                  <w:lang w:val="en-GB"/>
                </w:rPr>
                <w:t>Contract Non-terminated (0)</w:t>
              </w:r>
            </w:ins>
          </w:p>
        </w:tc>
      </w:tr>
      <w:tr w:rsidR="00F73778" w14:paraId="097F545B" w14:textId="77777777" w:rsidTr="001D7202">
        <w:trPr>
          <w:jc w:val="center"/>
          <w:ins w:id="2175" w:author="Jonathan Leipold - BDAE Gruppe" w:date="2023-11-02T23:36:00Z"/>
        </w:trPr>
        <w:tc>
          <w:tcPr>
            <w:tcW w:w="709" w:type="dxa"/>
            <w:vMerge w:val="restart"/>
            <w:tcBorders>
              <w:top w:val="single" w:sz="4" w:space="0" w:color="auto"/>
            </w:tcBorders>
            <w:textDirection w:val="btLr"/>
            <w:vAlign w:val="center"/>
          </w:tcPr>
          <w:p w14:paraId="7323A21B" w14:textId="77777777" w:rsidR="00F73778" w:rsidRPr="001D7202" w:rsidRDefault="00F73778" w:rsidP="001D7202">
            <w:pPr>
              <w:ind w:left="113" w:right="113"/>
              <w:jc w:val="center"/>
              <w:rPr>
                <w:ins w:id="2176" w:author="Jonathan Leipold - BDAE Gruppe" w:date="2023-11-02T23:36:00Z"/>
                <w:b/>
                <w:bCs/>
                <w:szCs w:val="20"/>
                <w:lang w:val="en-GB"/>
              </w:rPr>
            </w:pPr>
            <w:ins w:id="2177" w:author="Jonathan Leipold - BDAE Gruppe" w:date="2023-11-02T23:36:00Z">
              <w:r w:rsidRPr="001D7202">
                <w:rPr>
                  <w:b/>
                  <w:bCs/>
                  <w:szCs w:val="20"/>
                  <w:lang w:val="en-GB"/>
                </w:rPr>
                <w:t>TRUE</w:t>
              </w:r>
            </w:ins>
          </w:p>
        </w:tc>
        <w:tc>
          <w:tcPr>
            <w:tcW w:w="1701" w:type="dxa"/>
            <w:tcBorders>
              <w:top w:val="single" w:sz="4" w:space="0" w:color="auto"/>
            </w:tcBorders>
            <w:vAlign w:val="center"/>
          </w:tcPr>
          <w:p w14:paraId="390ECDF6" w14:textId="77777777" w:rsidR="00F73778" w:rsidRPr="001D7202" w:rsidRDefault="00F73778" w:rsidP="001D7202">
            <w:pPr>
              <w:jc w:val="center"/>
              <w:rPr>
                <w:ins w:id="2178" w:author="Jonathan Leipold - BDAE Gruppe" w:date="2023-11-02T23:36:00Z"/>
                <w:b/>
                <w:bCs/>
                <w:szCs w:val="20"/>
                <w:lang w:val="en-GB"/>
              </w:rPr>
            </w:pPr>
          </w:p>
        </w:tc>
        <w:tc>
          <w:tcPr>
            <w:tcW w:w="2977" w:type="dxa"/>
            <w:vAlign w:val="center"/>
          </w:tcPr>
          <w:p w14:paraId="08001C6E" w14:textId="77777777" w:rsidR="00F73778" w:rsidRDefault="00F73778" w:rsidP="001D7202">
            <w:pPr>
              <w:jc w:val="center"/>
              <w:rPr>
                <w:ins w:id="2179" w:author="Jonathan Leipold - BDAE Gruppe" w:date="2023-11-02T23:36:00Z"/>
                <w:szCs w:val="20"/>
                <w:lang w:val="en-GB"/>
              </w:rPr>
            </w:pPr>
            <w:ins w:id="2180" w:author="Jonathan Leipold - BDAE Gruppe" w:date="2023-11-02T23:36:00Z">
              <w:r>
                <w:rPr>
                  <w:szCs w:val="20"/>
                  <w:lang w:val="en-GB"/>
                </w:rPr>
                <w:t>TRUE POSITIVE (TP)</w:t>
              </w:r>
            </w:ins>
          </w:p>
        </w:tc>
        <w:tc>
          <w:tcPr>
            <w:tcW w:w="2977" w:type="dxa"/>
            <w:vAlign w:val="center"/>
          </w:tcPr>
          <w:p w14:paraId="074F5512" w14:textId="77777777" w:rsidR="00F73778" w:rsidRDefault="00F73778" w:rsidP="001D7202">
            <w:pPr>
              <w:jc w:val="center"/>
              <w:rPr>
                <w:ins w:id="2181" w:author="Jonathan Leipold - BDAE Gruppe" w:date="2023-11-02T23:36:00Z"/>
                <w:szCs w:val="20"/>
                <w:lang w:val="en-GB"/>
              </w:rPr>
            </w:pPr>
            <w:ins w:id="2182" w:author="Jonathan Leipold - BDAE Gruppe" w:date="2023-11-02T23:36:00Z">
              <w:r>
                <w:rPr>
                  <w:szCs w:val="20"/>
                  <w:lang w:val="en-GB"/>
                </w:rPr>
                <w:t>FALSE NEGATIVE (FN)</w:t>
              </w:r>
            </w:ins>
          </w:p>
        </w:tc>
      </w:tr>
      <w:tr w:rsidR="00F73778" w:rsidRPr="009E0DC1" w14:paraId="2E7372E4" w14:textId="77777777" w:rsidTr="001D7202">
        <w:trPr>
          <w:jc w:val="center"/>
          <w:ins w:id="2183" w:author="Jonathan Leipold - BDAE Gruppe" w:date="2023-11-02T23:36:00Z"/>
        </w:trPr>
        <w:tc>
          <w:tcPr>
            <w:tcW w:w="709" w:type="dxa"/>
            <w:vMerge/>
            <w:vAlign w:val="center"/>
          </w:tcPr>
          <w:p w14:paraId="74D3DF1A" w14:textId="77777777" w:rsidR="00F73778" w:rsidRPr="001D7202" w:rsidRDefault="00F73778" w:rsidP="001D7202">
            <w:pPr>
              <w:jc w:val="center"/>
              <w:rPr>
                <w:ins w:id="2184" w:author="Jonathan Leipold - BDAE Gruppe" w:date="2023-11-02T23:36:00Z"/>
                <w:b/>
                <w:bCs/>
                <w:szCs w:val="20"/>
                <w:lang w:val="en-GB"/>
              </w:rPr>
            </w:pPr>
          </w:p>
        </w:tc>
        <w:tc>
          <w:tcPr>
            <w:tcW w:w="1701" w:type="dxa"/>
            <w:vAlign w:val="center"/>
          </w:tcPr>
          <w:p w14:paraId="7F22E38D" w14:textId="77777777" w:rsidR="00F73778" w:rsidRPr="001D7202" w:rsidRDefault="00F73778" w:rsidP="001D7202">
            <w:pPr>
              <w:jc w:val="center"/>
              <w:rPr>
                <w:ins w:id="2185" w:author="Jonathan Leipold - BDAE Gruppe" w:date="2023-11-02T23:36:00Z"/>
                <w:b/>
                <w:bCs/>
                <w:szCs w:val="20"/>
                <w:lang w:val="en-GB"/>
              </w:rPr>
            </w:pPr>
            <w:ins w:id="2186" w:author="Jonathan Leipold - BDAE Gruppe" w:date="2023-11-02T23:36:00Z">
              <w:r w:rsidRPr="001D7202">
                <w:rPr>
                  <w:b/>
                  <w:bCs/>
                  <w:szCs w:val="20"/>
                  <w:lang w:val="en-GB"/>
                </w:rPr>
                <w:t>Contract Terminated (1)</w:t>
              </w:r>
            </w:ins>
          </w:p>
        </w:tc>
        <w:tc>
          <w:tcPr>
            <w:tcW w:w="2977" w:type="dxa"/>
            <w:vAlign w:val="center"/>
          </w:tcPr>
          <w:p w14:paraId="788082D8" w14:textId="77777777" w:rsidR="00F73778" w:rsidRDefault="00F73778" w:rsidP="001D7202">
            <w:pPr>
              <w:jc w:val="center"/>
              <w:rPr>
                <w:ins w:id="2187" w:author="Jonathan Leipold - BDAE Gruppe" w:date="2023-11-02T23:36:00Z"/>
                <w:szCs w:val="20"/>
                <w:lang w:val="en-GB"/>
              </w:rPr>
            </w:pPr>
            <w:ins w:id="2188" w:author="Jonathan Leipold - BDAE Gruppe" w:date="2023-11-02T23:36:00Z">
              <w:r>
                <w:rPr>
                  <w:szCs w:val="20"/>
                  <w:lang w:val="en-GB"/>
                </w:rPr>
                <w:t xml:space="preserve">Model correctly predicts that the contract </w:t>
              </w:r>
              <w:r w:rsidRPr="38A32F5D">
                <w:rPr>
                  <w:szCs w:val="20"/>
                  <w:lang w:val="en-GB"/>
                </w:rPr>
                <w:t>is</w:t>
              </w:r>
              <w:r>
                <w:rPr>
                  <w:szCs w:val="20"/>
                  <w:lang w:val="en-GB"/>
                </w:rPr>
                <w:t xml:space="preserve"> terminated by the customer.</w:t>
              </w:r>
            </w:ins>
          </w:p>
        </w:tc>
        <w:tc>
          <w:tcPr>
            <w:tcW w:w="2977" w:type="dxa"/>
            <w:vAlign w:val="center"/>
          </w:tcPr>
          <w:p w14:paraId="75288496" w14:textId="77777777" w:rsidR="00F73778" w:rsidRDefault="00F73778" w:rsidP="001D7202">
            <w:pPr>
              <w:jc w:val="center"/>
              <w:rPr>
                <w:ins w:id="2189" w:author="Jonathan Leipold - BDAE Gruppe" w:date="2023-11-02T23:36:00Z"/>
                <w:szCs w:val="20"/>
                <w:lang w:val="en-GB"/>
              </w:rPr>
            </w:pPr>
            <w:ins w:id="2190" w:author="Jonathan Leipold - BDAE Gruppe" w:date="2023-11-02T23:36:00Z">
              <w:r w:rsidRPr="38A32F5D">
                <w:rPr>
                  <w:szCs w:val="20"/>
                  <w:lang w:val="en-GB"/>
                </w:rPr>
                <w:t>The m</w:t>
              </w:r>
              <w:r>
                <w:rPr>
                  <w:szCs w:val="20"/>
                  <w:lang w:val="en-GB"/>
                </w:rPr>
                <w:t xml:space="preserve">odel predicts that the contract is still active or </w:t>
              </w:r>
              <w:r w:rsidRPr="38A32F5D">
                <w:rPr>
                  <w:szCs w:val="20"/>
                  <w:lang w:val="en-GB"/>
                </w:rPr>
                <w:t xml:space="preserve">has </w:t>
              </w:r>
              <w:r>
                <w:rPr>
                  <w:szCs w:val="20"/>
                  <w:lang w:val="en-GB"/>
                </w:rPr>
                <w:t xml:space="preserve">ended naturally but it </w:t>
              </w:r>
              <w:r w:rsidRPr="38A32F5D">
                <w:rPr>
                  <w:szCs w:val="20"/>
                  <w:lang w:val="en-GB"/>
                </w:rPr>
                <w:t>is</w:t>
              </w:r>
              <w:r>
                <w:rPr>
                  <w:szCs w:val="20"/>
                  <w:lang w:val="en-GB"/>
                </w:rPr>
                <w:t xml:space="preserve"> terminated.</w:t>
              </w:r>
            </w:ins>
          </w:p>
        </w:tc>
      </w:tr>
      <w:tr w:rsidR="00F73778" w14:paraId="6F7FA1EC" w14:textId="77777777" w:rsidTr="001D7202">
        <w:trPr>
          <w:jc w:val="center"/>
          <w:ins w:id="2191" w:author="Jonathan Leipold - BDAE Gruppe" w:date="2023-11-02T23:36:00Z"/>
        </w:trPr>
        <w:tc>
          <w:tcPr>
            <w:tcW w:w="709" w:type="dxa"/>
            <w:vMerge/>
            <w:vAlign w:val="center"/>
          </w:tcPr>
          <w:p w14:paraId="1E0B6D2C" w14:textId="77777777" w:rsidR="00F73778" w:rsidRPr="001D7202" w:rsidRDefault="00F73778" w:rsidP="001D7202">
            <w:pPr>
              <w:jc w:val="center"/>
              <w:rPr>
                <w:ins w:id="2192" w:author="Jonathan Leipold - BDAE Gruppe" w:date="2023-11-02T23:36:00Z"/>
                <w:b/>
                <w:bCs/>
                <w:szCs w:val="20"/>
                <w:lang w:val="en-GB"/>
              </w:rPr>
            </w:pPr>
          </w:p>
        </w:tc>
        <w:tc>
          <w:tcPr>
            <w:tcW w:w="1701" w:type="dxa"/>
            <w:vAlign w:val="center"/>
          </w:tcPr>
          <w:p w14:paraId="3767EA61" w14:textId="77777777" w:rsidR="00F73778" w:rsidRPr="001D7202" w:rsidRDefault="00F73778" w:rsidP="001D7202">
            <w:pPr>
              <w:jc w:val="center"/>
              <w:rPr>
                <w:ins w:id="2193" w:author="Jonathan Leipold - BDAE Gruppe" w:date="2023-11-02T23:36:00Z"/>
                <w:b/>
                <w:bCs/>
                <w:szCs w:val="20"/>
                <w:lang w:val="en-GB"/>
              </w:rPr>
            </w:pPr>
          </w:p>
        </w:tc>
        <w:tc>
          <w:tcPr>
            <w:tcW w:w="2977" w:type="dxa"/>
            <w:vAlign w:val="center"/>
          </w:tcPr>
          <w:p w14:paraId="28976A53" w14:textId="77777777" w:rsidR="00F73778" w:rsidRDefault="00F73778" w:rsidP="001D7202">
            <w:pPr>
              <w:jc w:val="center"/>
              <w:rPr>
                <w:ins w:id="2194" w:author="Jonathan Leipold - BDAE Gruppe" w:date="2023-11-02T23:36:00Z"/>
                <w:szCs w:val="20"/>
                <w:lang w:val="en-GB"/>
              </w:rPr>
            </w:pPr>
            <w:ins w:id="2195" w:author="Jonathan Leipold - BDAE Gruppe" w:date="2023-11-02T23:36:00Z">
              <w:r>
                <w:rPr>
                  <w:szCs w:val="20"/>
                  <w:lang w:val="en-GB"/>
                </w:rPr>
                <w:t>FALSE POSITIVE (FP)</w:t>
              </w:r>
            </w:ins>
          </w:p>
        </w:tc>
        <w:tc>
          <w:tcPr>
            <w:tcW w:w="2977" w:type="dxa"/>
            <w:vAlign w:val="center"/>
          </w:tcPr>
          <w:p w14:paraId="53D6B8E2" w14:textId="77777777" w:rsidR="00F73778" w:rsidRDefault="00F73778" w:rsidP="001D7202">
            <w:pPr>
              <w:jc w:val="center"/>
              <w:rPr>
                <w:ins w:id="2196" w:author="Jonathan Leipold - BDAE Gruppe" w:date="2023-11-02T23:36:00Z"/>
                <w:szCs w:val="20"/>
                <w:lang w:val="en-GB"/>
              </w:rPr>
            </w:pPr>
            <w:ins w:id="2197" w:author="Jonathan Leipold - BDAE Gruppe" w:date="2023-11-02T23:36:00Z">
              <w:r>
                <w:rPr>
                  <w:szCs w:val="20"/>
                  <w:lang w:val="en-GB"/>
                </w:rPr>
                <w:t>TRUE NEGATIVE (TN)</w:t>
              </w:r>
            </w:ins>
          </w:p>
        </w:tc>
      </w:tr>
      <w:tr w:rsidR="00F73778" w:rsidRPr="009E0DC1" w14:paraId="316E8D12" w14:textId="77777777" w:rsidTr="001D7202">
        <w:trPr>
          <w:jc w:val="center"/>
          <w:ins w:id="2198" w:author="Jonathan Leipold - BDAE Gruppe" w:date="2023-11-02T23:36:00Z"/>
        </w:trPr>
        <w:tc>
          <w:tcPr>
            <w:tcW w:w="709" w:type="dxa"/>
            <w:vMerge/>
            <w:vAlign w:val="center"/>
          </w:tcPr>
          <w:p w14:paraId="0E73C330" w14:textId="77777777" w:rsidR="00F73778" w:rsidRPr="001D7202" w:rsidRDefault="00F73778" w:rsidP="001D7202">
            <w:pPr>
              <w:jc w:val="center"/>
              <w:rPr>
                <w:ins w:id="2199" w:author="Jonathan Leipold - BDAE Gruppe" w:date="2023-11-02T23:36:00Z"/>
                <w:b/>
                <w:bCs/>
                <w:szCs w:val="20"/>
                <w:lang w:val="en-GB"/>
              </w:rPr>
            </w:pPr>
          </w:p>
        </w:tc>
        <w:tc>
          <w:tcPr>
            <w:tcW w:w="1701" w:type="dxa"/>
            <w:vAlign w:val="center"/>
          </w:tcPr>
          <w:p w14:paraId="0A13C402" w14:textId="77777777" w:rsidR="00F73778" w:rsidRPr="001D7202" w:rsidRDefault="00F73778" w:rsidP="001D7202">
            <w:pPr>
              <w:jc w:val="center"/>
              <w:rPr>
                <w:ins w:id="2200" w:author="Jonathan Leipold - BDAE Gruppe" w:date="2023-11-02T23:36:00Z"/>
                <w:b/>
                <w:bCs/>
                <w:szCs w:val="20"/>
                <w:lang w:val="en-GB"/>
              </w:rPr>
            </w:pPr>
            <w:ins w:id="2201" w:author="Jonathan Leipold - BDAE Gruppe" w:date="2023-11-02T23:36:00Z">
              <w:r w:rsidRPr="001D7202">
                <w:rPr>
                  <w:b/>
                  <w:bCs/>
                  <w:szCs w:val="20"/>
                  <w:lang w:val="en-GB"/>
                </w:rPr>
                <w:t>Contract Non-terminated (0)</w:t>
              </w:r>
            </w:ins>
          </w:p>
        </w:tc>
        <w:tc>
          <w:tcPr>
            <w:tcW w:w="2977" w:type="dxa"/>
            <w:vAlign w:val="center"/>
          </w:tcPr>
          <w:p w14:paraId="335343B7" w14:textId="77777777" w:rsidR="00F73778" w:rsidRDefault="00F73778" w:rsidP="001D7202">
            <w:pPr>
              <w:jc w:val="center"/>
              <w:rPr>
                <w:ins w:id="2202" w:author="Jonathan Leipold - BDAE Gruppe" w:date="2023-11-02T23:36:00Z"/>
                <w:szCs w:val="20"/>
                <w:lang w:val="en-GB"/>
              </w:rPr>
            </w:pPr>
            <w:ins w:id="2203" w:author="Jonathan Leipold - BDAE Gruppe" w:date="2023-11-02T23:36:00Z">
              <w:r w:rsidRPr="38A32F5D">
                <w:rPr>
                  <w:szCs w:val="20"/>
                  <w:lang w:val="en-GB"/>
                </w:rPr>
                <w:t xml:space="preserve"> The model predicts that the contract has been cancelled, but it is still active or has ended naturally.</w:t>
              </w:r>
            </w:ins>
          </w:p>
        </w:tc>
        <w:tc>
          <w:tcPr>
            <w:tcW w:w="2977" w:type="dxa"/>
            <w:vAlign w:val="center"/>
          </w:tcPr>
          <w:p w14:paraId="1C5985CB" w14:textId="77777777" w:rsidR="00F73778" w:rsidRDefault="00F73778" w:rsidP="001D7202">
            <w:pPr>
              <w:keepNext/>
              <w:jc w:val="center"/>
              <w:rPr>
                <w:ins w:id="2204" w:author="Jonathan Leipold - BDAE Gruppe" w:date="2023-11-02T23:36:00Z"/>
                <w:szCs w:val="20"/>
                <w:lang w:val="en-GB"/>
              </w:rPr>
            </w:pPr>
            <w:ins w:id="2205" w:author="Jonathan Leipold - BDAE Gruppe" w:date="2023-11-02T23:36:00Z">
              <w:r w:rsidRPr="38A32F5D">
                <w:rPr>
                  <w:szCs w:val="20"/>
                  <w:lang w:val="en-GB"/>
                </w:rPr>
                <w:t>The m</w:t>
              </w:r>
              <w:r>
                <w:rPr>
                  <w:szCs w:val="20"/>
                  <w:lang w:val="en-GB"/>
                </w:rPr>
                <w:t xml:space="preserve">odel correctly predicts that the contract is still active or </w:t>
              </w:r>
              <w:r w:rsidRPr="38A32F5D">
                <w:rPr>
                  <w:szCs w:val="20"/>
                  <w:lang w:val="en-GB"/>
                </w:rPr>
                <w:t xml:space="preserve">has </w:t>
              </w:r>
              <w:r>
                <w:rPr>
                  <w:szCs w:val="20"/>
                  <w:lang w:val="en-GB"/>
                </w:rPr>
                <w:t>ended naturally.</w:t>
              </w:r>
            </w:ins>
          </w:p>
        </w:tc>
      </w:tr>
    </w:tbl>
    <w:p w14:paraId="7926BA96" w14:textId="77777777" w:rsidR="00F73778" w:rsidRDefault="00F73778" w:rsidP="00F73778">
      <w:pPr>
        <w:pStyle w:val="Caption"/>
        <w:rPr>
          <w:ins w:id="2206" w:author="Jonathan Leipold - BDAE Gruppe" w:date="2023-11-02T23:36:00Z"/>
          <w:szCs w:val="20"/>
          <w:lang w:val="en-GB"/>
        </w:rPr>
      </w:pPr>
    </w:p>
    <w:p w14:paraId="5DD0FE88" w14:textId="77777777" w:rsidR="00F73778" w:rsidRDefault="00F73778" w:rsidP="00F73778">
      <w:pPr>
        <w:rPr>
          <w:ins w:id="2207" w:author="Jonathan Leipold - BDAE Gruppe" w:date="2023-11-02T23:36:00Z"/>
          <w:szCs w:val="20"/>
          <w:lang w:val="en-GB"/>
        </w:rPr>
      </w:pPr>
      <w:ins w:id="2208" w:author="Jonathan Leipold - BDAE Gruppe" w:date="2023-11-02T23:36:00Z">
        <w:r w:rsidRPr="38A32F5D">
          <w:rPr>
            <w:szCs w:val="20"/>
            <w:lang w:val="en-GB"/>
          </w:rPr>
          <w:t xml:space="preserve">An </w:t>
        </w:r>
        <w:r>
          <w:rPr>
            <w:szCs w:val="20"/>
            <w:lang w:val="en-GB"/>
          </w:rPr>
          <w:t xml:space="preserve">FP </w:t>
        </w:r>
        <w:r w:rsidRPr="38A32F5D">
          <w:rPr>
            <w:szCs w:val="20"/>
            <w:lang w:val="en-GB"/>
          </w:rPr>
          <w:t>e</w:t>
        </w:r>
        <w:r>
          <w:rPr>
            <w:szCs w:val="20"/>
            <w:lang w:val="en-GB"/>
          </w:rPr>
          <w:t xml:space="preserve">rror means that the model </w:t>
        </w:r>
        <w:r w:rsidRPr="38A32F5D">
          <w:rPr>
            <w:szCs w:val="20"/>
            <w:lang w:val="en-GB"/>
          </w:rPr>
          <w:t>incorrectly</w:t>
        </w:r>
        <w:r>
          <w:rPr>
            <w:szCs w:val="20"/>
            <w:lang w:val="en-GB"/>
          </w:rPr>
          <w:t xml:space="preserve"> predicts </w:t>
        </w:r>
        <w:r w:rsidRPr="38A32F5D">
          <w:rPr>
            <w:szCs w:val="20"/>
            <w:lang w:val="en-GB"/>
          </w:rPr>
          <w:t xml:space="preserve">that </w:t>
        </w:r>
        <w:r>
          <w:rPr>
            <w:szCs w:val="20"/>
            <w:lang w:val="en-GB"/>
          </w:rPr>
          <w:t xml:space="preserve">a contract </w:t>
        </w:r>
        <w:r w:rsidRPr="38A32F5D">
          <w:rPr>
            <w:szCs w:val="20"/>
            <w:lang w:val="en-GB"/>
          </w:rPr>
          <w:t xml:space="preserve">will be </w:t>
        </w:r>
        <w:r>
          <w:rPr>
            <w:szCs w:val="20"/>
            <w:lang w:val="en-GB"/>
          </w:rPr>
          <w:t>terminated by the customer. This would result in a “false warning”. On the other hand</w:t>
        </w:r>
        <w:r w:rsidRPr="38A32F5D">
          <w:rPr>
            <w:szCs w:val="20"/>
            <w:lang w:val="en-GB"/>
          </w:rPr>
          <w:t>, an</w:t>
        </w:r>
        <w:r>
          <w:rPr>
            <w:szCs w:val="20"/>
            <w:lang w:val="en-GB"/>
          </w:rPr>
          <w:t xml:space="preserve"> FN </w:t>
        </w:r>
        <w:r w:rsidRPr="38A32F5D">
          <w:rPr>
            <w:szCs w:val="20"/>
            <w:lang w:val="en-GB"/>
          </w:rPr>
          <w:t>e</w:t>
        </w:r>
        <w:r>
          <w:rPr>
            <w:szCs w:val="20"/>
            <w:lang w:val="en-GB"/>
          </w:rPr>
          <w:t xml:space="preserve">rror would result in missing a terminated contract and therefore a missed </w:t>
        </w:r>
        <w:r w:rsidRPr="38A32F5D">
          <w:rPr>
            <w:szCs w:val="20"/>
            <w:lang w:val="en-GB"/>
          </w:rPr>
          <w:t xml:space="preserve">opportunity </w:t>
        </w:r>
        <w:r w:rsidRPr="004030C4">
          <w:rPr>
            <w:szCs w:val="20"/>
            <w:lang w:val="en-GB"/>
          </w:rPr>
          <w:t xml:space="preserve">to counteract the </w:t>
        </w:r>
        <w:r>
          <w:rPr>
            <w:szCs w:val="20"/>
            <w:lang w:val="en-GB"/>
          </w:rPr>
          <w:t xml:space="preserve">termination. </w:t>
        </w:r>
        <w:r w:rsidRPr="38A32F5D">
          <w:rPr>
            <w:szCs w:val="20"/>
            <w:lang w:val="en-GB"/>
          </w:rPr>
          <w:lastRenderedPageBreak/>
          <w:t>That is why the primary choice is</w:t>
        </w:r>
        <w:r>
          <w:rPr>
            <w:szCs w:val="20"/>
            <w:lang w:val="en-GB"/>
          </w:rPr>
          <w:t xml:space="preserve"> to </w:t>
        </w:r>
        <w:r w:rsidRPr="001D7202">
          <w:rPr>
            <w:b/>
            <w:szCs w:val="20"/>
            <w:lang w:val="en-GB"/>
          </w:rPr>
          <w:t xml:space="preserve">minimize the FN </w:t>
        </w:r>
        <w:r w:rsidRPr="38A32F5D">
          <w:rPr>
            <w:b/>
            <w:bCs/>
            <w:szCs w:val="20"/>
            <w:lang w:val="en-GB"/>
          </w:rPr>
          <w:t>r</w:t>
        </w:r>
        <w:r w:rsidRPr="001D7202">
          <w:rPr>
            <w:b/>
            <w:bCs/>
            <w:szCs w:val="20"/>
            <w:lang w:val="en-GB"/>
          </w:rPr>
          <w:t>ate</w:t>
        </w:r>
        <w:r w:rsidRPr="38A32F5D">
          <w:rPr>
            <w:szCs w:val="20"/>
            <w:lang w:val="en-GB"/>
          </w:rPr>
          <w:t xml:space="preserve"> (t</w:t>
        </w:r>
        <w:r>
          <w:rPr>
            <w:szCs w:val="20"/>
            <w:lang w:val="en-GB"/>
          </w:rPr>
          <w:t xml:space="preserve">ype 2 error) </w:t>
        </w:r>
        <w:proofErr w:type="gramStart"/>
        <w:r w:rsidRPr="38A32F5D">
          <w:rPr>
            <w:szCs w:val="20"/>
            <w:lang w:val="en-GB"/>
          </w:rPr>
          <w:t xml:space="preserve">in order </w:t>
        </w:r>
        <w:r>
          <w:rPr>
            <w:szCs w:val="20"/>
            <w:lang w:val="en-GB"/>
          </w:rPr>
          <w:t>to</w:t>
        </w:r>
        <w:proofErr w:type="gramEnd"/>
        <w:r>
          <w:rPr>
            <w:szCs w:val="20"/>
            <w:lang w:val="en-GB"/>
          </w:rPr>
          <w:t xml:space="preserve"> maximize the number of detected terminations. </w:t>
        </w:r>
      </w:ins>
    </w:p>
    <w:p w14:paraId="35C192EE" w14:textId="77777777" w:rsidR="00F73778" w:rsidRDefault="00F73778" w:rsidP="00F73778">
      <w:pPr>
        <w:rPr>
          <w:ins w:id="2209" w:author="Jonathan Leipold - BDAE Gruppe" w:date="2023-11-02T23:36:00Z"/>
          <w:szCs w:val="20"/>
          <w:lang w:val="en-GB"/>
        </w:rPr>
      </w:pPr>
      <w:ins w:id="2210" w:author="Jonathan Leipold - BDAE Gruppe" w:date="2023-11-02T23:36:00Z">
        <w:r>
          <w:rPr>
            <w:szCs w:val="20"/>
            <w:lang w:val="en-GB"/>
          </w:rPr>
          <w:t xml:space="preserve">So, while a good Precision score within the positive class (1) is important to </w:t>
        </w:r>
        <w:r w:rsidRPr="38A32F5D">
          <w:rPr>
            <w:szCs w:val="20"/>
            <w:lang w:val="en-GB"/>
          </w:rPr>
          <w:t>avoid wasting</w:t>
        </w:r>
        <w:r>
          <w:rPr>
            <w:szCs w:val="20"/>
            <w:lang w:val="en-GB"/>
          </w:rPr>
          <w:t xml:space="preserve"> capacity on controlling too many false alarms </w:t>
        </w:r>
        <w:r w:rsidRPr="00B81D2B">
          <w:rPr>
            <w:szCs w:val="20"/>
            <w:lang w:val="en-GB"/>
          </w:rPr>
          <w:t>in practice</w:t>
        </w:r>
        <w:r>
          <w:rPr>
            <w:szCs w:val="20"/>
            <w:lang w:val="en-GB"/>
          </w:rPr>
          <w:t xml:space="preserve">, </w:t>
        </w:r>
        <w:r w:rsidRPr="38A32F5D">
          <w:rPr>
            <w:szCs w:val="20"/>
            <w:lang w:val="en-GB"/>
          </w:rPr>
          <w:t xml:space="preserve">the </w:t>
        </w:r>
        <w:r>
          <w:rPr>
            <w:szCs w:val="20"/>
            <w:lang w:val="en-GB"/>
          </w:rPr>
          <w:t xml:space="preserve">Recall of the positive class should be ranked even slightly higher to avoid </w:t>
        </w:r>
        <w:r w:rsidRPr="003F30BE">
          <w:rPr>
            <w:szCs w:val="20"/>
            <w:lang w:val="en-GB"/>
          </w:rPr>
          <w:t>undiscovered terminations</w:t>
        </w:r>
        <w:r>
          <w:rPr>
            <w:szCs w:val="20"/>
            <w:lang w:val="en-GB"/>
          </w:rPr>
          <w:t>.</w:t>
        </w:r>
      </w:ins>
    </w:p>
    <w:p w14:paraId="5E2E8109" w14:textId="77777777" w:rsidR="00F73778" w:rsidRDefault="00F73778" w:rsidP="00F73778">
      <w:pPr>
        <w:rPr>
          <w:ins w:id="2211" w:author="Jonathan Leipold - BDAE Gruppe" w:date="2023-11-02T23:36:00Z"/>
          <w:szCs w:val="20"/>
          <w:lang w:val="en-GB"/>
        </w:rPr>
      </w:pPr>
      <w:ins w:id="2212" w:author="Jonathan Leipold - BDAE Gruppe" w:date="2023-11-02T23:36:00Z">
        <w:r>
          <w:rPr>
            <w:szCs w:val="20"/>
            <w:lang w:val="en-GB"/>
          </w:rPr>
          <w:t xml:space="preserve">To keep track of both – precision and recall - the main metric chosen is the </w:t>
        </w:r>
        <w:r>
          <w:rPr>
            <w:b/>
            <w:szCs w:val="20"/>
            <w:lang w:val="en-GB"/>
          </w:rPr>
          <w:t>f1-score</w:t>
        </w:r>
        <w:r>
          <w:rPr>
            <w:szCs w:val="20"/>
            <w:lang w:val="en-GB"/>
          </w:rPr>
          <w:t xml:space="preserve">. </w:t>
        </w:r>
        <w:r w:rsidRPr="38A32F5D">
          <w:rPr>
            <w:szCs w:val="20"/>
            <w:lang w:val="en-GB"/>
          </w:rPr>
          <w:t>An alternative</w:t>
        </w:r>
        <w:r>
          <w:rPr>
            <w:szCs w:val="20"/>
            <w:lang w:val="en-GB"/>
          </w:rPr>
          <w:t xml:space="preserve"> metric could be </w:t>
        </w:r>
        <w:r w:rsidRPr="38A32F5D">
          <w:rPr>
            <w:szCs w:val="20"/>
            <w:lang w:val="en-GB"/>
          </w:rPr>
          <w:t xml:space="preserve">the </w:t>
        </w:r>
        <w:r>
          <w:rPr>
            <w:szCs w:val="20"/>
            <w:lang w:val="en-GB"/>
          </w:rPr>
          <w:t xml:space="preserve">f2-score to put </w:t>
        </w:r>
        <w:r w:rsidRPr="38A32F5D">
          <w:rPr>
            <w:szCs w:val="20"/>
            <w:lang w:val="en-GB"/>
          </w:rPr>
          <w:t>more</w:t>
        </w:r>
        <w:r>
          <w:rPr>
            <w:szCs w:val="20"/>
            <w:lang w:val="en-GB"/>
          </w:rPr>
          <w:t xml:space="preserve"> </w:t>
        </w:r>
        <w:r w:rsidRPr="00653562">
          <w:rPr>
            <w:szCs w:val="20"/>
            <w:lang w:val="en-GB"/>
          </w:rPr>
          <w:t>emphasis</w:t>
        </w:r>
        <w:r>
          <w:rPr>
            <w:szCs w:val="20"/>
            <w:lang w:val="en-GB"/>
          </w:rPr>
          <w:t xml:space="preserve"> on recall.</w:t>
        </w:r>
        <w:r>
          <w:rPr>
            <w:rStyle w:val="FootnoteReference"/>
            <w:szCs w:val="20"/>
            <w:lang w:val="en-GB"/>
          </w:rPr>
          <w:footnoteReference w:id="6"/>
        </w:r>
      </w:ins>
    </w:p>
    <w:p w14:paraId="39192889" w14:textId="77777777" w:rsidR="00F73778" w:rsidRDefault="00F73778" w:rsidP="00F73778">
      <w:pPr>
        <w:pStyle w:val="Heading2"/>
        <w:rPr>
          <w:ins w:id="2215" w:author="Jonathan Leipold - BDAE Gruppe" w:date="2023-11-02T23:36:00Z"/>
          <w:lang w:val="en-GB"/>
        </w:rPr>
      </w:pPr>
    </w:p>
    <w:p w14:paraId="1534E9B0" w14:textId="77777777" w:rsidR="00F73778" w:rsidRDefault="00F73778" w:rsidP="00F73778">
      <w:pPr>
        <w:pStyle w:val="Heading3"/>
        <w:rPr>
          <w:ins w:id="2216" w:author="Jonathan Leipold - BDAE Gruppe" w:date="2023-11-02T23:36:00Z"/>
          <w:lang w:val="en-GB"/>
        </w:rPr>
      </w:pPr>
      <w:bookmarkStart w:id="2217" w:name="_Toc149860721"/>
      <w:ins w:id="2218" w:author="Jonathan Leipold - BDAE Gruppe" w:date="2023-11-02T23:36:00Z">
        <w:r w:rsidRPr="00783899">
          <w:rPr>
            <w:lang w:val="en-GB"/>
          </w:rPr>
          <w:t>Model choice and optimization</w:t>
        </w:r>
        <w:bookmarkEnd w:id="2217"/>
      </w:ins>
    </w:p>
    <w:p w14:paraId="29F5B737" w14:textId="77777777" w:rsidR="00F73778" w:rsidRPr="001D1C02" w:rsidRDefault="00F73778" w:rsidP="00F73778">
      <w:pPr>
        <w:rPr>
          <w:ins w:id="2219" w:author="Jonathan Leipold - BDAE Gruppe" w:date="2023-11-02T23:36:00Z"/>
          <w:lang w:val="en-GB"/>
        </w:rPr>
      </w:pPr>
      <w:ins w:id="2220" w:author="Jonathan Leipold - BDAE Gruppe" w:date="2023-11-02T23:36:00Z">
        <w:r>
          <w:rPr>
            <w:lang w:val="en-GB"/>
          </w:rPr>
          <w:t xml:space="preserve">Initially DecisionTree was chosen as </w:t>
        </w:r>
        <w:r w:rsidRPr="38A32F5D">
          <w:rPr>
            <w:lang w:val="en-GB"/>
          </w:rPr>
          <w:t xml:space="preserve">the </w:t>
        </w:r>
        <w:r>
          <w:rPr>
            <w:lang w:val="en-GB"/>
          </w:rPr>
          <w:t xml:space="preserve">first option </w:t>
        </w:r>
        <w:proofErr w:type="gramStart"/>
        <w:r w:rsidRPr="38A32F5D">
          <w:rPr>
            <w:lang w:val="en-GB"/>
          </w:rPr>
          <w:t xml:space="preserve">in order </w:t>
        </w:r>
        <w:r>
          <w:rPr>
            <w:lang w:val="en-GB"/>
          </w:rPr>
          <w:t>to</w:t>
        </w:r>
        <w:proofErr w:type="gramEnd"/>
        <w:r>
          <w:rPr>
            <w:lang w:val="en-GB"/>
          </w:rPr>
          <w:t xml:space="preserve"> start with </w:t>
        </w:r>
        <w:r w:rsidRPr="38A32F5D">
          <w:rPr>
            <w:lang w:val="en-GB"/>
          </w:rPr>
          <w:t>an</w:t>
        </w:r>
        <w:r>
          <w:rPr>
            <w:lang w:val="en-GB"/>
          </w:rPr>
          <w:t xml:space="preserve"> easily interpretable model. </w:t>
        </w:r>
        <w:r w:rsidRPr="38A32F5D">
          <w:rPr>
            <w:lang w:val="en-GB"/>
          </w:rPr>
          <w:t xml:space="preserve">When </w:t>
        </w:r>
        <w:r>
          <w:rPr>
            <w:lang w:val="en-GB"/>
          </w:rPr>
          <w:t xml:space="preserve">SHAP </w:t>
        </w:r>
        <w:r w:rsidRPr="38A32F5D">
          <w:rPr>
            <w:lang w:val="en-GB"/>
          </w:rPr>
          <w:t xml:space="preserve">was discovered </w:t>
        </w:r>
        <w:r>
          <w:rPr>
            <w:lang w:val="en-GB"/>
          </w:rPr>
          <w:t xml:space="preserve">as </w:t>
        </w:r>
        <w:r w:rsidRPr="38A32F5D">
          <w:rPr>
            <w:lang w:val="en-GB"/>
          </w:rPr>
          <w:t>an interpreter, it was</w:t>
        </w:r>
        <w:r>
          <w:rPr>
            <w:lang w:val="en-GB"/>
          </w:rPr>
          <w:t xml:space="preserve"> replaced by </w:t>
        </w:r>
        <w:r w:rsidRPr="38A32F5D">
          <w:rPr>
            <w:lang w:val="en-GB"/>
          </w:rPr>
          <w:t xml:space="preserve">the </w:t>
        </w:r>
        <w:proofErr w:type="spellStart"/>
        <w:r w:rsidRPr="001D7202">
          <w:rPr>
            <w:lang w:val="en-GB"/>
          </w:rPr>
          <w:t>XGBClassifier</w:t>
        </w:r>
        <w:proofErr w:type="spellEnd"/>
        <w:r>
          <w:rPr>
            <w:lang w:val="en-GB"/>
          </w:rPr>
          <w:t xml:space="preserve"> algorithm to </w:t>
        </w:r>
        <w:r w:rsidRPr="38A32F5D">
          <w:rPr>
            <w:lang w:val="en-GB"/>
          </w:rPr>
          <w:t>maximise</w:t>
        </w:r>
        <w:r>
          <w:rPr>
            <w:lang w:val="en-GB"/>
          </w:rPr>
          <w:t xml:space="preserve"> performance. </w:t>
        </w:r>
        <w:proofErr w:type="spellStart"/>
        <w:r>
          <w:rPr>
            <w:lang w:val="en-GB"/>
          </w:rPr>
          <w:t>SupportVectorClassifier</w:t>
        </w:r>
        <w:proofErr w:type="spellEnd"/>
        <w:r>
          <w:rPr>
            <w:lang w:val="en-GB"/>
          </w:rPr>
          <w:t xml:space="preserve"> was selected as addition approach with solid results but too long execution times. </w:t>
        </w:r>
        <w:proofErr w:type="spellStart"/>
        <w:r>
          <w:rPr>
            <w:lang w:val="en-GB"/>
          </w:rPr>
          <w:t>RandomForestClassifier</w:t>
        </w:r>
        <w:proofErr w:type="spellEnd"/>
        <w:r>
          <w:rPr>
            <w:lang w:val="en-GB"/>
          </w:rPr>
          <w:t xml:space="preserve"> was found to be a good alternative but has </w:t>
        </w:r>
        <w:r w:rsidRPr="001D1C02">
          <w:rPr>
            <w:lang w:val="en-GB"/>
          </w:rPr>
          <w:t>led to a hang up of the kernel</w:t>
        </w:r>
        <w:r>
          <w:rPr>
            <w:lang w:val="en-GB"/>
          </w:rPr>
          <w:t xml:space="preserve"> multiple times when using it with Shap. </w:t>
        </w:r>
        <w:proofErr w:type="gramStart"/>
        <w:r>
          <w:rPr>
            <w:lang w:val="en-GB"/>
          </w:rPr>
          <w:t>So</w:t>
        </w:r>
        <w:proofErr w:type="gramEnd"/>
        <w:r>
          <w:rPr>
            <w:lang w:val="en-GB"/>
          </w:rPr>
          <w:t xml:space="preserve"> the decision was to go with </w:t>
        </w:r>
        <w:proofErr w:type="spellStart"/>
        <w:r w:rsidRPr="00E76E47">
          <w:rPr>
            <w:b/>
            <w:lang w:val="en-GB"/>
          </w:rPr>
          <w:t>XGBClassifier</w:t>
        </w:r>
        <w:proofErr w:type="spellEnd"/>
        <w:r>
          <w:rPr>
            <w:b/>
            <w:lang w:val="en-GB"/>
          </w:rPr>
          <w:t xml:space="preserve"> </w:t>
        </w:r>
        <w:r>
          <w:rPr>
            <w:lang w:val="en-GB"/>
          </w:rPr>
          <w:t>for most of the further steps as a good, fast and interpretable model.</w:t>
        </w:r>
      </w:ins>
    </w:p>
    <w:p w14:paraId="52828E40" w14:textId="77777777" w:rsidR="00F73778" w:rsidRDefault="00F73778" w:rsidP="00F73778">
      <w:pPr>
        <w:rPr>
          <w:ins w:id="2221" w:author="Jonathan Leipold - BDAE Gruppe" w:date="2023-11-02T23:36:00Z"/>
          <w:lang w:val="en-GB"/>
        </w:rPr>
      </w:pPr>
      <w:ins w:id="2222" w:author="Jonathan Leipold - BDAE Gruppe" w:date="2023-11-02T23:36:00Z">
        <w:r>
          <w:rPr>
            <w:lang w:val="en-GB"/>
          </w:rPr>
          <w:t>Without setting any parameters</w:t>
        </w:r>
        <w:r w:rsidRPr="38A32F5D">
          <w:rPr>
            <w:lang w:val="en-GB"/>
          </w:rPr>
          <w:t>,</w:t>
        </w:r>
        <w:r>
          <w:rPr>
            <w:lang w:val="en-GB"/>
          </w:rPr>
          <w:t xml:space="preserve"> it </w:t>
        </w:r>
        <w:r w:rsidRPr="38A32F5D">
          <w:rPr>
            <w:lang w:val="en-GB"/>
          </w:rPr>
          <w:t>gave solid results</w:t>
        </w:r>
        <w:r>
          <w:rPr>
            <w:lang w:val="en-GB"/>
          </w:rPr>
          <w:t xml:space="preserve"> from the </w:t>
        </w:r>
        <w:r w:rsidRPr="38A32F5D">
          <w:rPr>
            <w:lang w:val="en-GB"/>
          </w:rPr>
          <w:t>start</w:t>
        </w:r>
        <w:r>
          <w:rPr>
            <w:lang w:val="en-GB"/>
          </w:rPr>
          <w:t xml:space="preserve"> on the ‘terminated’ target. </w:t>
        </w:r>
      </w:ins>
    </w:p>
    <w:p w14:paraId="7597FBD9" w14:textId="77777777" w:rsidR="00F73778" w:rsidRDefault="00F73778" w:rsidP="00F73778">
      <w:pPr>
        <w:keepNext/>
        <w:rPr>
          <w:ins w:id="2223" w:author="Jonathan Leipold - BDAE Gruppe" w:date="2023-11-02T23:36:00Z"/>
        </w:rPr>
      </w:pPr>
      <w:ins w:id="2224" w:author="Jonathan Leipold - BDAE Gruppe" w:date="2023-11-02T23:36:00Z">
        <w:r>
          <w:rPr>
            <w:noProof/>
          </w:rPr>
          <w:drawing>
            <wp:inline distT="0" distB="0" distL="0" distR="0" wp14:anchorId="1DF1E42C" wp14:editId="63CB3D5B">
              <wp:extent cx="5274310" cy="2266315"/>
              <wp:effectExtent l="0" t="0" r="2540" b="635"/>
              <wp:docPr id="736820231" name="Grafik 73682023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0231" name="Grafik 1" descr="Ein Bild, das Text, Screenshot, Schrift, Zahl enthält.&#10;&#10;Automatisch generierte Beschreibung"/>
                      <pic:cNvPicPr/>
                    </pic:nvPicPr>
                    <pic:blipFill>
                      <a:blip r:embed="rId46"/>
                      <a:stretch>
                        <a:fillRect/>
                      </a:stretch>
                    </pic:blipFill>
                    <pic:spPr>
                      <a:xfrm>
                        <a:off x="0" y="0"/>
                        <a:ext cx="5274310" cy="2266315"/>
                      </a:xfrm>
                      <a:prstGeom prst="rect">
                        <a:avLst/>
                      </a:prstGeom>
                    </pic:spPr>
                  </pic:pic>
                </a:graphicData>
              </a:graphic>
            </wp:inline>
          </w:drawing>
        </w:r>
      </w:ins>
    </w:p>
    <w:p w14:paraId="62A5A26D" w14:textId="77777777" w:rsidR="00F73778" w:rsidRPr="001D7202" w:rsidRDefault="00F73778" w:rsidP="00F73778">
      <w:pPr>
        <w:pStyle w:val="Caption"/>
        <w:rPr>
          <w:ins w:id="2225" w:author="Jonathan Leipold - BDAE Gruppe" w:date="2023-11-02T23:36:00Z"/>
          <w:lang w:val="en-GB"/>
        </w:rPr>
      </w:pPr>
      <w:ins w:id="2226"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Pr>
            <w:noProof/>
            <w:lang w:val="en-GB"/>
          </w:rPr>
          <w:t>19</w:t>
        </w:r>
        <w:r>
          <w:fldChar w:fldCharType="end"/>
        </w:r>
        <w:r w:rsidRPr="001D7202">
          <w:rPr>
            <w:lang w:val="en-GB"/>
          </w:rPr>
          <w:t xml:space="preserve">: First results of </w:t>
        </w:r>
        <w:proofErr w:type="spellStart"/>
        <w:r w:rsidRPr="001D7202">
          <w:rPr>
            <w:lang w:val="en-GB"/>
          </w:rPr>
          <w:t>xgboost</w:t>
        </w:r>
        <w:proofErr w:type="spellEnd"/>
        <w:r w:rsidRPr="001D7202">
          <w:rPr>
            <w:lang w:val="en-GB"/>
          </w:rPr>
          <w:t xml:space="preserve"> on 'terminated' and '</w:t>
        </w:r>
        <w:proofErr w:type="spellStart"/>
        <w:r w:rsidRPr="001D7202">
          <w:rPr>
            <w:lang w:val="en-GB"/>
          </w:rPr>
          <w:t>ds_</w:t>
        </w:r>
        <w:proofErr w:type="gramStart"/>
        <w:r w:rsidRPr="001D7202">
          <w:rPr>
            <w:lang w:val="en-GB"/>
          </w:rPr>
          <w:t>terminated</w:t>
        </w:r>
        <w:proofErr w:type="spellEnd"/>
        <w:r w:rsidRPr="001D7202">
          <w:rPr>
            <w:lang w:val="en-GB"/>
          </w:rPr>
          <w:t>'</w:t>
        </w:r>
        <w:proofErr w:type="gramEnd"/>
      </w:ins>
    </w:p>
    <w:p w14:paraId="07550D56" w14:textId="77777777" w:rsidR="00F73778" w:rsidRPr="001D7202" w:rsidRDefault="00F73778" w:rsidP="00F73778">
      <w:pPr>
        <w:pStyle w:val="Heading3"/>
        <w:rPr>
          <w:ins w:id="2227" w:author="Jonathan Leipold - BDAE Gruppe" w:date="2023-11-02T23:36:00Z"/>
          <w:lang w:val="en-GB"/>
        </w:rPr>
      </w:pPr>
      <w:ins w:id="2228" w:author="Jonathan Leipold - BDAE Gruppe" w:date="2023-11-02T23:36:00Z">
        <w:r w:rsidRPr="001D7202">
          <w:rPr>
            <w:noProof/>
            <w:lang w:val="en-GB"/>
          </w:rPr>
          <w:t xml:space="preserve"> </w:t>
        </w:r>
        <w:bookmarkStart w:id="2229" w:name="_Toc149860722"/>
        <w:r>
          <w:rPr>
            <w:noProof/>
            <w:lang w:val="en-GB"/>
          </w:rPr>
          <w:t>Alternative target ds_terminated</w:t>
        </w:r>
        <w:bookmarkEnd w:id="2229"/>
      </w:ins>
    </w:p>
    <w:p w14:paraId="64ED58A2" w14:textId="77777777" w:rsidR="00F73778" w:rsidRDefault="00F73778" w:rsidP="00F73778">
      <w:pPr>
        <w:rPr>
          <w:ins w:id="2230" w:author="Jonathan Leipold - BDAE Gruppe" w:date="2023-11-02T23:36:00Z"/>
          <w:lang w:val="en-GB"/>
        </w:rPr>
      </w:pPr>
      <w:ins w:id="2231" w:author="Jonathan Leipold - BDAE Gruppe" w:date="2023-11-02T23:36:00Z">
        <w:r>
          <w:rPr>
            <w:lang w:val="en-GB"/>
          </w:rPr>
          <w:t>For the alternative target variable</w:t>
        </w:r>
        <w:r w:rsidRPr="38A32F5D">
          <w:rPr>
            <w:lang w:val="en-GB"/>
          </w:rPr>
          <w:t xml:space="preserve">, the </w:t>
        </w:r>
        <w:r>
          <w:rPr>
            <w:lang w:val="en-GB"/>
          </w:rPr>
          <w:t xml:space="preserve">first results were terrible. </w:t>
        </w:r>
        <w:r w:rsidRPr="38A32F5D">
          <w:rPr>
            <w:lang w:val="en-GB"/>
          </w:rPr>
          <w:t xml:space="preserve">The </w:t>
        </w:r>
        <w:r>
          <w:rPr>
            <w:lang w:val="en-GB"/>
          </w:rPr>
          <w:t>F1-</w:t>
        </w:r>
        <w:r w:rsidRPr="38A32F5D">
          <w:rPr>
            <w:lang w:val="en-GB"/>
          </w:rPr>
          <w:t>s</w:t>
        </w:r>
        <w:r>
          <w:rPr>
            <w:lang w:val="en-GB"/>
          </w:rPr>
          <w:t xml:space="preserve">core on the test data was 0. Adjustments of the preprocessing parameters only resulted in </w:t>
        </w:r>
        <w:r w:rsidRPr="38A32F5D">
          <w:rPr>
            <w:lang w:val="en-GB"/>
          </w:rPr>
          <w:t>insignificant</w:t>
        </w:r>
        <w:r>
          <w:rPr>
            <w:lang w:val="en-GB"/>
          </w:rPr>
          <w:t xml:space="preserve"> changes. </w:t>
        </w:r>
        <w:r w:rsidRPr="38A32F5D">
          <w:rPr>
            <w:lang w:val="en-GB"/>
          </w:rPr>
          <w:t>The m</w:t>
        </w:r>
        <w:r>
          <w:rPr>
            <w:lang w:val="en-GB"/>
          </w:rPr>
          <w:t xml:space="preserve">ain reason </w:t>
        </w:r>
        <w:r w:rsidRPr="38A32F5D">
          <w:rPr>
            <w:lang w:val="en-GB"/>
          </w:rPr>
          <w:t xml:space="preserve">seems to </w:t>
        </w:r>
        <w:r>
          <w:rPr>
            <w:lang w:val="en-GB"/>
          </w:rPr>
          <w:t xml:space="preserve">be the high imbalance of </w:t>
        </w:r>
        <w:r w:rsidRPr="38A32F5D">
          <w:rPr>
            <w:lang w:val="en-GB"/>
          </w:rPr>
          <w:t xml:space="preserve">the </w:t>
        </w:r>
        <w:r>
          <w:rPr>
            <w:lang w:val="en-GB"/>
          </w:rPr>
          <w:t>data between class 0 and 1. Especially inside the test data, when splitting data by date.</w:t>
        </w:r>
      </w:ins>
    </w:p>
    <w:p w14:paraId="006E2821" w14:textId="77777777" w:rsidR="00F73778" w:rsidRDefault="00F73778" w:rsidP="00F73778">
      <w:pPr>
        <w:rPr>
          <w:ins w:id="2232" w:author="Jonathan Leipold - BDAE Gruppe" w:date="2023-11-02T23:36:00Z"/>
          <w:lang w:val="en-GB"/>
        </w:rPr>
      </w:pPr>
      <w:ins w:id="2233" w:author="Jonathan Leipold - BDAE Gruppe" w:date="2023-11-02T23:36:00Z">
        <w:r>
          <w:rPr>
            <w:lang w:val="en-GB"/>
          </w:rPr>
          <w:t xml:space="preserve">It was tried to handle the imbalance using </w:t>
        </w:r>
        <w:proofErr w:type="spellStart"/>
        <w:proofErr w:type="gramStart"/>
        <w:r w:rsidRPr="002233E0">
          <w:rPr>
            <w:lang w:val="en-GB"/>
          </w:rPr>
          <w:t>RandomOverSampler</w:t>
        </w:r>
        <w:proofErr w:type="spellEnd"/>
        <w:r>
          <w:rPr>
            <w:lang w:val="en-GB"/>
          </w:rPr>
          <w:t>(</w:t>
        </w:r>
        <w:proofErr w:type="gramEnd"/>
        <w:r>
          <w:rPr>
            <w:lang w:val="en-GB"/>
          </w:rPr>
          <w:t xml:space="preserve">) with </w:t>
        </w:r>
        <w:proofErr w:type="spellStart"/>
        <w:r>
          <w:rPr>
            <w:lang w:val="en-GB"/>
          </w:rPr>
          <w:t>GridSearch</w:t>
        </w:r>
        <w:proofErr w:type="spellEnd"/>
        <w:r>
          <w:rPr>
            <w:lang w:val="en-GB"/>
          </w:rPr>
          <w:t xml:space="preserve"> </w:t>
        </w:r>
        <w:r w:rsidRPr="38A32F5D">
          <w:rPr>
            <w:lang w:val="en-GB"/>
          </w:rPr>
          <w:t>within</w:t>
        </w:r>
        <w:r>
          <w:rPr>
            <w:lang w:val="en-GB"/>
          </w:rPr>
          <w:t xml:space="preserve"> a pipeline with the </w:t>
        </w:r>
        <w:proofErr w:type="spellStart"/>
        <w:r w:rsidRPr="00AF3B91">
          <w:rPr>
            <w:lang w:val="en-GB"/>
          </w:rPr>
          <w:t>XGBClassifier</w:t>
        </w:r>
        <w:proofErr w:type="spellEnd"/>
        <w:r>
          <w:rPr>
            <w:lang w:val="en-GB"/>
          </w:rPr>
          <w:t xml:space="preserve"> as well as a </w:t>
        </w:r>
        <w:proofErr w:type="spellStart"/>
        <w:r>
          <w:rPr>
            <w:lang w:val="en-GB"/>
          </w:rPr>
          <w:t>GridSearch</w:t>
        </w:r>
        <w:proofErr w:type="spellEnd"/>
        <w:r>
          <w:rPr>
            <w:lang w:val="en-GB"/>
          </w:rPr>
          <w:t xml:space="preserve"> on the ‘</w:t>
        </w:r>
        <w:proofErr w:type="spellStart"/>
        <w:r w:rsidRPr="005822C1">
          <w:rPr>
            <w:lang w:val="en-GB"/>
          </w:rPr>
          <w:t>scale_pos_weight</w:t>
        </w:r>
        <w:proofErr w:type="spellEnd"/>
        <w:r>
          <w:rPr>
            <w:lang w:val="en-GB"/>
          </w:rPr>
          <w:t xml:space="preserve">’ parameter of the </w:t>
        </w:r>
        <w:proofErr w:type="spellStart"/>
        <w:r w:rsidRPr="00AF3B91">
          <w:rPr>
            <w:lang w:val="en-GB"/>
          </w:rPr>
          <w:t>XGBClassifier</w:t>
        </w:r>
        <w:proofErr w:type="spellEnd"/>
        <w:r w:rsidRPr="38A32F5D">
          <w:rPr>
            <w:lang w:val="en-GB"/>
          </w:rPr>
          <w:t>,</w:t>
        </w:r>
        <w:r>
          <w:rPr>
            <w:lang w:val="en-GB"/>
          </w:rPr>
          <w:t xml:space="preserve"> but both </w:t>
        </w:r>
        <w:r w:rsidRPr="38A32F5D">
          <w:rPr>
            <w:lang w:val="en-GB"/>
          </w:rPr>
          <w:t>did not</w:t>
        </w:r>
        <w:r>
          <w:rPr>
            <w:lang w:val="en-GB"/>
          </w:rPr>
          <w:t xml:space="preserve"> result in a higher F1 score.</w:t>
        </w:r>
      </w:ins>
    </w:p>
    <w:p w14:paraId="1D063555" w14:textId="77777777" w:rsidR="00F73778" w:rsidRPr="001D7202" w:rsidRDefault="00F73778" w:rsidP="00F73778">
      <w:pPr>
        <w:keepNext/>
        <w:rPr>
          <w:ins w:id="2234" w:author="Jonathan Leipold - BDAE Gruppe" w:date="2023-11-02T23:36:00Z"/>
          <w:lang w:val="en-GB"/>
        </w:rPr>
      </w:pPr>
      <w:ins w:id="2235" w:author="Jonathan Leipold - BDAE Gruppe" w:date="2023-11-02T23:36:00Z">
        <w:r w:rsidRPr="38A32F5D">
          <w:rPr>
            <w:lang w:val="en-GB"/>
          </w:rPr>
          <w:lastRenderedPageBreak/>
          <w:t xml:space="preserve"> Instead, a custom function was written to rebalance the </w:t>
        </w:r>
        <w:proofErr w:type="spellStart"/>
        <w:r>
          <w:rPr>
            <w:lang w:val="en-GB"/>
          </w:rPr>
          <w:t>df</w:t>
        </w:r>
        <w:proofErr w:type="spellEnd"/>
        <w:r w:rsidRPr="38A32F5D">
          <w:rPr>
            <w:lang w:val="en-GB"/>
          </w:rPr>
          <w:t xml:space="preserve"> by an input factor:</w:t>
        </w:r>
        <w:r>
          <w:rPr>
            <w:noProof/>
          </w:rPr>
          <w:drawing>
            <wp:inline distT="0" distB="0" distL="0" distR="0" wp14:anchorId="06FDAFF1" wp14:editId="4D5368E5">
              <wp:extent cx="5274310" cy="2066290"/>
              <wp:effectExtent l="0" t="0" r="2540" b="0"/>
              <wp:docPr id="191579518" name="Grafik 191579518"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1579518"/>
                      <pic:cNvPicPr/>
                    </pic:nvPicPr>
                    <pic:blipFill>
                      <a:blip r:embed="rId47">
                        <a:extLst>
                          <a:ext uri="{28A0092B-C50C-407E-A947-70E740481C1C}">
                            <a14:useLocalDpi xmlns:a14="http://schemas.microsoft.com/office/drawing/2010/main" val="0"/>
                          </a:ext>
                        </a:extLst>
                      </a:blip>
                      <a:stretch>
                        <a:fillRect/>
                      </a:stretch>
                    </pic:blipFill>
                    <pic:spPr>
                      <a:xfrm>
                        <a:off x="0" y="0"/>
                        <a:ext cx="5274310" cy="2066290"/>
                      </a:xfrm>
                      <a:prstGeom prst="rect">
                        <a:avLst/>
                      </a:prstGeom>
                    </pic:spPr>
                  </pic:pic>
                </a:graphicData>
              </a:graphic>
            </wp:inline>
          </w:drawing>
        </w:r>
      </w:ins>
    </w:p>
    <w:p w14:paraId="1238D254" w14:textId="77777777" w:rsidR="00F73778" w:rsidRDefault="00F73778" w:rsidP="00F73778">
      <w:pPr>
        <w:pStyle w:val="Caption"/>
        <w:rPr>
          <w:ins w:id="2236" w:author="Jonathan Leipold - BDAE Gruppe" w:date="2023-11-02T23:36:00Z"/>
          <w:lang w:val="en-GB"/>
        </w:rPr>
      </w:pPr>
      <w:ins w:id="2237"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20</w:t>
        </w:r>
        <w:r>
          <w:fldChar w:fldCharType="end"/>
        </w:r>
        <w:r w:rsidRPr="001D7202">
          <w:rPr>
            <w:lang w:val="en-GB"/>
          </w:rPr>
          <w:t xml:space="preserve">: Resampling </w:t>
        </w:r>
        <w:proofErr w:type="spellStart"/>
        <w:r w:rsidRPr="001D7202">
          <w:rPr>
            <w:lang w:val="en-GB"/>
          </w:rPr>
          <w:t>ds_</w:t>
        </w:r>
        <w:proofErr w:type="gramStart"/>
        <w:r w:rsidRPr="001D7202">
          <w:rPr>
            <w:lang w:val="en-GB"/>
          </w:rPr>
          <w:t>terminated</w:t>
        </w:r>
        <w:proofErr w:type="spellEnd"/>
        <w:proofErr w:type="gramEnd"/>
      </w:ins>
    </w:p>
    <w:p w14:paraId="28E99455" w14:textId="77777777" w:rsidR="00F73778" w:rsidRDefault="00F73778" w:rsidP="00F73778">
      <w:pPr>
        <w:rPr>
          <w:ins w:id="2238" w:author="Jonathan Leipold - BDAE Gruppe" w:date="2023-11-02T23:36:00Z"/>
          <w:lang w:val="en-GB"/>
        </w:rPr>
      </w:pPr>
      <w:ins w:id="2239" w:author="Jonathan Leipold - BDAE Gruppe" w:date="2023-11-02T23:36:00Z">
        <w:r>
          <w:rPr>
            <w:lang w:val="en-GB"/>
          </w:rPr>
          <w:t>Looping over different resampling factors resulted in an increase of F1 from 0(!) to at least 0.34 on the test set:</w:t>
        </w:r>
      </w:ins>
    </w:p>
    <w:p w14:paraId="23EC385E" w14:textId="77777777" w:rsidR="00F73778" w:rsidRDefault="00F73778" w:rsidP="00F73778">
      <w:pPr>
        <w:keepNext/>
        <w:rPr>
          <w:ins w:id="2240" w:author="Jonathan Leipold - BDAE Gruppe" w:date="2023-11-02T23:36:00Z"/>
        </w:rPr>
      </w:pPr>
      <w:ins w:id="2241" w:author="Jonathan Leipold - BDAE Gruppe" w:date="2023-11-02T23:36:00Z">
        <w:r>
          <w:rPr>
            <w:noProof/>
          </w:rPr>
          <w:drawing>
            <wp:inline distT="0" distB="0" distL="0" distR="0" wp14:anchorId="13EC09D0" wp14:editId="61412443">
              <wp:extent cx="4461860" cy="3391787"/>
              <wp:effectExtent l="0" t="0" r="0" b="0"/>
              <wp:docPr id="293229891" name="Grafik 29322989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29891" name="Grafik 2" descr="Ein Bild, das Text, Reihe, Diagramm, Screenshot enthält.&#10;&#10;Automatisch generierte Beschreib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66295" cy="3395159"/>
                      </a:xfrm>
                      <a:prstGeom prst="rect">
                        <a:avLst/>
                      </a:prstGeom>
                      <a:noFill/>
                      <a:ln>
                        <a:noFill/>
                      </a:ln>
                    </pic:spPr>
                  </pic:pic>
                </a:graphicData>
              </a:graphic>
            </wp:inline>
          </w:drawing>
        </w:r>
      </w:ins>
    </w:p>
    <w:p w14:paraId="383B21D0" w14:textId="77777777" w:rsidR="00F73778" w:rsidRPr="001D7202" w:rsidRDefault="00F73778" w:rsidP="00F73778">
      <w:pPr>
        <w:pStyle w:val="Caption"/>
        <w:rPr>
          <w:ins w:id="2242" w:author="Jonathan Leipold - BDAE Gruppe" w:date="2023-11-02T23:36:00Z"/>
          <w:lang w:val="en-GB"/>
        </w:rPr>
      </w:pPr>
      <w:ins w:id="2243"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Pr>
            <w:noProof/>
            <w:lang w:val="en-GB"/>
          </w:rPr>
          <w:t>21</w:t>
        </w:r>
        <w:r>
          <w:fldChar w:fldCharType="end"/>
        </w:r>
        <w:r w:rsidRPr="001D7202">
          <w:rPr>
            <w:lang w:val="en-GB"/>
          </w:rPr>
          <w:t xml:space="preserve">: Finding best Resampling ratio to increase </w:t>
        </w:r>
        <w:proofErr w:type="gramStart"/>
        <w:r w:rsidRPr="001D7202">
          <w:rPr>
            <w:lang w:val="en-GB"/>
          </w:rPr>
          <w:t>F1</w:t>
        </w:r>
        <w:proofErr w:type="gramEnd"/>
      </w:ins>
    </w:p>
    <w:p w14:paraId="4F8CF879" w14:textId="77777777" w:rsidR="00F73778" w:rsidRDefault="00F73778" w:rsidP="00F73778">
      <w:pPr>
        <w:rPr>
          <w:ins w:id="2244" w:author="Jonathan Leipold - BDAE Gruppe" w:date="2023-11-02T23:36:00Z"/>
          <w:lang w:val="en-GB"/>
        </w:rPr>
      </w:pPr>
      <w:ins w:id="2245" w:author="Jonathan Leipold - BDAE Gruppe" w:date="2023-11-02T23:36:00Z">
        <w:r w:rsidRPr="001D7202">
          <w:rPr>
            <w:lang w:val="en-GB"/>
          </w:rPr>
          <w:t xml:space="preserve">Using resampled data for parameter </w:t>
        </w:r>
        <w:proofErr w:type="spellStart"/>
        <w:r w:rsidRPr="001D7202">
          <w:rPr>
            <w:lang w:val="en-GB"/>
          </w:rPr>
          <w:t>optimai</w:t>
        </w:r>
        <w:r w:rsidRPr="38A32F5D">
          <w:rPr>
            <w:lang w:val="en-GB"/>
          </w:rPr>
          <w:t>s</w:t>
        </w:r>
        <w:r w:rsidRPr="001D7202">
          <w:rPr>
            <w:lang w:val="en-GB"/>
          </w:rPr>
          <w:t>ation</w:t>
        </w:r>
        <w:proofErr w:type="spellEnd"/>
        <w:r w:rsidRPr="001D7202">
          <w:rPr>
            <w:lang w:val="en-GB"/>
          </w:rPr>
          <w:t xml:space="preserve"> with </w:t>
        </w:r>
        <w:proofErr w:type="spellStart"/>
        <w:r w:rsidRPr="001D7202">
          <w:rPr>
            <w:lang w:val="en-GB"/>
          </w:rPr>
          <w:t>GridSearch</w:t>
        </w:r>
        <w:proofErr w:type="spellEnd"/>
        <w:r w:rsidRPr="001D7202">
          <w:rPr>
            <w:lang w:val="en-GB"/>
          </w:rPr>
          <w:t xml:space="preserve"> and CV </w:t>
        </w:r>
        <w:r>
          <w:rPr>
            <w:lang w:val="en-GB"/>
          </w:rPr>
          <w:t xml:space="preserve">resulted in further improvements up to </w:t>
        </w:r>
        <w:r w:rsidRPr="38A32F5D">
          <w:rPr>
            <w:lang w:val="en-GB"/>
          </w:rPr>
          <w:t>an</w:t>
        </w:r>
        <w:r>
          <w:rPr>
            <w:lang w:val="en-GB"/>
          </w:rPr>
          <w:t xml:space="preserve"> F1 </w:t>
        </w:r>
        <w:r w:rsidRPr="38A32F5D">
          <w:rPr>
            <w:lang w:val="en-GB"/>
          </w:rPr>
          <w:t>s</w:t>
        </w:r>
        <w:r>
          <w:rPr>
            <w:lang w:val="en-GB"/>
          </w:rPr>
          <w:t>core of 0.5 on the test data.</w:t>
        </w:r>
      </w:ins>
    </w:p>
    <w:p w14:paraId="6E251C43" w14:textId="77777777" w:rsidR="00F73778" w:rsidRDefault="00F73778" w:rsidP="00F73778">
      <w:pPr>
        <w:keepNext/>
        <w:rPr>
          <w:ins w:id="2246" w:author="Jonathan Leipold - BDAE Gruppe" w:date="2023-11-02T23:36:00Z"/>
        </w:rPr>
      </w:pPr>
      <w:ins w:id="2247" w:author="Jonathan Leipold - BDAE Gruppe" w:date="2023-11-02T23:36:00Z">
        <w:r w:rsidRPr="002B6A51">
          <w:rPr>
            <w:noProof/>
            <w:lang w:val="en-GB"/>
          </w:rPr>
          <w:lastRenderedPageBreak/>
          <w:drawing>
            <wp:inline distT="0" distB="0" distL="0" distR="0" wp14:anchorId="1B1904EB" wp14:editId="29DE7866">
              <wp:extent cx="5274310" cy="2501900"/>
              <wp:effectExtent l="0" t="0" r="2540" b="0"/>
              <wp:docPr id="1929469689" name="Grafik 1929469689"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69689" name="Grafik 1" descr="Ein Bild, das Text, Screenshot, Schrift, Zahl enthält.&#10;&#10;Automatisch generierte Beschreibung"/>
                      <pic:cNvPicPr/>
                    </pic:nvPicPr>
                    <pic:blipFill>
                      <a:blip r:embed="rId49"/>
                      <a:stretch>
                        <a:fillRect/>
                      </a:stretch>
                    </pic:blipFill>
                    <pic:spPr>
                      <a:xfrm>
                        <a:off x="0" y="0"/>
                        <a:ext cx="5274310" cy="2501900"/>
                      </a:xfrm>
                      <a:prstGeom prst="rect">
                        <a:avLst/>
                      </a:prstGeom>
                    </pic:spPr>
                  </pic:pic>
                </a:graphicData>
              </a:graphic>
            </wp:inline>
          </w:drawing>
        </w:r>
      </w:ins>
    </w:p>
    <w:p w14:paraId="20BA1C2B" w14:textId="77777777" w:rsidR="00F73778" w:rsidRPr="002B6A51" w:rsidRDefault="00F73778" w:rsidP="00F73778">
      <w:pPr>
        <w:pStyle w:val="Caption"/>
        <w:rPr>
          <w:ins w:id="2248" w:author="Jonathan Leipold - BDAE Gruppe" w:date="2023-11-02T23:36:00Z"/>
          <w:lang w:val="en-GB"/>
        </w:rPr>
      </w:pPr>
      <w:ins w:id="2249"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22</w:t>
        </w:r>
        <w:r>
          <w:fldChar w:fldCharType="end"/>
        </w:r>
        <w:r w:rsidRPr="001D7202">
          <w:rPr>
            <w:lang w:val="en-GB"/>
          </w:rPr>
          <w:t xml:space="preserve">: Best </w:t>
        </w:r>
        <w:proofErr w:type="spellStart"/>
        <w:r w:rsidRPr="001D7202">
          <w:rPr>
            <w:lang w:val="en-GB"/>
          </w:rPr>
          <w:t>XGBClassifier</w:t>
        </w:r>
        <w:proofErr w:type="spellEnd"/>
        <w:r w:rsidRPr="001D7202">
          <w:rPr>
            <w:lang w:val="en-GB"/>
          </w:rPr>
          <w:t xml:space="preserve"> on resampled data</w:t>
        </w:r>
      </w:ins>
    </w:p>
    <w:p w14:paraId="1ED771C5" w14:textId="77777777" w:rsidR="00F73778" w:rsidRDefault="00F73778" w:rsidP="00F73778">
      <w:pPr>
        <w:rPr>
          <w:ins w:id="2250" w:author="Jonathan Leipold - BDAE Gruppe" w:date="2023-11-02T23:36:00Z"/>
          <w:lang w:val="en-GB"/>
        </w:rPr>
      </w:pPr>
      <w:ins w:id="2251" w:author="Jonathan Leipold - BDAE Gruppe" w:date="2023-11-02T23:36:00Z">
        <w:r w:rsidRPr="00D3747C">
          <w:rPr>
            <w:lang w:val="en-GB"/>
          </w:rPr>
          <w:t>Results look good</w:t>
        </w:r>
        <w:r>
          <w:rPr>
            <w:lang w:val="en-GB"/>
          </w:rPr>
          <w:t>,</w:t>
        </w:r>
        <w:r w:rsidRPr="00D3747C">
          <w:rPr>
            <w:lang w:val="en-GB"/>
          </w:rPr>
          <w:t xml:space="preserve"> </w:t>
        </w:r>
        <w:r w:rsidRPr="001D7202">
          <w:rPr>
            <w:lang w:val="en-GB"/>
          </w:rPr>
          <w:t>but should be treated with caution, as not only the training data but also the test data were resampled and, due to the reduced imbalance,</w:t>
        </w:r>
        <w:r>
          <w:rPr>
            <w:lang w:val="en-GB"/>
          </w:rPr>
          <w:t xml:space="preserve"> </w:t>
        </w:r>
        <w:proofErr w:type="gramStart"/>
        <w:r>
          <w:rPr>
            <w:lang w:val="en-GB"/>
          </w:rPr>
          <w:t>e.g.</w:t>
        </w:r>
        <w:proofErr w:type="gramEnd"/>
        <w:r w:rsidRPr="001D7202">
          <w:rPr>
            <w:lang w:val="en-GB"/>
          </w:rPr>
          <w:t xml:space="preserve"> a random selection would also have led to higher results.</w:t>
        </w:r>
      </w:ins>
    </w:p>
    <w:p w14:paraId="4A34455E" w14:textId="77777777" w:rsidR="00F73778" w:rsidRDefault="00F73778" w:rsidP="00F73778">
      <w:pPr>
        <w:pStyle w:val="Heading3"/>
        <w:rPr>
          <w:ins w:id="2252" w:author="Jonathan Leipold - BDAE Gruppe" w:date="2023-11-02T23:36:00Z"/>
          <w:lang w:val="en-GB"/>
        </w:rPr>
      </w:pPr>
      <w:bookmarkStart w:id="2253" w:name="_Toc149860723"/>
      <w:ins w:id="2254" w:author="Jonathan Leipold - BDAE Gruppe" w:date="2023-11-02T23:36:00Z">
        <w:r>
          <w:rPr>
            <w:lang w:val="en-GB"/>
          </w:rPr>
          <w:t xml:space="preserve">Model comparison on ‘terminated’ </w:t>
        </w:r>
        <w:proofErr w:type="gramStart"/>
        <w:r>
          <w:rPr>
            <w:lang w:val="en-GB"/>
          </w:rPr>
          <w:t>target</w:t>
        </w:r>
        <w:bookmarkEnd w:id="2253"/>
        <w:proofErr w:type="gramEnd"/>
      </w:ins>
    </w:p>
    <w:p w14:paraId="525606D5" w14:textId="77777777" w:rsidR="00F73778" w:rsidRDefault="00F73778" w:rsidP="00F73778">
      <w:pPr>
        <w:rPr>
          <w:ins w:id="2255" w:author="Jonathan Leipold - BDAE Gruppe" w:date="2023-11-02T23:36:00Z"/>
          <w:lang w:val="en-GB"/>
        </w:rPr>
      </w:pPr>
      <w:ins w:id="2256" w:author="Jonathan Leipold - BDAE Gruppe" w:date="2023-11-02T23:36:00Z">
        <w:r>
          <w:rPr>
            <w:lang w:val="en-GB"/>
          </w:rPr>
          <w:t xml:space="preserve">The first modelling approach was using a simple </w:t>
        </w:r>
        <w:proofErr w:type="spellStart"/>
        <w:r>
          <w:rPr>
            <w:lang w:val="en-GB"/>
          </w:rPr>
          <w:t>DecisionTreeClassifier</w:t>
        </w:r>
        <w:proofErr w:type="spellEnd"/>
        <w:r>
          <w:rPr>
            <w:lang w:val="en-GB"/>
          </w:rPr>
          <w:t xml:space="preserve">. The results were surprisingly good and could be even increased by finding the best </w:t>
        </w:r>
        <w:proofErr w:type="spellStart"/>
        <w:r>
          <w:rPr>
            <w:lang w:val="en-GB"/>
          </w:rPr>
          <w:t>max_depth</w:t>
        </w:r>
        <w:proofErr w:type="spellEnd"/>
        <w:r>
          <w:rPr>
            <w:lang w:val="en-GB"/>
          </w:rPr>
          <w:t xml:space="preserve"> parameter:</w:t>
        </w:r>
      </w:ins>
    </w:p>
    <w:p w14:paraId="4950F17F" w14:textId="77777777" w:rsidR="00F73778" w:rsidRDefault="00F73778" w:rsidP="00F73778">
      <w:pPr>
        <w:keepNext/>
        <w:rPr>
          <w:ins w:id="2257" w:author="Jonathan Leipold - BDAE Gruppe" w:date="2023-11-02T23:36:00Z"/>
        </w:rPr>
      </w:pPr>
      <w:ins w:id="2258" w:author="Jonathan Leipold - BDAE Gruppe" w:date="2023-11-02T23:36:00Z">
        <w:r>
          <w:rPr>
            <w:noProof/>
          </w:rPr>
          <w:drawing>
            <wp:inline distT="0" distB="0" distL="0" distR="0" wp14:anchorId="56BDB067" wp14:editId="462546F8">
              <wp:extent cx="5274310" cy="3172460"/>
              <wp:effectExtent l="0" t="0" r="2540" b="8890"/>
              <wp:docPr id="1131094669" name="Grafik 1131094669"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94669" name="Grafik 1" descr="Ein Bild, das Text, Reihe, Diagramm, Zahl enthält.&#10;&#10;Automatisch generierte Beschreibung"/>
                      <pic:cNvPicPr/>
                    </pic:nvPicPr>
                    <pic:blipFill>
                      <a:blip r:embed="rId50"/>
                      <a:stretch>
                        <a:fillRect/>
                      </a:stretch>
                    </pic:blipFill>
                    <pic:spPr>
                      <a:xfrm>
                        <a:off x="0" y="0"/>
                        <a:ext cx="5274310" cy="3172460"/>
                      </a:xfrm>
                      <a:prstGeom prst="rect">
                        <a:avLst/>
                      </a:prstGeom>
                    </pic:spPr>
                  </pic:pic>
                </a:graphicData>
              </a:graphic>
            </wp:inline>
          </w:drawing>
        </w:r>
      </w:ins>
    </w:p>
    <w:p w14:paraId="414D5FFE" w14:textId="77777777" w:rsidR="00F73778" w:rsidRDefault="00F73778" w:rsidP="00F73778">
      <w:pPr>
        <w:pStyle w:val="Caption"/>
        <w:rPr>
          <w:ins w:id="2259" w:author="Jonathan Leipold - BDAE Gruppe" w:date="2023-11-02T23:36:00Z"/>
        </w:rPr>
      </w:pPr>
      <w:ins w:id="2260" w:author="Jonathan Leipold - BDAE Gruppe" w:date="2023-11-02T23:36:00Z">
        <w:r>
          <w:t xml:space="preserve">Figure </w:t>
        </w:r>
        <w:r>
          <w:fldChar w:fldCharType="begin"/>
        </w:r>
        <w:r>
          <w:instrText xml:space="preserve"> SEQ Figure \* ARABIC </w:instrText>
        </w:r>
        <w:r>
          <w:fldChar w:fldCharType="separate"/>
        </w:r>
        <w:r>
          <w:rPr>
            <w:noProof/>
          </w:rPr>
          <w:t>19</w:t>
        </w:r>
        <w:r>
          <w:fldChar w:fldCharType="end"/>
        </w:r>
        <w:r>
          <w:t xml:space="preserve">: Best </w:t>
        </w:r>
        <w:proofErr w:type="spellStart"/>
        <w:r>
          <w:t>DecisionTreeClassifier</w:t>
        </w:r>
        <w:proofErr w:type="spellEnd"/>
      </w:ins>
    </w:p>
    <w:p w14:paraId="5068585B" w14:textId="77777777" w:rsidR="00F73778" w:rsidRDefault="00F73778" w:rsidP="00F73778">
      <w:pPr>
        <w:pStyle w:val="Caption"/>
        <w:rPr>
          <w:ins w:id="2261" w:author="Jonathan Leipold - BDAE Gruppe" w:date="2023-11-02T23:36:00Z"/>
        </w:rPr>
      </w:pPr>
      <w:ins w:id="2262" w:author="Jonathan Leipold - BDAE Gruppe" w:date="2023-11-02T23:36:00Z">
        <w:r>
          <w:rPr>
            <w:noProof/>
          </w:rPr>
          <w:lastRenderedPageBreak/>
          <w:drawing>
            <wp:inline distT="0" distB="0" distL="0" distR="0" wp14:anchorId="1F2072FC" wp14:editId="3AE7EDB0">
              <wp:extent cx="5274310" cy="3016885"/>
              <wp:effectExtent l="0" t="0" r="2540" b="0"/>
              <wp:docPr id="298236804" name="Grafik 29823680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36804" name="Grafik 1" descr="Ein Bild, das Text, Screenshot, Schrift, Zahl enthält.&#10;&#10;Automatisch generierte Beschreibung"/>
                      <pic:cNvPicPr/>
                    </pic:nvPicPr>
                    <pic:blipFill>
                      <a:blip r:embed="rId51"/>
                      <a:stretch>
                        <a:fillRect/>
                      </a:stretch>
                    </pic:blipFill>
                    <pic:spPr>
                      <a:xfrm>
                        <a:off x="0" y="0"/>
                        <a:ext cx="5274310" cy="3016885"/>
                      </a:xfrm>
                      <a:prstGeom prst="rect">
                        <a:avLst/>
                      </a:prstGeom>
                    </pic:spPr>
                  </pic:pic>
                </a:graphicData>
              </a:graphic>
            </wp:inline>
          </w:drawing>
        </w:r>
      </w:ins>
    </w:p>
    <w:p w14:paraId="4E128708" w14:textId="77777777" w:rsidR="00F73778" w:rsidRPr="001D7202" w:rsidRDefault="00F73778" w:rsidP="00F73778">
      <w:pPr>
        <w:pStyle w:val="Caption"/>
        <w:rPr>
          <w:ins w:id="2263" w:author="Jonathan Leipold - BDAE Gruppe" w:date="2023-11-02T23:36:00Z"/>
          <w:lang w:val="en-GB"/>
        </w:rPr>
      </w:pPr>
      <w:ins w:id="2264"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20</w:t>
        </w:r>
        <w:r>
          <w:fldChar w:fldCharType="end"/>
        </w:r>
        <w:r w:rsidRPr="001D7202">
          <w:rPr>
            <w:lang w:val="en-GB"/>
          </w:rPr>
          <w:t xml:space="preserve">: Main Features of </w:t>
        </w:r>
        <w:proofErr w:type="spellStart"/>
        <w:r w:rsidRPr="001D7202">
          <w:rPr>
            <w:lang w:val="en-GB"/>
          </w:rPr>
          <w:t>DecisionTreeClassifier</w:t>
        </w:r>
        <w:proofErr w:type="spellEnd"/>
      </w:ins>
    </w:p>
    <w:p w14:paraId="37D30DEE" w14:textId="77777777" w:rsidR="00F73778" w:rsidRDefault="00F73778" w:rsidP="00F73778">
      <w:pPr>
        <w:rPr>
          <w:ins w:id="2265" w:author="Jonathan Leipold - BDAE Gruppe" w:date="2023-11-02T23:36:00Z"/>
          <w:lang w:val="en-GB"/>
        </w:rPr>
      </w:pPr>
      <w:ins w:id="2266" w:author="Jonathan Leipold - BDAE Gruppe" w:date="2023-11-02T23:36:00Z">
        <w:r>
          <w:rPr>
            <w:lang w:val="en-GB"/>
          </w:rPr>
          <w:t xml:space="preserve">Main influencing factors are – as expected – the contracts </w:t>
        </w:r>
        <w:proofErr w:type="spellStart"/>
        <w:r>
          <w:rPr>
            <w:lang w:val="en-GB"/>
          </w:rPr>
          <w:t>endDates</w:t>
        </w:r>
        <w:proofErr w:type="spellEnd"/>
        <w:r>
          <w:rPr>
            <w:lang w:val="en-GB"/>
          </w:rPr>
          <w:t xml:space="preserve">. Dropping them from data and focus on other features led to poorer results. </w:t>
        </w:r>
      </w:ins>
    </w:p>
    <w:p w14:paraId="36CA3D00" w14:textId="77777777" w:rsidR="00F73778" w:rsidRDefault="00F73778" w:rsidP="00F73778">
      <w:pPr>
        <w:rPr>
          <w:ins w:id="2267" w:author="Jonathan Leipold - BDAE Gruppe" w:date="2023-11-02T23:36:00Z"/>
          <w:lang w:val="en-GB"/>
        </w:rPr>
      </w:pPr>
      <w:ins w:id="2268" w:author="Jonathan Leipold - BDAE Gruppe" w:date="2023-11-02T23:36:00Z">
        <w:r>
          <w:rPr>
            <w:lang w:val="en-GB"/>
          </w:rPr>
          <w:t xml:space="preserve">To create a more realistic test set, train- &amp; test data got separated not randomly but by </w:t>
        </w:r>
        <w:proofErr w:type="spellStart"/>
        <w:r>
          <w:rPr>
            <w:lang w:val="en-GB"/>
          </w:rPr>
          <w:t>policy_startDate</w:t>
        </w:r>
        <w:proofErr w:type="spellEnd"/>
        <w:r>
          <w:rPr>
            <w:lang w:val="en-GB"/>
          </w:rPr>
          <w:t xml:space="preserve"> to use more recent contracts as test data. For further comparisons DecisionTree got replaced by </w:t>
        </w:r>
        <w:proofErr w:type="spellStart"/>
        <w:r>
          <w:rPr>
            <w:lang w:val="en-GB"/>
          </w:rPr>
          <w:t>XGBoost</w:t>
        </w:r>
        <w:proofErr w:type="spellEnd"/>
        <w:r>
          <w:rPr>
            <w:lang w:val="en-GB"/>
          </w:rPr>
          <w:t xml:space="preserve"> and </w:t>
        </w:r>
        <w:r w:rsidRPr="002820A3">
          <w:rPr>
            <w:lang w:val="en-GB"/>
          </w:rPr>
          <w:t>supplemented by</w:t>
        </w:r>
        <w:r>
          <w:rPr>
            <w:lang w:val="en-GB"/>
          </w:rPr>
          <w:t xml:space="preserve"> </w:t>
        </w:r>
        <w:proofErr w:type="spellStart"/>
        <w:r>
          <w:rPr>
            <w:lang w:val="en-GB"/>
          </w:rPr>
          <w:t>SupportVector</w:t>
        </w:r>
        <w:proofErr w:type="spellEnd"/>
        <w:r>
          <w:rPr>
            <w:lang w:val="en-GB"/>
          </w:rPr>
          <w:t xml:space="preserve"> and </w:t>
        </w:r>
        <w:proofErr w:type="spellStart"/>
        <w:r>
          <w:rPr>
            <w:lang w:val="en-GB"/>
          </w:rPr>
          <w:t>RandomForest</w:t>
        </w:r>
        <w:proofErr w:type="spellEnd"/>
        <w:r>
          <w:rPr>
            <w:lang w:val="en-GB"/>
          </w:rPr>
          <w:t>.</w:t>
        </w:r>
      </w:ins>
    </w:p>
    <w:p w14:paraId="0793052A" w14:textId="77777777" w:rsidR="00F73778" w:rsidRDefault="00F73778" w:rsidP="00F73778">
      <w:pPr>
        <w:rPr>
          <w:ins w:id="2269" w:author="Jonathan Leipold - BDAE Gruppe" w:date="2023-11-02T23:36:00Z"/>
          <w:lang w:val="en-GB"/>
        </w:rPr>
      </w:pPr>
      <w:ins w:id="2270" w:author="Jonathan Leipold - BDAE Gruppe" w:date="2023-11-02T23:36:00Z">
        <w:r>
          <w:rPr>
            <w:lang w:val="en-GB"/>
          </w:rPr>
          <w:t xml:space="preserve">Preprocessing variations and hyperparameter tuning using </w:t>
        </w:r>
        <w:proofErr w:type="spellStart"/>
        <w:r>
          <w:rPr>
            <w:lang w:val="en-GB"/>
          </w:rPr>
          <w:t>GridSearch</w:t>
        </w:r>
        <w:proofErr w:type="spellEnd"/>
        <w:r>
          <w:rPr>
            <w:lang w:val="en-GB"/>
          </w:rPr>
          <w:t xml:space="preserve"> and CV got tried to improve modelling scores. Resulting in mainly only insignificant improvements. That’s why finally the results of the best </w:t>
        </w:r>
        <w:proofErr w:type="spellStart"/>
        <w:r>
          <w:rPr>
            <w:lang w:val="en-GB"/>
          </w:rPr>
          <w:t>GridSearch</w:t>
        </w:r>
        <w:proofErr w:type="spellEnd"/>
        <w:r>
          <w:rPr>
            <w:lang w:val="en-GB"/>
          </w:rPr>
          <w:t xml:space="preserve"> model got compared with results for model with default parameters and the better model was chosen. This was surprisingly mainly the default model.</w:t>
        </w:r>
      </w:ins>
    </w:p>
    <w:p w14:paraId="2E39DFC5" w14:textId="77777777" w:rsidR="00F73778" w:rsidRDefault="00F73778" w:rsidP="00F73778">
      <w:pPr>
        <w:rPr>
          <w:ins w:id="2271" w:author="Jonathan Leipold - BDAE Gruppe" w:date="2023-11-02T23:36:00Z"/>
          <w:lang w:val="en-GB"/>
        </w:rPr>
      </w:pPr>
      <w:ins w:id="2272" w:author="Jonathan Leipold - BDAE Gruppe" w:date="2023-11-02T23:36:00Z">
        <w:r>
          <w:rPr>
            <w:lang w:val="en-GB"/>
          </w:rPr>
          <w:t>As evaluation metrics not only F1-score on train- &amp; test data was chosen, but as well the execution time for the model to fit &amp; predict.</w:t>
        </w:r>
      </w:ins>
    </w:p>
    <w:p w14:paraId="7D4A554A" w14:textId="77777777" w:rsidR="00F73778" w:rsidRDefault="00F73778" w:rsidP="00F73778">
      <w:pPr>
        <w:keepNext/>
        <w:rPr>
          <w:ins w:id="2273" w:author="Jonathan Leipold - BDAE Gruppe" w:date="2023-11-02T23:36:00Z"/>
        </w:rPr>
      </w:pPr>
      <w:ins w:id="2274" w:author="Jonathan Leipold - BDAE Gruppe" w:date="2023-11-02T23:36:00Z">
        <w:r>
          <w:rPr>
            <w:noProof/>
          </w:rPr>
          <w:lastRenderedPageBreak/>
          <w:drawing>
            <wp:inline distT="0" distB="0" distL="0" distR="0" wp14:anchorId="6E963EFE" wp14:editId="14FB901C">
              <wp:extent cx="5274310" cy="4213225"/>
              <wp:effectExtent l="0" t="0" r="2540" b="0"/>
              <wp:docPr id="1809632391" name="Grafik 1809632391" descr="Ein Bild, das Text, Screenshot, paralle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2391" name="Grafik 2" descr="Ein Bild, das Text, Screenshot, parallel, Schrift enthält.&#10;&#10;Automatisch generierte Beschreibu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213225"/>
                      </a:xfrm>
                      <a:prstGeom prst="rect">
                        <a:avLst/>
                      </a:prstGeom>
                      <a:noFill/>
                      <a:ln>
                        <a:noFill/>
                      </a:ln>
                    </pic:spPr>
                  </pic:pic>
                </a:graphicData>
              </a:graphic>
            </wp:inline>
          </w:drawing>
        </w:r>
      </w:ins>
    </w:p>
    <w:p w14:paraId="27B6F816" w14:textId="77777777" w:rsidR="00F73778" w:rsidRDefault="00F73778" w:rsidP="00F73778">
      <w:pPr>
        <w:pStyle w:val="Caption"/>
        <w:rPr>
          <w:ins w:id="2275" w:author="Jonathan Leipold - BDAE Gruppe" w:date="2023-11-02T23:36:00Z"/>
          <w:lang w:val="en-GB"/>
        </w:rPr>
      </w:pPr>
      <w:ins w:id="2276"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21</w:t>
        </w:r>
        <w:r>
          <w:fldChar w:fldCharType="end"/>
        </w:r>
        <w:r w:rsidRPr="001D7202">
          <w:rPr>
            <w:lang w:val="en-GB"/>
          </w:rPr>
          <w:t>: Model comparison</w:t>
        </w:r>
      </w:ins>
    </w:p>
    <w:p w14:paraId="315835BD" w14:textId="77777777" w:rsidR="00F73778" w:rsidRDefault="00F73778" w:rsidP="00F73778">
      <w:pPr>
        <w:rPr>
          <w:ins w:id="2277" w:author="Jonathan Leipold - BDAE Gruppe" w:date="2023-11-02T23:36:00Z"/>
          <w:lang w:val="en-GB"/>
        </w:rPr>
      </w:pPr>
      <w:ins w:id="2278" w:author="Jonathan Leipold - BDAE Gruppe" w:date="2023-11-02T23:36:00Z">
        <w:r>
          <w:rPr>
            <w:lang w:val="en-GB"/>
          </w:rPr>
          <w:t xml:space="preserve">As you can see in the figure above the models all seem to be overfitted to the train data and perform similar on the test data with F1 Scores between 0.65 and 0.67. SVC has a massively longer execution time, which made it hard to use </w:t>
        </w:r>
        <w:proofErr w:type="spellStart"/>
        <w:r>
          <w:rPr>
            <w:lang w:val="en-GB"/>
          </w:rPr>
          <w:t>GridSearch</w:t>
        </w:r>
        <w:proofErr w:type="spellEnd"/>
        <w:r>
          <w:rPr>
            <w:lang w:val="en-GB"/>
          </w:rPr>
          <w:t xml:space="preserve"> on this model.</w:t>
        </w:r>
      </w:ins>
    </w:p>
    <w:p w14:paraId="20127405" w14:textId="77777777" w:rsidR="00F73778" w:rsidRDefault="00F73778" w:rsidP="00F73778">
      <w:pPr>
        <w:pStyle w:val="Heading3"/>
        <w:rPr>
          <w:ins w:id="2279" w:author="Jonathan Leipold - BDAE Gruppe" w:date="2023-11-02T23:36:00Z"/>
          <w:lang w:val="en-GB"/>
        </w:rPr>
      </w:pPr>
      <w:bookmarkStart w:id="2280" w:name="_Toc149860724"/>
      <w:ins w:id="2281" w:author="Jonathan Leipold - BDAE Gruppe" w:date="2023-11-02T23:36:00Z">
        <w:r>
          <w:rPr>
            <w:lang w:val="en-GB"/>
          </w:rPr>
          <w:t>Interpretations with SHAP &amp; Feature reduction</w:t>
        </w:r>
        <w:bookmarkEnd w:id="2280"/>
      </w:ins>
    </w:p>
    <w:p w14:paraId="7EF9ADEB" w14:textId="77777777" w:rsidR="00F73778" w:rsidRDefault="00F73778" w:rsidP="00F73778">
      <w:pPr>
        <w:rPr>
          <w:ins w:id="2282" w:author="Jonathan Leipold - BDAE Gruppe" w:date="2023-11-02T23:36:00Z"/>
          <w:lang w:val="en-GB"/>
        </w:rPr>
      </w:pPr>
      <w:ins w:id="2283" w:author="Jonathan Leipold - BDAE Gruppe" w:date="2023-11-02T23:36:00Z">
        <w:r>
          <w:rPr>
            <w:lang w:val="en-GB"/>
          </w:rPr>
          <w:t xml:space="preserve">SHAP was used to explain the poorer score on test data as well as to find most important features and individual termination reasons. As described above, problems occurred when trying to use SHAP with SVC and </w:t>
        </w:r>
        <w:proofErr w:type="spellStart"/>
        <w:r>
          <w:rPr>
            <w:lang w:val="en-GB"/>
          </w:rPr>
          <w:t>RandomForest</w:t>
        </w:r>
        <w:proofErr w:type="spellEnd"/>
        <w:r>
          <w:rPr>
            <w:lang w:val="en-GB"/>
          </w:rPr>
          <w:t xml:space="preserve">. That’s why the focus is on </w:t>
        </w:r>
        <w:proofErr w:type="spellStart"/>
        <w:r>
          <w:rPr>
            <w:lang w:val="en-GB"/>
          </w:rPr>
          <w:t>XGBoost</w:t>
        </w:r>
        <w:proofErr w:type="spellEnd"/>
        <w:r>
          <w:rPr>
            <w:lang w:val="en-GB"/>
          </w:rPr>
          <w:t>.</w:t>
        </w:r>
      </w:ins>
    </w:p>
    <w:p w14:paraId="4B9202DC" w14:textId="77777777" w:rsidR="00F73778" w:rsidRPr="001D7202" w:rsidRDefault="00F73778" w:rsidP="00F73778">
      <w:pPr>
        <w:rPr>
          <w:ins w:id="2284" w:author="Jonathan Leipold - BDAE Gruppe" w:date="2023-11-02T23:36:00Z"/>
          <w:lang w:val="en-GB"/>
        </w:rPr>
      </w:pPr>
      <w:ins w:id="2285" w:author="Jonathan Leipold - BDAE Gruppe" w:date="2023-11-02T23:36:00Z">
        <w:r w:rsidRPr="001D7202">
          <w:rPr>
            <w:lang w:val="en-GB"/>
          </w:rPr>
          <w:t xml:space="preserve">To break down the results, a function was defined that first uses </w:t>
        </w:r>
        <w:r>
          <w:rPr>
            <w:lang w:val="en-GB"/>
          </w:rPr>
          <w:t>SHAP</w:t>
        </w:r>
        <w:r w:rsidRPr="001D7202">
          <w:rPr>
            <w:lang w:val="en-GB"/>
          </w:rPr>
          <w:t xml:space="preserve"> to pick out the most important features, reduces the training and test data to these features and then trains and evaluates the model again with this data</w:t>
        </w:r>
        <w:r>
          <w:rPr>
            <w:lang w:val="en-GB"/>
          </w:rPr>
          <w:t xml:space="preserve"> only</w:t>
        </w:r>
        <w:r w:rsidRPr="001D7202">
          <w:rPr>
            <w:lang w:val="en-GB"/>
          </w:rPr>
          <w:t xml:space="preserve">. The results with </w:t>
        </w:r>
        <w:proofErr w:type="spellStart"/>
        <w:r w:rsidRPr="001D7202">
          <w:rPr>
            <w:lang w:val="en-GB"/>
          </w:rPr>
          <w:t>XGBoost</w:t>
        </w:r>
        <w:proofErr w:type="spellEnd"/>
        <w:r w:rsidRPr="001D7202">
          <w:rPr>
            <w:lang w:val="en-GB"/>
          </w:rPr>
          <w:t xml:space="preserve"> and only the top 5 features are almost as good as for </w:t>
        </w:r>
        <w:r>
          <w:rPr>
            <w:lang w:val="en-GB"/>
          </w:rPr>
          <w:t xml:space="preserve">using </w:t>
        </w:r>
        <w:r w:rsidRPr="001D7202">
          <w:rPr>
            <w:lang w:val="en-GB"/>
          </w:rPr>
          <w:t>all features.</w:t>
        </w:r>
      </w:ins>
    </w:p>
    <w:p w14:paraId="3B84A0BE" w14:textId="77777777" w:rsidR="00F73778" w:rsidRDefault="00F73778" w:rsidP="00F73778">
      <w:pPr>
        <w:keepNext/>
        <w:rPr>
          <w:ins w:id="2286" w:author="Jonathan Leipold - BDAE Gruppe" w:date="2023-11-02T23:36:00Z"/>
        </w:rPr>
      </w:pPr>
      <w:ins w:id="2287" w:author="Jonathan Leipold - BDAE Gruppe" w:date="2023-11-02T23:36:00Z">
        <w:r w:rsidRPr="0023493C">
          <w:rPr>
            <w:noProof/>
            <w:lang w:val="en-GB"/>
          </w:rPr>
          <w:lastRenderedPageBreak/>
          <w:drawing>
            <wp:inline distT="0" distB="0" distL="0" distR="0" wp14:anchorId="11D44323" wp14:editId="17205BB3">
              <wp:extent cx="5274310" cy="4585970"/>
              <wp:effectExtent l="0" t="0" r="2540" b="5080"/>
              <wp:docPr id="178175892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8921" name="Grafik 1" descr="Ein Bild, das Text, Screenshot, Diagramm, Reihe enthält.&#10;&#10;Automatisch generierte Beschreibung"/>
                      <pic:cNvPicPr/>
                    </pic:nvPicPr>
                    <pic:blipFill>
                      <a:blip r:embed="rId53"/>
                      <a:stretch>
                        <a:fillRect/>
                      </a:stretch>
                    </pic:blipFill>
                    <pic:spPr>
                      <a:xfrm>
                        <a:off x="0" y="0"/>
                        <a:ext cx="5274310" cy="4585970"/>
                      </a:xfrm>
                      <a:prstGeom prst="rect">
                        <a:avLst/>
                      </a:prstGeom>
                    </pic:spPr>
                  </pic:pic>
                </a:graphicData>
              </a:graphic>
            </wp:inline>
          </w:drawing>
        </w:r>
      </w:ins>
    </w:p>
    <w:p w14:paraId="6A17654C" w14:textId="77777777" w:rsidR="00F73778" w:rsidRPr="001D7202" w:rsidRDefault="00F73778" w:rsidP="00F73778">
      <w:pPr>
        <w:pStyle w:val="Caption"/>
        <w:rPr>
          <w:ins w:id="2288" w:author="Jonathan Leipold - BDAE Gruppe" w:date="2023-11-02T23:36:00Z"/>
          <w:lang w:val="en-GB"/>
        </w:rPr>
      </w:pPr>
      <w:ins w:id="2289"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22</w:t>
        </w:r>
        <w:r>
          <w:fldChar w:fldCharType="end"/>
        </w:r>
        <w:r w:rsidRPr="001D7202">
          <w:rPr>
            <w:lang w:val="en-GB"/>
          </w:rPr>
          <w:t xml:space="preserve">: Shap results for </w:t>
        </w:r>
        <w:proofErr w:type="spellStart"/>
        <w:r w:rsidRPr="001D7202">
          <w:rPr>
            <w:lang w:val="en-GB"/>
          </w:rPr>
          <w:t>xgb</w:t>
        </w:r>
        <w:proofErr w:type="spellEnd"/>
        <w:r w:rsidRPr="001D7202">
          <w:rPr>
            <w:lang w:val="en-GB"/>
          </w:rPr>
          <w:t xml:space="preserve"> with top 5 features </w:t>
        </w:r>
        <w:proofErr w:type="gramStart"/>
        <w:r w:rsidRPr="001D7202">
          <w:rPr>
            <w:lang w:val="en-GB"/>
          </w:rPr>
          <w:t>only</w:t>
        </w:r>
        <w:proofErr w:type="gramEnd"/>
      </w:ins>
    </w:p>
    <w:p w14:paraId="1E96115E" w14:textId="77777777" w:rsidR="00F73778" w:rsidRDefault="00F73778" w:rsidP="00F73778">
      <w:pPr>
        <w:rPr>
          <w:ins w:id="2290" w:author="Jonathan Leipold - BDAE Gruppe" w:date="2023-11-02T23:36:00Z"/>
          <w:lang w:val="en-GB"/>
        </w:rPr>
      </w:pPr>
      <w:ins w:id="2291" w:author="Jonathan Leipold - BDAE Gruppe" w:date="2023-11-02T23:36:00Z">
        <w:r w:rsidRPr="001D7202">
          <w:rPr>
            <w:lang w:val="en-GB"/>
          </w:rPr>
          <w:t xml:space="preserve">As you can see </w:t>
        </w:r>
        <w:r>
          <w:rPr>
            <w:lang w:val="en-GB"/>
          </w:rPr>
          <w:t xml:space="preserve">- besides </w:t>
        </w:r>
        <w:proofErr w:type="spellStart"/>
        <w:r>
          <w:rPr>
            <w:lang w:val="en-GB"/>
          </w:rPr>
          <w:t>effEnd_Year</w:t>
        </w:r>
        <w:proofErr w:type="spellEnd"/>
        <w:r>
          <w:rPr>
            <w:lang w:val="en-GB"/>
          </w:rPr>
          <w:t xml:space="preserve"> - </w:t>
        </w:r>
        <w:r w:rsidRPr="001D7202">
          <w:rPr>
            <w:lang w:val="en-GB"/>
          </w:rPr>
          <w:t xml:space="preserve">the policy age is one main feature. Since train- &amp; test- data got split by </w:t>
        </w:r>
        <w:proofErr w:type="spellStart"/>
        <w:r w:rsidRPr="001D7202">
          <w:rPr>
            <w:lang w:val="en-GB"/>
          </w:rPr>
          <w:t>startDate</w:t>
        </w:r>
        <w:proofErr w:type="spellEnd"/>
        <w:r w:rsidRPr="001D7202">
          <w:rPr>
            <w:lang w:val="en-GB"/>
          </w:rPr>
          <w:t xml:space="preserve">, the values of this </w:t>
        </w:r>
        <w:r>
          <w:rPr>
            <w:lang w:val="en-GB"/>
          </w:rPr>
          <w:t xml:space="preserve">feature are distributed totally different for train- &amp; test-data. The SHAP values show that the impact on model output of </w:t>
        </w:r>
        <w:proofErr w:type="spellStart"/>
        <w:r>
          <w:rPr>
            <w:lang w:val="en-GB"/>
          </w:rPr>
          <w:t>policyAge</w:t>
        </w:r>
        <w:proofErr w:type="spellEnd"/>
        <w:r>
          <w:rPr>
            <w:lang w:val="en-GB"/>
          </w:rPr>
          <w:t xml:space="preserve"> is different for train- &amp; test data. That should be one reason why the test score is much worse than the train score. </w:t>
        </w:r>
      </w:ins>
    </w:p>
    <w:p w14:paraId="7E25072E" w14:textId="77777777" w:rsidR="00F73778" w:rsidRDefault="00F73778" w:rsidP="00F73778">
      <w:pPr>
        <w:rPr>
          <w:ins w:id="2292" w:author="Jonathan Leipold - BDAE Gruppe" w:date="2023-11-02T23:36:00Z"/>
          <w:lang w:val="en-GB"/>
        </w:rPr>
      </w:pPr>
      <w:ins w:id="2293" w:author="Jonathan Leipold - BDAE Gruppe" w:date="2023-11-02T23:36:00Z">
        <w:r>
          <w:rPr>
            <w:lang w:val="en-GB"/>
          </w:rPr>
          <w:t>Waterfall plots of SHAP were created for single contracts to check most important features of individual choices. If there would have been more time, investigations on main impacts of falsely predicted contracts could have been done.</w:t>
        </w:r>
      </w:ins>
    </w:p>
    <w:p w14:paraId="6D916D37" w14:textId="77777777" w:rsidR="00F73778" w:rsidRDefault="00F73778" w:rsidP="00F73778">
      <w:pPr>
        <w:rPr>
          <w:ins w:id="2294" w:author="Jonathan Leipold - BDAE Gruppe" w:date="2023-11-02T23:36:00Z"/>
          <w:lang w:val="en-GB"/>
        </w:rPr>
      </w:pPr>
    </w:p>
    <w:p w14:paraId="7F17BA68" w14:textId="77777777" w:rsidR="00F73778" w:rsidRDefault="00F73778" w:rsidP="00F73778">
      <w:pPr>
        <w:pStyle w:val="Heading3"/>
        <w:rPr>
          <w:ins w:id="2295" w:author="Jonathan Leipold - BDAE Gruppe" w:date="2023-11-02T23:36:00Z"/>
          <w:lang w:val="en-GB"/>
        </w:rPr>
      </w:pPr>
      <w:bookmarkStart w:id="2296" w:name="_Toc149860725"/>
      <w:ins w:id="2297" w:author="Jonathan Leipold - BDAE Gruppe" w:date="2023-11-02T23:36:00Z">
        <w:r>
          <w:rPr>
            <w:lang w:val="en-GB"/>
          </w:rPr>
          <w:t>Predicting Probabilities</w:t>
        </w:r>
        <w:bookmarkEnd w:id="2296"/>
        <w:r>
          <w:rPr>
            <w:lang w:val="en-GB"/>
          </w:rPr>
          <w:t xml:space="preserve"> </w:t>
        </w:r>
      </w:ins>
    </w:p>
    <w:p w14:paraId="4C57297B" w14:textId="77777777" w:rsidR="00F73778" w:rsidRDefault="00F73778" w:rsidP="00F73778">
      <w:pPr>
        <w:rPr>
          <w:ins w:id="2298" w:author="Jonathan Leipold - BDAE Gruppe" w:date="2023-11-02T23:36:00Z"/>
          <w:lang w:val="en-GB"/>
        </w:rPr>
      </w:pPr>
      <w:ins w:id="2299" w:author="Jonathan Leipold - BDAE Gruppe" w:date="2023-11-02T23:36:00Z">
        <w:r>
          <w:rPr>
            <w:lang w:val="en-GB"/>
          </w:rPr>
          <w:t>To reach the additional goal of predicting top n active contracts with the highest probability of termination, probabilities got calculated instead of classifications. Therefore, XGBoostClassifier with top 10 main features (</w:t>
        </w:r>
        <w:r w:rsidRPr="001D7202">
          <w:rPr>
            <w:i/>
            <w:iCs/>
            <w:lang w:val="en-GB"/>
          </w:rPr>
          <w:t>xgb_top10</w:t>
        </w:r>
        <w:r>
          <w:rPr>
            <w:lang w:val="en-GB"/>
          </w:rPr>
          <w:t>) was chosen to look at some more features but on the other hand keep the results easier interpretable.</w:t>
        </w:r>
      </w:ins>
    </w:p>
    <w:p w14:paraId="46DF3DB5" w14:textId="77777777" w:rsidR="00F73778" w:rsidRDefault="00F73778" w:rsidP="00F73778">
      <w:pPr>
        <w:rPr>
          <w:ins w:id="2300" w:author="Jonathan Leipold - BDAE Gruppe" w:date="2023-11-02T23:36:00Z"/>
          <w:lang w:val="en-GB"/>
        </w:rPr>
      </w:pPr>
      <w:ins w:id="2301" w:author="Jonathan Leipold - BDAE Gruppe" w:date="2023-11-02T23:36:00Z">
        <w:r>
          <w:rPr>
            <w:lang w:val="en-GB"/>
          </w:rPr>
          <w:t>Evaluation of the predictions were made using lift curve and cumulative gain curve to compare true values vs. predicted termination probabilities.</w:t>
        </w:r>
      </w:ins>
    </w:p>
    <w:p w14:paraId="7D4F236A" w14:textId="77777777" w:rsidR="00F73778" w:rsidRDefault="00F73778" w:rsidP="00F73778">
      <w:pPr>
        <w:keepNext/>
        <w:rPr>
          <w:ins w:id="2302" w:author="Jonathan Leipold - BDAE Gruppe" w:date="2023-11-02T23:36:00Z"/>
        </w:rPr>
      </w:pPr>
      <w:ins w:id="2303" w:author="Jonathan Leipold - BDAE Gruppe" w:date="2023-11-02T23:36:00Z">
        <w:r>
          <w:rPr>
            <w:noProof/>
          </w:rPr>
          <w:lastRenderedPageBreak/>
          <w:drawing>
            <wp:inline distT="0" distB="0" distL="0" distR="0" wp14:anchorId="4F6AAE87" wp14:editId="4AB65C57">
              <wp:extent cx="5537418" cy="3832058"/>
              <wp:effectExtent l="0" t="0" r="6350" b="0"/>
              <wp:docPr id="1171279167" name="Grafik 3"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9167" name="Grafik 3" descr="Ein Bild, das Text, Reihe, Diagramm, Screenshot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8469" cy="3846626"/>
                      </a:xfrm>
                      <a:prstGeom prst="rect">
                        <a:avLst/>
                      </a:prstGeom>
                      <a:noFill/>
                      <a:ln>
                        <a:noFill/>
                      </a:ln>
                    </pic:spPr>
                  </pic:pic>
                </a:graphicData>
              </a:graphic>
            </wp:inline>
          </w:drawing>
        </w:r>
      </w:ins>
    </w:p>
    <w:p w14:paraId="600E9177" w14:textId="77777777" w:rsidR="00F73778" w:rsidRPr="001D7202" w:rsidRDefault="00F73778" w:rsidP="00F73778">
      <w:pPr>
        <w:pStyle w:val="Caption"/>
        <w:rPr>
          <w:ins w:id="2304" w:author="Jonathan Leipold - BDAE Gruppe" w:date="2023-11-02T23:36:00Z"/>
          <w:noProof/>
          <w:lang w:val="en-GB"/>
        </w:rPr>
      </w:pPr>
      <w:ins w:id="2305"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23</w:t>
        </w:r>
        <w:r>
          <w:fldChar w:fldCharType="end"/>
        </w:r>
        <w:r w:rsidRPr="001D7202">
          <w:rPr>
            <w:lang w:val="en-GB"/>
          </w:rPr>
          <w:t xml:space="preserve">: Lift Curve &amp; Cumulative Gain </w:t>
        </w:r>
        <w:r w:rsidRPr="001D7202">
          <w:rPr>
            <w:noProof/>
            <w:lang w:val="en-GB"/>
          </w:rPr>
          <w:t xml:space="preserve">of </w:t>
        </w:r>
        <w:r>
          <w:rPr>
            <w:noProof/>
            <w:lang w:val="en-GB"/>
          </w:rPr>
          <w:t>xgb_top10</w:t>
        </w:r>
      </w:ins>
    </w:p>
    <w:p w14:paraId="29EF7B17" w14:textId="77777777" w:rsidR="00F73778" w:rsidRPr="009D3CF1" w:rsidRDefault="00F73778" w:rsidP="00F73778">
      <w:pPr>
        <w:rPr>
          <w:ins w:id="2306" w:author="Jonathan Leipold - BDAE Gruppe" w:date="2023-11-02T23:36:00Z"/>
          <w:lang w:val="en-GB"/>
        </w:rPr>
      </w:pPr>
      <w:ins w:id="2307" w:author="Jonathan Leipold - BDAE Gruppe" w:date="2023-11-02T23:36:00Z">
        <w:r w:rsidRPr="009D3CF1">
          <w:rPr>
            <w:lang w:val="en-GB"/>
          </w:rPr>
          <w:t>Especially on the test data the model performs very good on predicting class 1. If we trust the Cumulative Gain Curve</w:t>
        </w:r>
        <w:r>
          <w:rPr>
            <w:lang w:val="en-GB"/>
          </w:rPr>
          <w:t>,</w:t>
        </w:r>
        <w:r w:rsidRPr="009D3CF1">
          <w:rPr>
            <w:lang w:val="en-GB"/>
          </w:rPr>
          <w:t xml:space="preserve"> </w:t>
        </w:r>
        <w:r>
          <w:rPr>
            <w:lang w:val="en-GB"/>
          </w:rPr>
          <w:t>u</w:t>
        </w:r>
        <w:r w:rsidRPr="009D3CF1">
          <w:rPr>
            <w:lang w:val="en-GB"/>
          </w:rPr>
          <w:t>sing only the top 40% of contracts based on their termination probability will be enough to detect all terminating contracts.</w:t>
        </w:r>
      </w:ins>
    </w:p>
    <w:p w14:paraId="6351FAAB" w14:textId="77777777" w:rsidR="00F73778" w:rsidRDefault="00F73778" w:rsidP="00F73778">
      <w:pPr>
        <w:rPr>
          <w:ins w:id="2308" w:author="Jonathan Leipold - BDAE Gruppe" w:date="2023-11-02T23:36:00Z"/>
          <w:lang w:val="en-GB"/>
        </w:rPr>
      </w:pPr>
      <w:ins w:id="2309" w:author="Jonathan Leipold - BDAE Gruppe" w:date="2023-11-02T23:36:00Z">
        <w:r w:rsidRPr="009D3CF1">
          <w:rPr>
            <w:lang w:val="en-GB"/>
          </w:rPr>
          <w:t>From a business perspective this would mean, that we</w:t>
        </w:r>
        <w:r>
          <w:rPr>
            <w:lang w:val="en-GB"/>
          </w:rPr>
          <w:t xml:space="preserve"> can reduce the number of contracts to look at, to find active customers that are more likely to terminate their contract</w:t>
        </w:r>
        <w:r w:rsidRPr="009D3CF1">
          <w:rPr>
            <w:lang w:val="en-GB"/>
          </w:rPr>
          <w:t xml:space="preserve">. </w:t>
        </w:r>
        <w:r>
          <w:rPr>
            <w:lang w:val="en-GB"/>
          </w:rPr>
          <w:t xml:space="preserve">If it is possible to understand individual factors for a high termination probability, it might be possible to take actions to keep the customer. </w:t>
        </w:r>
      </w:ins>
    </w:p>
    <w:p w14:paraId="5B0A5FBD" w14:textId="77777777" w:rsidR="00F73778" w:rsidRPr="00261A60" w:rsidRDefault="00F73778" w:rsidP="00F73778">
      <w:pPr>
        <w:rPr>
          <w:ins w:id="2310" w:author="Jonathan Leipold - BDAE Gruppe" w:date="2023-11-02T23:36:00Z"/>
          <w:lang w:val="en-GB"/>
        </w:rPr>
      </w:pPr>
      <w:ins w:id="2311" w:author="Jonathan Leipold - BDAE Gruppe" w:date="2023-11-02T23:36:00Z">
        <w:r>
          <w:rPr>
            <w:lang w:val="en-GB"/>
          </w:rPr>
          <w:t xml:space="preserve">Therefore, SHAP was used again to create waterfall plots of individual contracts, to show main impacts on the prediction. Looking only at active contracts of the test set, the </w:t>
        </w:r>
        <w:proofErr w:type="spellStart"/>
        <w:r>
          <w:rPr>
            <w:lang w:val="en-GB"/>
          </w:rPr>
          <w:t>effEnd_Year</w:t>
        </w:r>
        <w:proofErr w:type="spellEnd"/>
        <w:r>
          <w:rPr>
            <w:lang w:val="en-GB"/>
          </w:rPr>
          <w:t xml:space="preserve"> remains most important feature. Most of the contracts with highest termination probability have an effective End Date in 2023, meaning that the contract will end soon or did just end. Because of the large number of terminations within ended contracts it explains the big impact. See example below.</w:t>
        </w:r>
      </w:ins>
    </w:p>
    <w:p w14:paraId="3807CBE6" w14:textId="77777777" w:rsidR="00F73778" w:rsidRDefault="00F73778" w:rsidP="00F73778">
      <w:pPr>
        <w:rPr>
          <w:ins w:id="2312" w:author="Jonathan Leipold - BDAE Gruppe" w:date="2023-11-02T23:36:00Z"/>
          <w:lang w:val="en-GB"/>
        </w:rPr>
      </w:pPr>
    </w:p>
    <w:p w14:paraId="1E260229" w14:textId="77777777" w:rsidR="00F73778" w:rsidRDefault="00F73778" w:rsidP="00F73778">
      <w:pPr>
        <w:keepNext/>
        <w:rPr>
          <w:ins w:id="2313" w:author="Jonathan Leipold - BDAE Gruppe" w:date="2023-11-02T23:36:00Z"/>
        </w:rPr>
      </w:pPr>
      <w:ins w:id="2314" w:author="Jonathan Leipold - BDAE Gruppe" w:date="2023-11-02T23:36:00Z">
        <w:r w:rsidRPr="00AF6839">
          <w:rPr>
            <w:noProof/>
          </w:rPr>
          <w:lastRenderedPageBreak/>
          <w:drawing>
            <wp:inline distT="0" distB="0" distL="0" distR="0" wp14:anchorId="510153A4" wp14:editId="1ED30D9C">
              <wp:extent cx="4905771" cy="3397893"/>
              <wp:effectExtent l="0" t="0" r="9525" b="0"/>
              <wp:docPr id="122975871" name="Picture 1" descr="A graph of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5871" name="Picture 1" descr="A graph of numbers and a graph&#10;&#10;Description automatically generated with medium confidence"/>
                      <pic:cNvPicPr/>
                    </pic:nvPicPr>
                    <pic:blipFill>
                      <a:blip r:embed="rId55"/>
                      <a:stretch>
                        <a:fillRect/>
                      </a:stretch>
                    </pic:blipFill>
                    <pic:spPr>
                      <a:xfrm>
                        <a:off x="0" y="0"/>
                        <a:ext cx="4915004" cy="3404288"/>
                      </a:xfrm>
                      <a:prstGeom prst="rect">
                        <a:avLst/>
                      </a:prstGeom>
                    </pic:spPr>
                  </pic:pic>
                </a:graphicData>
              </a:graphic>
            </wp:inline>
          </w:drawing>
        </w:r>
      </w:ins>
    </w:p>
    <w:p w14:paraId="332D9CF0" w14:textId="77777777" w:rsidR="00F73778" w:rsidRDefault="00F73778" w:rsidP="005105B6">
      <w:pPr>
        <w:pStyle w:val="Caption"/>
        <w:rPr>
          <w:ins w:id="2315" w:author="Jonathan Leipold - BDAE Gruppe" w:date="2023-11-02T23:36:00Z"/>
          <w:noProof/>
          <w:lang w:val="en-GB"/>
        </w:rPr>
      </w:pPr>
      <w:ins w:id="2316" w:author="Jonathan Leipold - BDAE Gruppe" w:date="2023-11-02T23:36:00Z">
        <w:r w:rsidRPr="001D7202">
          <w:rPr>
            <w:lang w:val="en-GB"/>
          </w:rPr>
          <w:t xml:space="preserve">Figure </w:t>
        </w:r>
        <w:r>
          <w:fldChar w:fldCharType="begin"/>
        </w:r>
        <w:r w:rsidRPr="001D7202">
          <w:rPr>
            <w:lang w:val="en-GB"/>
          </w:rPr>
          <w:instrText xml:space="preserve"> SEQ Figure \* ARABIC </w:instrText>
        </w:r>
        <w:r>
          <w:fldChar w:fldCharType="separate"/>
        </w:r>
        <w:r w:rsidRPr="001D7202">
          <w:rPr>
            <w:noProof/>
            <w:lang w:val="en-GB"/>
          </w:rPr>
          <w:t>24</w:t>
        </w:r>
        <w:r>
          <w:fldChar w:fldCharType="end"/>
        </w:r>
        <w:r w:rsidRPr="001D7202">
          <w:rPr>
            <w:lang w:val="en-GB"/>
          </w:rPr>
          <w:t xml:space="preserve">: SHAP waterfall </w:t>
        </w:r>
        <w:r w:rsidRPr="001D7202">
          <w:rPr>
            <w:noProof/>
            <w:lang w:val="en-GB"/>
          </w:rPr>
          <w:t>plot</w:t>
        </w:r>
        <w:r>
          <w:rPr>
            <w:noProof/>
            <w:lang w:val="en-GB"/>
          </w:rPr>
          <w:t xml:space="preserve"> of xgb_top10</w:t>
        </w:r>
        <w:r w:rsidRPr="001D7202">
          <w:rPr>
            <w:noProof/>
            <w:lang w:val="en-GB"/>
          </w:rPr>
          <w:t xml:space="preserve"> - </w:t>
        </w:r>
        <w:r w:rsidRPr="005105B6">
          <w:rPr>
            <w:rPrChange w:id="2317" w:author="Jonathan Leipold - BDAE Gruppe" w:date="2023-11-04T10:48:00Z">
              <w:rPr>
                <w:noProof/>
                <w:lang w:val="en-GB"/>
              </w:rPr>
            </w:rPrChange>
          </w:rPr>
          <w:t>individual</w:t>
        </w:r>
        <w:r w:rsidRPr="001D7202">
          <w:rPr>
            <w:noProof/>
            <w:lang w:val="en-GB"/>
          </w:rPr>
          <w:t xml:space="preserve"> example</w:t>
        </w:r>
      </w:ins>
    </w:p>
    <w:p w14:paraId="0044BB5E" w14:textId="046976F2" w:rsidR="00810A29" w:rsidRDefault="00810A29" w:rsidP="00F73778">
      <w:pPr>
        <w:rPr>
          <w:ins w:id="2318" w:author="Jonathan Leipold - BDAE Gruppe" w:date="2023-11-04T10:41:00Z"/>
          <w:lang w:val="en-GB"/>
        </w:rPr>
      </w:pPr>
      <w:ins w:id="2319" w:author="Jonathan Leipold - BDAE Gruppe" w:date="2023-11-04T10:41:00Z">
        <w:r>
          <w:rPr>
            <w:lang w:val="en-GB"/>
          </w:rPr>
          <w:t xml:space="preserve">To be clear about the assumption </w:t>
        </w:r>
      </w:ins>
      <w:ins w:id="2320" w:author="Jonathan Leipold - BDAE Gruppe" w:date="2023-11-04T10:44:00Z">
        <w:r w:rsidR="00692CEC">
          <w:rPr>
            <w:lang w:val="en-GB"/>
          </w:rPr>
          <w:t xml:space="preserve">a look </w:t>
        </w:r>
      </w:ins>
      <w:ins w:id="2321" w:author="Jonathan Leipold - BDAE Gruppe" w:date="2023-11-04T10:41:00Z">
        <w:r w:rsidR="00735CBE">
          <w:rPr>
            <w:lang w:val="en-GB"/>
          </w:rPr>
          <w:t xml:space="preserve">at the </w:t>
        </w:r>
        <w:proofErr w:type="spellStart"/>
        <w:r w:rsidR="00735CBE">
          <w:rPr>
            <w:lang w:val="en-GB"/>
          </w:rPr>
          <w:t>effEnd_Year</w:t>
        </w:r>
        <w:proofErr w:type="spellEnd"/>
        <w:r w:rsidR="00735CBE">
          <w:rPr>
            <w:lang w:val="en-GB"/>
          </w:rPr>
          <w:t xml:space="preserve"> distribution of train &amp; test data </w:t>
        </w:r>
      </w:ins>
      <w:ins w:id="2322" w:author="Jonathan Leipold - BDAE Gruppe" w:date="2023-11-04T10:43:00Z">
        <w:r w:rsidR="00C73DE3">
          <w:rPr>
            <w:lang w:val="en-GB"/>
          </w:rPr>
          <w:t>helps</w:t>
        </w:r>
      </w:ins>
      <w:ins w:id="2323" w:author="Jonathan Leipold - BDAE Gruppe" w:date="2023-11-04T10:41:00Z">
        <w:r w:rsidR="00735CBE">
          <w:rPr>
            <w:lang w:val="en-GB"/>
          </w:rPr>
          <w:t xml:space="preserve">. </w:t>
        </w:r>
      </w:ins>
      <w:ins w:id="2324" w:author="Jonathan Leipold - BDAE Gruppe" w:date="2023-11-04T10:45:00Z">
        <w:r w:rsidR="009616AF">
          <w:rPr>
            <w:lang w:val="en-GB"/>
          </w:rPr>
          <w:t>Obviously,</w:t>
        </w:r>
        <w:r w:rsidR="00692CEC">
          <w:rPr>
            <w:lang w:val="en-GB"/>
          </w:rPr>
          <w:t xml:space="preserve"> it’s enough </w:t>
        </w:r>
        <w:r w:rsidR="009616AF">
          <w:rPr>
            <w:lang w:val="en-GB"/>
          </w:rPr>
          <w:t xml:space="preserve">to predict </w:t>
        </w:r>
      </w:ins>
      <w:ins w:id="2325" w:author="Jonathan Leipold - BDAE Gruppe" w:date="2023-11-04T10:42:00Z">
        <w:r w:rsidR="0099587F">
          <w:rPr>
            <w:lang w:val="en-GB"/>
          </w:rPr>
          <w:t xml:space="preserve">the top 37% with lowest </w:t>
        </w:r>
        <w:proofErr w:type="spellStart"/>
        <w:r w:rsidR="0099587F">
          <w:rPr>
            <w:lang w:val="en-GB"/>
          </w:rPr>
          <w:t>effEnd_Year</w:t>
        </w:r>
        <w:proofErr w:type="spellEnd"/>
        <w:r w:rsidR="0099587F">
          <w:rPr>
            <w:lang w:val="en-GB"/>
          </w:rPr>
          <w:t xml:space="preserve"> as ‘terminated</w:t>
        </w:r>
      </w:ins>
      <w:ins w:id="2326" w:author="Jonathan Leipold - BDAE Gruppe" w:date="2023-11-04T10:44:00Z">
        <w:r w:rsidR="0044519B">
          <w:rPr>
            <w:lang w:val="en-GB"/>
          </w:rPr>
          <w:t>’</w:t>
        </w:r>
      </w:ins>
      <w:ins w:id="2327" w:author="Jonathan Leipold - BDAE Gruppe" w:date="2023-11-04T10:45:00Z">
        <w:r w:rsidR="009616AF">
          <w:rPr>
            <w:lang w:val="en-GB"/>
          </w:rPr>
          <w:t xml:space="preserve"> </w:t>
        </w:r>
      </w:ins>
      <w:ins w:id="2328" w:author="Jonathan Leipold - BDAE Gruppe" w:date="2023-11-04T10:42:00Z">
        <w:r w:rsidR="0099587F">
          <w:rPr>
            <w:lang w:val="en-GB"/>
          </w:rPr>
          <w:t xml:space="preserve">to </w:t>
        </w:r>
      </w:ins>
      <w:ins w:id="2329" w:author="Jonathan Leipold - BDAE Gruppe" w:date="2023-11-04T10:43:00Z">
        <w:r w:rsidR="00C73DE3">
          <w:rPr>
            <w:lang w:val="en-GB"/>
          </w:rPr>
          <w:t>get all 17% of terminated contracts within the test set.</w:t>
        </w:r>
      </w:ins>
    </w:p>
    <w:p w14:paraId="2624D33C" w14:textId="77777777" w:rsidR="0044519B" w:rsidRDefault="0044519B" w:rsidP="0044519B">
      <w:pPr>
        <w:keepNext/>
        <w:rPr>
          <w:ins w:id="2330" w:author="Jonathan Leipold - BDAE Gruppe" w:date="2023-11-04T10:44:00Z"/>
        </w:rPr>
        <w:pPrChange w:id="2331" w:author="Jonathan Leipold - BDAE Gruppe" w:date="2023-11-04T10:44:00Z">
          <w:pPr/>
        </w:pPrChange>
      </w:pPr>
      <w:ins w:id="2332" w:author="Jonathan Leipold - BDAE Gruppe" w:date="2023-11-04T10:43:00Z">
        <w:r>
          <w:rPr>
            <w:noProof/>
          </w:rPr>
          <w:drawing>
            <wp:inline distT="0" distB="0" distL="0" distR="0" wp14:anchorId="0A762A96" wp14:editId="2B66A85A">
              <wp:extent cx="5050465" cy="3927396"/>
              <wp:effectExtent l="0" t="0" r="0" b="0"/>
              <wp:docPr id="1401748262"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8262" name="Picture 1" descr="A graph of different sizes and colors&#10;&#10;Description automatically generated with medium confidence"/>
                      <pic:cNvPicPr/>
                    </pic:nvPicPr>
                    <pic:blipFill>
                      <a:blip r:embed="rId56"/>
                      <a:stretch>
                        <a:fillRect/>
                      </a:stretch>
                    </pic:blipFill>
                    <pic:spPr>
                      <a:xfrm>
                        <a:off x="0" y="0"/>
                        <a:ext cx="5054019" cy="3930159"/>
                      </a:xfrm>
                      <a:prstGeom prst="rect">
                        <a:avLst/>
                      </a:prstGeom>
                    </pic:spPr>
                  </pic:pic>
                </a:graphicData>
              </a:graphic>
            </wp:inline>
          </w:drawing>
        </w:r>
      </w:ins>
    </w:p>
    <w:p w14:paraId="06259E7C" w14:textId="17A5B6CA" w:rsidR="0044519B" w:rsidRDefault="0044519B" w:rsidP="0044519B">
      <w:pPr>
        <w:pStyle w:val="Caption"/>
        <w:rPr>
          <w:ins w:id="2333" w:author="Jonathan Leipold - BDAE Gruppe" w:date="2023-11-04T10:43:00Z"/>
          <w:lang w:val="en-GB"/>
        </w:rPr>
        <w:pPrChange w:id="2334" w:author="Jonathan Leipold - BDAE Gruppe" w:date="2023-11-04T10:44:00Z">
          <w:pPr/>
        </w:pPrChange>
      </w:pPr>
      <w:ins w:id="2335" w:author="Jonathan Leipold - BDAE Gruppe" w:date="2023-11-04T10:44:00Z">
        <w:r w:rsidRPr="0044519B">
          <w:rPr>
            <w:lang w:val="en-GB"/>
            <w:rPrChange w:id="2336" w:author="Jonathan Leipold - BDAE Gruppe" w:date="2023-11-04T10:44:00Z">
              <w:rPr/>
            </w:rPrChange>
          </w:rPr>
          <w:t xml:space="preserve">Figure </w:t>
        </w:r>
        <w:r>
          <w:fldChar w:fldCharType="begin"/>
        </w:r>
        <w:r w:rsidRPr="0044519B">
          <w:rPr>
            <w:lang w:val="en-GB"/>
            <w:rPrChange w:id="2337" w:author="Jonathan Leipold - BDAE Gruppe" w:date="2023-11-04T10:44:00Z">
              <w:rPr/>
            </w:rPrChange>
          </w:rPr>
          <w:instrText xml:space="preserve"> SEQ Figure \* ARABIC </w:instrText>
        </w:r>
      </w:ins>
      <w:r>
        <w:fldChar w:fldCharType="separate"/>
      </w:r>
      <w:ins w:id="2338" w:author="Jonathan Leipold - BDAE Gruppe" w:date="2023-11-04T10:44:00Z">
        <w:r w:rsidRPr="0044519B">
          <w:rPr>
            <w:noProof/>
            <w:lang w:val="en-GB"/>
            <w:rPrChange w:id="2339" w:author="Jonathan Leipold - BDAE Gruppe" w:date="2023-11-04T10:44:00Z">
              <w:rPr>
                <w:noProof/>
              </w:rPr>
            </w:rPrChange>
          </w:rPr>
          <w:t>25</w:t>
        </w:r>
        <w:r>
          <w:fldChar w:fldCharType="end"/>
        </w:r>
        <w:r w:rsidRPr="0044519B">
          <w:rPr>
            <w:lang w:val="en-GB"/>
            <w:rPrChange w:id="2340" w:author="Jonathan Leipold - BDAE Gruppe" w:date="2023-11-04T10:44:00Z">
              <w:rPr/>
            </w:rPrChange>
          </w:rPr>
          <w:t xml:space="preserve">: </w:t>
        </w:r>
        <w:proofErr w:type="spellStart"/>
        <w:r w:rsidRPr="0044519B">
          <w:rPr>
            <w:lang w:val="en-GB"/>
            <w:rPrChange w:id="2341" w:author="Jonathan Leipold - BDAE Gruppe" w:date="2023-11-04T10:44:00Z">
              <w:rPr/>
            </w:rPrChange>
          </w:rPr>
          <w:t>effEnd_Year</w:t>
        </w:r>
        <w:proofErr w:type="spellEnd"/>
        <w:r w:rsidRPr="0044519B">
          <w:rPr>
            <w:lang w:val="en-GB"/>
            <w:rPrChange w:id="2342" w:author="Jonathan Leipold - BDAE Gruppe" w:date="2023-11-04T10:44:00Z">
              <w:rPr/>
            </w:rPrChange>
          </w:rPr>
          <w:t xml:space="preserve"> distribution of train &amp; test set</w:t>
        </w:r>
      </w:ins>
    </w:p>
    <w:p w14:paraId="3F90402C" w14:textId="153281E5" w:rsidR="002B781D" w:rsidRDefault="0011013C" w:rsidP="00F73778">
      <w:pPr>
        <w:rPr>
          <w:ins w:id="2343" w:author="Jonathan Leipold - BDAE Gruppe" w:date="2023-11-04T12:03:00Z"/>
          <w:lang w:val="en-GB"/>
        </w:rPr>
      </w:pPr>
      <w:ins w:id="2344" w:author="Jonathan Leipold - BDAE Gruppe" w:date="2023-11-04T10:51:00Z">
        <w:r>
          <w:rPr>
            <w:lang w:val="en-GB"/>
          </w:rPr>
          <w:lastRenderedPageBreak/>
          <w:t>So,</w:t>
        </w:r>
      </w:ins>
      <w:ins w:id="2345" w:author="Jonathan Leipold - BDAE Gruppe" w:date="2023-11-04T10:49:00Z">
        <w:r w:rsidR="002B781D">
          <w:rPr>
            <w:lang w:val="en-GB"/>
          </w:rPr>
          <w:t xml:space="preserve"> it becomes clear that the model relies to much on the effective end date. </w:t>
        </w:r>
        <w:r w:rsidR="00EB0242">
          <w:rPr>
            <w:lang w:val="en-GB"/>
          </w:rPr>
          <w:t>After dropp</w:t>
        </w:r>
      </w:ins>
      <w:ins w:id="2346" w:author="Jonathan Leipold - BDAE Gruppe" w:date="2023-11-04T10:50:00Z">
        <w:r w:rsidR="00EB0242">
          <w:rPr>
            <w:lang w:val="en-GB"/>
          </w:rPr>
          <w:t xml:space="preserve">ing all columns related to </w:t>
        </w:r>
        <w:proofErr w:type="spellStart"/>
        <w:r w:rsidR="00EB0242">
          <w:rPr>
            <w:lang w:val="en-GB"/>
          </w:rPr>
          <w:t>effEnd</w:t>
        </w:r>
        <w:r w:rsidR="000C1771">
          <w:rPr>
            <w:lang w:val="en-GB"/>
          </w:rPr>
          <w:t>Date</w:t>
        </w:r>
        <w:proofErr w:type="spellEnd"/>
        <w:r w:rsidR="000C1771">
          <w:rPr>
            <w:lang w:val="en-GB"/>
          </w:rPr>
          <w:t xml:space="preserve"> other features like start year and paid premiums become more important but </w:t>
        </w:r>
      </w:ins>
      <w:ins w:id="2347" w:author="Jonathan Leipold - BDAE Gruppe" w:date="2023-11-04T10:51:00Z">
        <w:r w:rsidR="000C1771">
          <w:rPr>
            <w:lang w:val="en-GB"/>
          </w:rPr>
          <w:t xml:space="preserve">cannot predict terminations good anymore, so that </w:t>
        </w:r>
      </w:ins>
      <w:ins w:id="2348" w:author="Jonathan Leipold - BDAE Gruppe" w:date="2023-11-04T10:50:00Z">
        <w:r w:rsidR="000C1771">
          <w:rPr>
            <w:lang w:val="en-GB"/>
          </w:rPr>
          <w:t xml:space="preserve">the F1-Score on the test set drops to </w:t>
        </w:r>
      </w:ins>
      <w:ins w:id="2349" w:author="Jonathan Leipold - BDAE Gruppe" w:date="2023-11-04T10:51:00Z">
        <w:r w:rsidR="000C1771">
          <w:rPr>
            <w:lang w:val="en-GB"/>
          </w:rPr>
          <w:t>0.36.</w:t>
        </w:r>
      </w:ins>
      <w:ins w:id="2350" w:author="Jonathan Leipold - BDAE Gruppe" w:date="2023-11-04T10:57:00Z">
        <w:r w:rsidR="007C3D3A">
          <w:rPr>
            <w:lang w:val="en-GB"/>
          </w:rPr>
          <w:t xml:space="preserve"> Looking at </w:t>
        </w:r>
      </w:ins>
      <w:ins w:id="2351" w:author="Jonathan Leipold - BDAE Gruppe" w:date="2023-11-04T10:58:00Z">
        <w:r w:rsidR="007C3D3A">
          <w:rPr>
            <w:lang w:val="en-GB"/>
          </w:rPr>
          <w:t>SHAP values at least some interesting discoveries could be made</w:t>
        </w:r>
      </w:ins>
      <w:ins w:id="2352" w:author="Jonathan Leipold - BDAE Gruppe" w:date="2023-11-04T12:02:00Z">
        <w:r w:rsidR="00846CED">
          <w:rPr>
            <w:lang w:val="en-GB"/>
          </w:rPr>
          <w:t>,</w:t>
        </w:r>
      </w:ins>
      <w:ins w:id="2353" w:author="Jonathan Leipold - BDAE Gruppe" w:date="2023-11-04T10:58:00Z">
        <w:r w:rsidR="007C3D3A">
          <w:rPr>
            <w:lang w:val="en-GB"/>
          </w:rPr>
          <w:t xml:space="preserve"> like the fact that </w:t>
        </w:r>
        <w:r w:rsidR="00767A73">
          <w:rPr>
            <w:lang w:val="en-GB"/>
          </w:rPr>
          <w:t>a</w:t>
        </w:r>
        <w:r w:rsidR="00767A73" w:rsidRPr="00767A73">
          <w:rPr>
            <w:lang w:val="en-GB"/>
          </w:rPr>
          <w:t xml:space="preserve"> high </w:t>
        </w:r>
        <w:r w:rsidR="00767A73" w:rsidRPr="00767A73">
          <w:rPr>
            <w:u w:val="single"/>
            <w:lang w:val="en-GB"/>
            <w:rPrChange w:id="2354" w:author="Jonathan Leipold - BDAE Gruppe" w:date="2023-11-04T10:58:00Z">
              <w:rPr>
                <w:lang w:val="en-GB"/>
              </w:rPr>
            </w:rPrChange>
          </w:rPr>
          <w:t>total</w:t>
        </w:r>
        <w:r w:rsidR="00767A73">
          <w:rPr>
            <w:u w:val="single"/>
            <w:lang w:val="en-GB"/>
          </w:rPr>
          <w:t xml:space="preserve"> </w:t>
        </w:r>
        <w:r w:rsidR="00767A73" w:rsidRPr="00767A73">
          <w:rPr>
            <w:lang w:val="en-GB"/>
          </w:rPr>
          <w:t xml:space="preserve">sum of paid premium has a negative impact on termination probability (presumably because they are longstanding customers), while a high premium amount in the </w:t>
        </w:r>
        <w:r w:rsidR="00767A73" w:rsidRPr="00767A73">
          <w:rPr>
            <w:u w:val="single"/>
            <w:lang w:val="en-GB"/>
            <w:rPrChange w:id="2355" w:author="Jonathan Leipold - BDAE Gruppe" w:date="2023-11-04T10:58:00Z">
              <w:rPr>
                <w:lang w:val="en-GB"/>
              </w:rPr>
            </w:rPrChange>
          </w:rPr>
          <w:t xml:space="preserve">last </w:t>
        </w:r>
        <w:proofErr w:type="spellStart"/>
        <w:r w:rsidR="00767A73" w:rsidRPr="00767A73">
          <w:rPr>
            <w:u w:val="single"/>
            <w:lang w:val="en-GB"/>
            <w:rPrChange w:id="2356" w:author="Jonathan Leipold - BDAE Gruppe" w:date="2023-11-04T10:58:00Z">
              <w:rPr>
                <w:lang w:val="en-GB"/>
              </w:rPr>
            </w:rPrChange>
          </w:rPr>
          <w:t>activ</w:t>
        </w:r>
        <w:proofErr w:type="spellEnd"/>
        <w:r w:rsidR="00767A73" w:rsidRPr="00767A73">
          <w:rPr>
            <w:u w:val="single"/>
            <w:lang w:val="en-GB"/>
            <w:rPrChange w:id="2357" w:author="Jonathan Leipold - BDAE Gruppe" w:date="2023-11-04T10:58:00Z">
              <w:rPr>
                <w:lang w:val="en-GB"/>
              </w:rPr>
            </w:rPrChange>
          </w:rPr>
          <w:t xml:space="preserve"> year</w:t>
        </w:r>
        <w:r w:rsidR="00767A73" w:rsidRPr="00767A73">
          <w:rPr>
            <w:lang w:val="en-GB"/>
          </w:rPr>
          <w:t xml:space="preserve"> has a positive impact (presumably because the premium sometimes got too high for the customer).</w:t>
        </w:r>
      </w:ins>
    </w:p>
    <w:p w14:paraId="4A869240" w14:textId="77777777" w:rsidR="00EA5F17" w:rsidRDefault="00EA5F17" w:rsidP="00EA5F17">
      <w:pPr>
        <w:keepNext/>
        <w:rPr>
          <w:ins w:id="2358" w:author="Jonathan Leipold - BDAE Gruppe" w:date="2023-11-04T12:03:00Z"/>
        </w:rPr>
        <w:pPrChange w:id="2359" w:author="Jonathan Leipold - BDAE Gruppe" w:date="2023-11-04T12:03:00Z">
          <w:pPr/>
        </w:pPrChange>
      </w:pPr>
      <w:ins w:id="2360" w:author="Jonathan Leipold - BDAE Gruppe" w:date="2023-11-04T12:03:00Z">
        <w:r>
          <w:rPr>
            <w:noProof/>
          </w:rPr>
          <w:drawing>
            <wp:inline distT="0" distB="0" distL="0" distR="0" wp14:anchorId="5A626A19" wp14:editId="3F9540C3">
              <wp:extent cx="5274310" cy="2703830"/>
              <wp:effectExtent l="0" t="0" r="2540" b="1270"/>
              <wp:docPr id="52897788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77887" name="Picture 1" descr="A graph of different colored lines&#10;&#10;Description automatically generated with medium confidence"/>
                      <pic:cNvPicPr/>
                    </pic:nvPicPr>
                    <pic:blipFill>
                      <a:blip r:embed="rId57"/>
                      <a:stretch>
                        <a:fillRect/>
                      </a:stretch>
                    </pic:blipFill>
                    <pic:spPr>
                      <a:xfrm>
                        <a:off x="0" y="0"/>
                        <a:ext cx="5274310" cy="2703830"/>
                      </a:xfrm>
                      <a:prstGeom prst="rect">
                        <a:avLst/>
                      </a:prstGeom>
                    </pic:spPr>
                  </pic:pic>
                </a:graphicData>
              </a:graphic>
            </wp:inline>
          </w:drawing>
        </w:r>
      </w:ins>
    </w:p>
    <w:p w14:paraId="02EAE856" w14:textId="042E3844" w:rsidR="00EA5F17" w:rsidRDefault="00EA5F17" w:rsidP="00EA5F17">
      <w:pPr>
        <w:pStyle w:val="Caption"/>
        <w:rPr>
          <w:ins w:id="2361" w:author="Jonathan Leipold - BDAE Gruppe" w:date="2023-11-04T10:49:00Z"/>
          <w:lang w:val="en-GB"/>
        </w:rPr>
        <w:pPrChange w:id="2362" w:author="Jonathan Leipold - BDAE Gruppe" w:date="2023-11-04T12:03:00Z">
          <w:pPr/>
        </w:pPrChange>
      </w:pPr>
      <w:ins w:id="2363" w:author="Jonathan Leipold - BDAE Gruppe" w:date="2023-11-04T12:03:00Z">
        <w:r w:rsidRPr="00A55D10">
          <w:rPr>
            <w:lang w:val="en-GB"/>
            <w:rPrChange w:id="2364" w:author="Jonathan Leipold - BDAE Gruppe" w:date="2023-11-04T12:15:00Z">
              <w:rPr/>
            </w:rPrChange>
          </w:rPr>
          <w:t xml:space="preserve">Figure </w:t>
        </w:r>
        <w:r>
          <w:fldChar w:fldCharType="begin"/>
        </w:r>
        <w:r w:rsidRPr="00A55D10">
          <w:rPr>
            <w:lang w:val="en-GB"/>
            <w:rPrChange w:id="2365" w:author="Jonathan Leipold - BDAE Gruppe" w:date="2023-11-04T12:15:00Z">
              <w:rPr/>
            </w:rPrChange>
          </w:rPr>
          <w:instrText xml:space="preserve"> SEQ Figure \* ARABIC </w:instrText>
        </w:r>
      </w:ins>
      <w:r>
        <w:fldChar w:fldCharType="separate"/>
      </w:r>
      <w:ins w:id="2366" w:author="Jonathan Leipold - BDAE Gruppe" w:date="2023-11-04T12:03:00Z">
        <w:r w:rsidRPr="00A55D10">
          <w:rPr>
            <w:noProof/>
            <w:lang w:val="en-GB"/>
            <w:rPrChange w:id="2367" w:author="Jonathan Leipold - BDAE Gruppe" w:date="2023-11-04T12:15:00Z">
              <w:rPr>
                <w:noProof/>
              </w:rPr>
            </w:rPrChange>
          </w:rPr>
          <w:t>26</w:t>
        </w:r>
        <w:r>
          <w:fldChar w:fldCharType="end"/>
        </w:r>
        <w:r w:rsidRPr="00A55D10">
          <w:rPr>
            <w:lang w:val="en-GB"/>
            <w:rPrChange w:id="2368" w:author="Jonathan Leipold - BDAE Gruppe" w:date="2023-11-04T12:15:00Z">
              <w:rPr/>
            </w:rPrChange>
          </w:rPr>
          <w:t xml:space="preserve">: SHAP values for </w:t>
        </w:r>
        <w:proofErr w:type="spellStart"/>
        <w:r w:rsidRPr="00A55D10">
          <w:rPr>
            <w:lang w:val="en-GB"/>
            <w:rPrChange w:id="2369" w:author="Jonathan Leipold - BDAE Gruppe" w:date="2023-11-04T12:15:00Z">
              <w:rPr/>
            </w:rPrChange>
          </w:rPr>
          <w:t>XGBClassifier</w:t>
        </w:r>
        <w:proofErr w:type="spellEnd"/>
        <w:r w:rsidRPr="00A55D10">
          <w:rPr>
            <w:lang w:val="en-GB"/>
            <w:rPrChange w:id="2370" w:author="Jonathan Leipold - BDAE Gruppe" w:date="2023-11-04T12:15:00Z">
              <w:rPr/>
            </w:rPrChange>
          </w:rPr>
          <w:t xml:space="preserve"> without </w:t>
        </w:r>
        <w:proofErr w:type="spellStart"/>
        <w:r w:rsidRPr="00A55D10">
          <w:rPr>
            <w:lang w:val="en-GB"/>
            <w:rPrChange w:id="2371" w:author="Jonathan Leipold - BDAE Gruppe" w:date="2023-11-04T12:15:00Z">
              <w:rPr/>
            </w:rPrChange>
          </w:rPr>
          <w:t>effectiveEndDate</w:t>
        </w:r>
      </w:ins>
      <w:proofErr w:type="spellEnd"/>
    </w:p>
    <w:p w14:paraId="39449A42" w14:textId="3F2D1520" w:rsidR="009E0DC1" w:rsidRDefault="00F73778" w:rsidP="00F73778">
      <w:pPr>
        <w:rPr>
          <w:ins w:id="2372" w:author="Jonathan Leipold - BDAE Gruppe" w:date="2023-11-04T10:59:00Z"/>
          <w:lang w:val="en-GB"/>
        </w:rPr>
      </w:pPr>
      <w:ins w:id="2373" w:author="Jonathan Leipold - BDAE Gruppe" w:date="2023-11-02T23:36:00Z">
        <w:r w:rsidRPr="001D7202">
          <w:rPr>
            <w:lang w:val="en-GB"/>
          </w:rPr>
          <w:t xml:space="preserve">Finally, an attempt was made to improve the F1 scores by adjusting the </w:t>
        </w:r>
      </w:ins>
      <w:ins w:id="2374" w:author="Jonathan Leipold - BDAE Gruppe" w:date="2023-11-04T10:40:00Z">
        <w:r w:rsidR="009E0DC1" w:rsidRPr="001D7202">
          <w:rPr>
            <w:lang w:val="en-GB"/>
          </w:rPr>
          <w:t>threshold</w:t>
        </w:r>
      </w:ins>
      <w:ins w:id="2375" w:author="Jonathan Leipold - BDAE Gruppe" w:date="2023-11-02T23:36:00Z">
        <w:r w:rsidRPr="001D7202">
          <w:rPr>
            <w:lang w:val="en-GB"/>
          </w:rPr>
          <w:t xml:space="preserve"> of the classification. But here, too, no improvements could be achieved.</w:t>
        </w:r>
      </w:ins>
    </w:p>
    <w:p w14:paraId="78BB615D" w14:textId="77777777" w:rsidR="00306B52" w:rsidRPr="001D7202" w:rsidRDefault="00306B52" w:rsidP="00F73778">
      <w:pPr>
        <w:rPr>
          <w:ins w:id="2376" w:author="Jonathan Leipold - BDAE Gruppe" w:date="2023-11-02T23:36:00Z"/>
          <w:lang w:val="en-GB"/>
        </w:rPr>
      </w:pPr>
    </w:p>
    <w:p w14:paraId="7655EF0B" w14:textId="77777777" w:rsidR="00F73778" w:rsidRPr="001D7202" w:rsidRDefault="00F73778" w:rsidP="00F73778">
      <w:pPr>
        <w:pStyle w:val="Heading3"/>
        <w:rPr>
          <w:ins w:id="2377" w:author="Jonathan Leipold - BDAE Gruppe" w:date="2023-11-02T23:36:00Z"/>
          <w:color w:val="1AB39F" w:themeColor="accent6"/>
          <w:sz w:val="22"/>
          <w:szCs w:val="22"/>
          <w:lang w:val="en-GB"/>
        </w:rPr>
      </w:pPr>
      <w:bookmarkStart w:id="2378" w:name="_Toc149860726"/>
      <w:ins w:id="2379" w:author="Jonathan Leipold - BDAE Gruppe" w:date="2023-11-02T23:36:00Z">
        <w:r w:rsidRPr="005F09E7">
          <w:rPr>
            <w:lang w:val="en-GB"/>
          </w:rPr>
          <w:t>Conclusion</w:t>
        </w:r>
        <w:bookmarkEnd w:id="2378"/>
      </w:ins>
    </w:p>
    <w:p w14:paraId="59C07C32" w14:textId="12B18C1F" w:rsidR="00F73778" w:rsidRPr="00342A88" w:rsidRDefault="00F73778" w:rsidP="00F73778">
      <w:pPr>
        <w:rPr>
          <w:ins w:id="2380" w:author="Jonathan Leipold - BDAE Gruppe" w:date="2023-11-02T23:36:00Z"/>
          <w:szCs w:val="20"/>
          <w:lang w:val="en-GB"/>
        </w:rPr>
      </w:pPr>
      <w:ins w:id="2381" w:author="Jonathan Leipold - BDAE Gruppe" w:date="2023-11-02T23:36:00Z">
        <w:r>
          <w:rPr>
            <w:szCs w:val="20"/>
            <w:lang w:val="en-GB"/>
          </w:rPr>
          <w:t>The results of our models are</w:t>
        </w:r>
      </w:ins>
      <w:ins w:id="2382" w:author="Jonathan Leipold - BDAE Gruppe" w:date="2023-11-04T16:40:00Z">
        <w:r w:rsidR="00DD6B41">
          <w:rPr>
            <w:szCs w:val="20"/>
            <w:lang w:val="en-GB"/>
          </w:rPr>
          <w:t xml:space="preserve"> kind of solid</w:t>
        </w:r>
      </w:ins>
      <w:ins w:id="2383" w:author="Jonathan Leipold - BDAE Gruppe" w:date="2023-11-02T23:36:00Z">
        <w:r>
          <w:rPr>
            <w:szCs w:val="20"/>
            <w:lang w:val="en-GB"/>
          </w:rPr>
          <w:t xml:space="preserve">. Especially XGBoostClassifier predicts fast, </w:t>
        </w:r>
        <w:r w:rsidRPr="000E2D71">
          <w:rPr>
            <w:szCs w:val="20"/>
            <w:lang w:val="en-GB"/>
          </w:rPr>
          <w:t>reliable,</w:t>
        </w:r>
        <w:r>
          <w:rPr>
            <w:szCs w:val="20"/>
            <w:lang w:val="en-GB"/>
          </w:rPr>
          <w:t xml:space="preserve"> and easy to interpret results using SHAP. With an F1-Score of ~0.66 on the most recent contracts (</w:t>
        </w:r>
        <w:proofErr w:type="spellStart"/>
        <w:r>
          <w:rPr>
            <w:szCs w:val="20"/>
            <w:lang w:val="en-GB"/>
          </w:rPr>
          <w:t>X_test</w:t>
        </w:r>
        <w:proofErr w:type="spellEnd"/>
        <w:r>
          <w:rPr>
            <w:szCs w:val="20"/>
            <w:lang w:val="en-GB"/>
          </w:rPr>
          <w:t xml:space="preserve">) and a higher recall then precision, </w:t>
        </w:r>
        <w:proofErr w:type="gramStart"/>
        <w:r>
          <w:rPr>
            <w:szCs w:val="20"/>
            <w:lang w:val="en-GB"/>
          </w:rPr>
          <w:t>the m</w:t>
        </w:r>
        <w:r w:rsidRPr="00AF128A">
          <w:rPr>
            <w:szCs w:val="20"/>
            <w:lang w:val="en-GB"/>
          </w:rPr>
          <w:t>ajority</w:t>
        </w:r>
        <w:r>
          <w:rPr>
            <w:szCs w:val="20"/>
            <w:lang w:val="en-GB"/>
          </w:rPr>
          <w:t xml:space="preserve"> of</w:t>
        </w:r>
        <w:proofErr w:type="gramEnd"/>
        <w:r>
          <w:rPr>
            <w:szCs w:val="20"/>
            <w:lang w:val="en-GB"/>
          </w:rPr>
          <w:t xml:space="preserve"> terminated contracts are getting detected, but a large amount of False Positive predictions is included as well. Most of improvement a</w:t>
        </w:r>
        <w:r w:rsidRPr="003D03B7">
          <w:rPr>
            <w:szCs w:val="20"/>
            <w:lang w:val="en-GB"/>
          </w:rPr>
          <w:t>pproaches</w:t>
        </w:r>
        <w:r>
          <w:rPr>
            <w:szCs w:val="20"/>
            <w:lang w:val="en-GB"/>
          </w:rPr>
          <w:t xml:space="preserve"> like </w:t>
        </w:r>
        <w:proofErr w:type="spellStart"/>
        <w:r>
          <w:rPr>
            <w:szCs w:val="20"/>
            <w:lang w:val="en-GB"/>
          </w:rPr>
          <w:t>GridSearch</w:t>
        </w:r>
        <w:proofErr w:type="spellEnd"/>
        <w:r>
          <w:rPr>
            <w:szCs w:val="20"/>
            <w:lang w:val="en-GB"/>
          </w:rPr>
          <w:t xml:space="preserve"> &amp; CV, preprocessing variations</w:t>
        </w:r>
      </w:ins>
      <w:ins w:id="2384" w:author="Jonathan Leipold - BDAE Gruppe" w:date="2023-11-04T10:51:00Z">
        <w:r w:rsidR="0011013C">
          <w:rPr>
            <w:szCs w:val="20"/>
            <w:lang w:val="en-GB"/>
          </w:rPr>
          <w:t>, th</w:t>
        </w:r>
        <w:r w:rsidR="00957F66">
          <w:rPr>
            <w:szCs w:val="20"/>
            <w:lang w:val="en-GB"/>
          </w:rPr>
          <w:t>reshold adjust</w:t>
        </w:r>
      </w:ins>
      <w:ins w:id="2385" w:author="Jonathan Leipold - BDAE Gruppe" w:date="2023-11-04T10:52:00Z">
        <w:r w:rsidR="00957F66">
          <w:rPr>
            <w:szCs w:val="20"/>
            <w:lang w:val="en-GB"/>
          </w:rPr>
          <w:t>ments</w:t>
        </w:r>
      </w:ins>
      <w:ins w:id="2386" w:author="Jonathan Leipold - BDAE Gruppe" w:date="2023-11-02T23:36:00Z">
        <w:r>
          <w:rPr>
            <w:szCs w:val="20"/>
            <w:lang w:val="en-GB"/>
          </w:rPr>
          <w:t xml:space="preserve"> &amp; different train-test data creation could not improve the scores significantly. </w:t>
        </w:r>
        <w:r w:rsidRPr="001D7202">
          <w:rPr>
            <w:szCs w:val="20"/>
            <w:lang w:val="en-GB"/>
          </w:rPr>
          <w:t>However, it must also be said that the number of possible constellations was too large to test all the variants.</w:t>
        </w:r>
      </w:ins>
    </w:p>
    <w:p w14:paraId="4869661A" w14:textId="77777777" w:rsidR="00F73778" w:rsidRPr="00F67AF6" w:rsidRDefault="00F73778" w:rsidP="00F73778">
      <w:pPr>
        <w:rPr>
          <w:ins w:id="2387" w:author="Jonathan Leipold - BDAE Gruppe" w:date="2023-11-02T23:36:00Z"/>
          <w:szCs w:val="20"/>
          <w:lang w:val="en-GB"/>
        </w:rPr>
      </w:pPr>
      <w:ins w:id="2388" w:author="Jonathan Leipold - BDAE Gruppe" w:date="2023-11-02T23:36:00Z">
        <w:r w:rsidRPr="00296BCE">
          <w:rPr>
            <w:szCs w:val="20"/>
            <w:lang w:val="en-GB"/>
          </w:rPr>
          <w:t xml:space="preserve">Adding probabilities </w:t>
        </w:r>
        <w:r w:rsidRPr="001D7202">
          <w:rPr>
            <w:szCs w:val="20"/>
            <w:lang w:val="en-GB"/>
          </w:rPr>
          <w:t>has made it possible to take a closer look at active contracts with high termination probability.</w:t>
        </w:r>
        <w:r>
          <w:rPr>
            <w:szCs w:val="20"/>
            <w:lang w:val="en-GB"/>
          </w:rPr>
          <w:t xml:space="preserve"> But still the effective End Date remained most impactful and therefore n</w:t>
        </w:r>
        <w:r w:rsidRPr="00953215">
          <w:rPr>
            <w:szCs w:val="20"/>
            <w:lang w:val="en-GB"/>
          </w:rPr>
          <w:t xml:space="preserve">o </w:t>
        </w:r>
        <w:r>
          <w:rPr>
            <w:szCs w:val="20"/>
            <w:lang w:val="en-GB"/>
          </w:rPr>
          <w:t>further</w:t>
        </w:r>
        <w:r w:rsidRPr="00953215">
          <w:rPr>
            <w:szCs w:val="20"/>
            <w:lang w:val="en-GB"/>
          </w:rPr>
          <w:t xml:space="preserve"> patterns of termination behaviour could be discovered</w:t>
        </w:r>
        <w:r>
          <w:rPr>
            <w:szCs w:val="20"/>
            <w:lang w:val="en-GB"/>
          </w:rPr>
          <w:t xml:space="preserve">. Therefore, a deeper </w:t>
        </w:r>
        <w:r w:rsidRPr="001D7202">
          <w:rPr>
            <w:lang w:val="en-GB"/>
          </w:rPr>
          <w:t xml:space="preserve">analysis of errors on the test set </w:t>
        </w:r>
        <w:r>
          <w:rPr>
            <w:lang w:val="en-GB"/>
          </w:rPr>
          <w:t>could have been helpful.</w:t>
        </w:r>
      </w:ins>
    </w:p>
    <w:p w14:paraId="0E7EC86B" w14:textId="77777777" w:rsidR="00F73778" w:rsidRDefault="00F73778" w:rsidP="00F73778">
      <w:pPr>
        <w:rPr>
          <w:ins w:id="2389" w:author="Jonathan Leipold - BDAE Gruppe" w:date="2023-11-02T23:36:00Z"/>
          <w:szCs w:val="20"/>
          <w:lang w:val="en-GB"/>
        </w:rPr>
      </w:pPr>
      <w:ins w:id="2390" w:author="Jonathan Leipold - BDAE Gruppe" w:date="2023-11-02T23:36:00Z">
        <w:r>
          <w:rPr>
            <w:szCs w:val="20"/>
            <w:lang w:val="en-GB"/>
          </w:rPr>
          <w:t xml:space="preserve">Creating an alternative target variable that specifies the target to specific termination reasons led to too imbalanced data </w:t>
        </w:r>
        <w:r w:rsidRPr="00115FC7">
          <w:rPr>
            <w:szCs w:val="20"/>
            <w:lang w:val="en-GB"/>
          </w:rPr>
          <w:t>to achieve good results.</w:t>
        </w:r>
        <w:r>
          <w:rPr>
            <w:szCs w:val="20"/>
            <w:lang w:val="en-GB"/>
          </w:rPr>
          <w:t xml:space="preserve"> By resampling and hyperparameter tuning they could at least be improved from a F1-Score of 0 to ~0.5 on the test set.</w:t>
        </w:r>
      </w:ins>
    </w:p>
    <w:p w14:paraId="30DB6399" w14:textId="6075CF80" w:rsidR="00F73778" w:rsidRPr="000443C1" w:rsidRDefault="00F73778" w:rsidP="00F73778">
      <w:pPr>
        <w:rPr>
          <w:ins w:id="2391" w:author="Jonathan Leipold - BDAE Gruppe" w:date="2023-11-04T10:55:00Z"/>
          <w:szCs w:val="20"/>
          <w:rPrChange w:id="2392" w:author="Jonathan Leipold - BDAE Gruppe" w:date="2023-11-04T16:41:00Z">
            <w:rPr>
              <w:ins w:id="2393" w:author="Jonathan Leipold - BDAE Gruppe" w:date="2023-11-04T10:55:00Z"/>
              <w:szCs w:val="20"/>
              <w:lang w:val="en-GB"/>
            </w:rPr>
          </w:rPrChange>
        </w:rPr>
      </w:pPr>
      <w:ins w:id="2394" w:author="Jonathan Leipold - BDAE Gruppe" w:date="2023-11-02T23:36:00Z">
        <w:r>
          <w:rPr>
            <w:szCs w:val="20"/>
            <w:lang w:val="en-GB"/>
          </w:rPr>
          <w:lastRenderedPageBreak/>
          <w:t xml:space="preserve">To </w:t>
        </w:r>
      </w:ins>
      <w:ins w:id="2395" w:author="Jonathan Leipold - BDAE Gruppe" w:date="2023-11-04T10:52:00Z">
        <w:r w:rsidR="0000004D">
          <w:rPr>
            <w:szCs w:val="20"/>
            <w:lang w:val="en-GB"/>
          </w:rPr>
          <w:t>conclude</w:t>
        </w:r>
      </w:ins>
      <w:ins w:id="2396" w:author="Jonathan Leipold - BDAE Gruppe" w:date="2023-11-02T23:36:00Z">
        <w:r>
          <w:rPr>
            <w:szCs w:val="20"/>
            <w:lang w:val="en-GB"/>
          </w:rPr>
          <w:t xml:space="preserve">, the results are interesting, but from a business perspective not extremely valuable, since we could not create a target variable to predict probability of future termination, but only of current termination status. </w:t>
        </w:r>
      </w:ins>
      <w:ins w:id="2397" w:author="Jonathan Leipold - BDAE Gruppe" w:date="2023-11-04T10:53:00Z">
        <w:r w:rsidR="007D6A1E">
          <w:rPr>
            <w:szCs w:val="20"/>
            <w:lang w:val="en-GB"/>
          </w:rPr>
          <w:t xml:space="preserve">As well our model relied too much on the effective End date and could not </w:t>
        </w:r>
        <w:r w:rsidR="009C239C">
          <w:rPr>
            <w:szCs w:val="20"/>
            <w:lang w:val="en-GB"/>
          </w:rPr>
          <w:t>predict reliable based on other patterns.</w:t>
        </w:r>
      </w:ins>
      <w:ins w:id="2398" w:author="Jonathan Leipold - BDAE Gruppe" w:date="2023-11-04T16:41:00Z">
        <w:r w:rsidR="000443C1">
          <w:rPr>
            <w:szCs w:val="20"/>
            <w:lang w:val="en-GB"/>
          </w:rPr>
          <w:t xml:space="preserve"> </w:t>
        </w:r>
      </w:ins>
    </w:p>
    <w:p w14:paraId="6B88BD4B" w14:textId="7065B13B" w:rsidR="00F73778" w:rsidRDefault="00F73778" w:rsidP="00F73778">
      <w:pPr>
        <w:rPr>
          <w:ins w:id="2399" w:author="Jonathan Leipold - BDAE Gruppe" w:date="2023-11-02T23:36:00Z"/>
          <w:szCs w:val="20"/>
          <w:lang w:val="en-GB"/>
        </w:rPr>
      </w:pPr>
      <w:ins w:id="2400" w:author="Jonathan Leipold - BDAE Gruppe" w:date="2023-11-02T23:36:00Z">
        <w:r>
          <w:rPr>
            <w:szCs w:val="20"/>
            <w:lang w:val="en-GB"/>
          </w:rPr>
          <w:t xml:space="preserve">Therefore 3 main further steps </w:t>
        </w:r>
      </w:ins>
      <w:ins w:id="2401" w:author="Jonathan Leipold - BDAE Gruppe" w:date="2023-11-04T10:59:00Z">
        <w:r w:rsidR="00967553">
          <w:rPr>
            <w:szCs w:val="20"/>
            <w:lang w:val="en-GB"/>
          </w:rPr>
          <w:t xml:space="preserve">could help </w:t>
        </w:r>
      </w:ins>
      <w:ins w:id="2402" w:author="Jonathan Leipold - BDAE Gruppe" w:date="2023-11-02T23:36:00Z">
        <w:r>
          <w:rPr>
            <w:szCs w:val="20"/>
            <w:lang w:val="en-GB"/>
          </w:rPr>
          <w:t>improv</w:t>
        </w:r>
      </w:ins>
      <w:ins w:id="2403" w:author="Jonathan Leipold - BDAE Gruppe" w:date="2023-11-04T10:59:00Z">
        <w:r w:rsidR="00967553">
          <w:rPr>
            <w:szCs w:val="20"/>
            <w:lang w:val="en-GB"/>
          </w:rPr>
          <w:t>ing</w:t>
        </w:r>
      </w:ins>
      <w:ins w:id="2404" w:author="Jonathan Leipold - BDAE Gruppe" w:date="2023-11-02T23:36:00Z">
        <w:r>
          <w:rPr>
            <w:szCs w:val="20"/>
            <w:lang w:val="en-GB"/>
          </w:rPr>
          <w:t xml:space="preserve"> possible knowledge:</w:t>
        </w:r>
      </w:ins>
    </w:p>
    <w:p w14:paraId="77D2E8D8" w14:textId="77777777" w:rsidR="00F73778" w:rsidRDefault="00F73778" w:rsidP="00F73778">
      <w:pPr>
        <w:pStyle w:val="ListParagraph"/>
        <w:numPr>
          <w:ilvl w:val="0"/>
          <w:numId w:val="99"/>
        </w:numPr>
        <w:rPr>
          <w:ins w:id="2405" w:author="Jonathan Leipold - BDAE Gruppe" w:date="2023-11-02T23:36:00Z"/>
          <w:szCs w:val="20"/>
          <w:lang w:val="en-GB"/>
        </w:rPr>
      </w:pPr>
      <w:ins w:id="2406" w:author="Jonathan Leipold - BDAE Gruppe" w:date="2023-11-02T23:36:00Z">
        <w:r>
          <w:rPr>
            <w:szCs w:val="20"/>
            <w:lang w:val="en-GB"/>
          </w:rPr>
          <w:t xml:space="preserve">A way to create data to predict </w:t>
        </w:r>
        <w:r w:rsidRPr="001D7202">
          <w:rPr>
            <w:szCs w:val="20"/>
            <w:u w:val="single"/>
            <w:lang w:val="en-GB"/>
          </w:rPr>
          <w:t>future</w:t>
        </w:r>
        <w:r>
          <w:rPr>
            <w:szCs w:val="20"/>
            <w:lang w:val="en-GB"/>
          </w:rPr>
          <w:t xml:space="preserve"> termination probabilities based on current &amp; past data.</w:t>
        </w:r>
      </w:ins>
    </w:p>
    <w:p w14:paraId="713B9762" w14:textId="77777777" w:rsidR="00F73778" w:rsidRDefault="00F73778" w:rsidP="00F73778">
      <w:pPr>
        <w:pStyle w:val="ListParagraph"/>
        <w:numPr>
          <w:ilvl w:val="0"/>
          <w:numId w:val="99"/>
        </w:numPr>
        <w:rPr>
          <w:ins w:id="2407" w:author="Jonathan Leipold - BDAE Gruppe" w:date="2023-11-02T23:36:00Z"/>
          <w:szCs w:val="20"/>
          <w:lang w:val="en-GB"/>
        </w:rPr>
      </w:pPr>
      <w:ins w:id="2408" w:author="Jonathan Leipold - BDAE Gruppe" w:date="2023-11-02T23:36:00Z">
        <w:r w:rsidRPr="00CA29D9">
          <w:rPr>
            <w:szCs w:val="20"/>
            <w:lang w:val="en-GB"/>
          </w:rPr>
          <w:t>Building pipelines including self-defined functions, to go faster trough many preprocessing variations.</w:t>
        </w:r>
      </w:ins>
    </w:p>
    <w:p w14:paraId="162B809E" w14:textId="77777777" w:rsidR="00F73778" w:rsidRDefault="00F73778" w:rsidP="00F73778">
      <w:pPr>
        <w:pStyle w:val="ListParagraph"/>
        <w:numPr>
          <w:ilvl w:val="0"/>
          <w:numId w:val="99"/>
        </w:numPr>
        <w:rPr>
          <w:ins w:id="2409" w:author="Jonathan Leipold - BDAE Gruppe" w:date="2023-11-04T16:42:00Z"/>
          <w:szCs w:val="20"/>
          <w:lang w:val="en-GB"/>
        </w:rPr>
      </w:pPr>
      <w:ins w:id="2410" w:author="Jonathan Leipold - BDAE Gruppe" w:date="2023-11-02T23:36:00Z">
        <w:r>
          <w:rPr>
            <w:szCs w:val="20"/>
            <w:lang w:val="en-GB"/>
          </w:rPr>
          <w:t>Deeper analysis of false classifications on the test set using SHAP to find patterns for decisions.</w:t>
        </w:r>
      </w:ins>
    </w:p>
    <w:p w14:paraId="56C288CF" w14:textId="78EE1E11" w:rsidR="00C865EE" w:rsidRPr="00931385" w:rsidRDefault="00931385" w:rsidP="00C865EE">
      <w:pPr>
        <w:rPr>
          <w:ins w:id="2411" w:author="Jonathan Leipold - BDAE Gruppe" w:date="2023-11-02T23:36:00Z"/>
          <w:szCs w:val="20"/>
          <w:lang w:val="en-GB"/>
        </w:rPr>
        <w:pPrChange w:id="2412" w:author="Jonathan Leipold - BDAE Gruppe" w:date="2023-11-04T16:42:00Z">
          <w:pPr>
            <w:pStyle w:val="ListParagraph"/>
            <w:numPr>
              <w:numId w:val="99"/>
            </w:numPr>
            <w:ind w:hanging="360"/>
          </w:pPr>
        </w:pPrChange>
      </w:pPr>
      <w:ins w:id="2413" w:author="Jonathan Leipold - BDAE Gruppe" w:date="2023-11-04T16:43:00Z">
        <w:r w:rsidRPr="00931385">
          <w:rPr>
            <w:szCs w:val="20"/>
            <w:lang w:val="en-GB"/>
            <w:rPrChange w:id="2414" w:author="Jonathan Leipold - BDAE Gruppe" w:date="2023-11-04T16:43:00Z">
              <w:rPr>
                <w:szCs w:val="20"/>
              </w:rPr>
            </w:rPrChange>
          </w:rPr>
          <w:t xml:space="preserve">However, even if this is successful, it should not be forgotten that it is difficult to recognise such patterns, as these are always human </w:t>
        </w:r>
        <w:proofErr w:type="gramStart"/>
        <w:r w:rsidRPr="00931385">
          <w:rPr>
            <w:szCs w:val="20"/>
            <w:lang w:val="en-GB"/>
            <w:rPrChange w:id="2415" w:author="Jonathan Leipold - BDAE Gruppe" w:date="2023-11-04T16:43:00Z">
              <w:rPr>
                <w:szCs w:val="20"/>
              </w:rPr>
            </w:rPrChange>
          </w:rPr>
          <w:t>decisions</w:t>
        </w:r>
        <w:proofErr w:type="gramEnd"/>
        <w:r w:rsidRPr="00931385">
          <w:rPr>
            <w:szCs w:val="20"/>
            <w:lang w:val="en-GB"/>
            <w:rPrChange w:id="2416" w:author="Jonathan Leipold - BDAE Gruppe" w:date="2023-11-04T16:43:00Z">
              <w:rPr>
                <w:szCs w:val="20"/>
              </w:rPr>
            </w:rPrChange>
          </w:rPr>
          <w:t xml:space="preserve"> and a large part of the actual motives will not be reflected in the available data.</w:t>
        </w:r>
      </w:ins>
    </w:p>
    <w:p w14:paraId="2144ABD7" w14:textId="77777777" w:rsidR="00F73778" w:rsidRPr="00931385" w:rsidRDefault="00F73778">
      <w:pPr>
        <w:rPr>
          <w:ins w:id="2417" w:author="Jonathan Leipold - BDAE Gruppe" w:date="2023-11-02T23:35:00Z"/>
          <w:lang w:val="en-GB"/>
        </w:rPr>
        <w:pPrChange w:id="2418" w:author="Jonathan Leipold - BDAE Gruppe" w:date="2023-11-02T23:36:00Z">
          <w:pPr>
            <w:pStyle w:val="Heading2"/>
            <w:numPr>
              <w:numId w:val="96"/>
            </w:numPr>
            <w:ind w:left="720" w:hanging="360"/>
          </w:pPr>
        </w:pPrChange>
      </w:pPr>
    </w:p>
    <w:p w14:paraId="419FC0B9" w14:textId="77777777" w:rsidR="00306B52" w:rsidRPr="00931385" w:rsidRDefault="00306B52">
      <w:pPr>
        <w:jc w:val="left"/>
        <w:rPr>
          <w:ins w:id="2419" w:author="Jonathan Leipold - BDAE Gruppe" w:date="2023-11-04T10:59:00Z"/>
          <w:rFonts w:asciiTheme="majorHAnsi" w:eastAsiaTheme="majorEastAsia" w:hAnsiTheme="majorHAnsi" w:cstheme="majorBidi"/>
          <w:caps/>
          <w:color w:val="007789" w:themeColor="accent1" w:themeShade="BF"/>
          <w:sz w:val="24"/>
          <w:lang w:val="en-GB"/>
        </w:rPr>
      </w:pPr>
      <w:ins w:id="2420" w:author="Jonathan Leipold - BDAE Gruppe" w:date="2023-11-04T10:59:00Z">
        <w:r w:rsidRPr="00931385">
          <w:rPr>
            <w:rFonts w:asciiTheme="majorHAnsi" w:eastAsiaTheme="majorEastAsia" w:hAnsiTheme="majorHAnsi" w:cstheme="majorBidi"/>
            <w:caps/>
            <w:color w:val="007789" w:themeColor="accent1" w:themeShade="BF"/>
            <w:sz w:val="24"/>
            <w:lang w:val="en-GB"/>
          </w:rPr>
          <w:br w:type="page"/>
        </w:r>
      </w:ins>
    </w:p>
    <w:p w14:paraId="45C27C9D" w14:textId="6D17B5A1" w:rsidR="00F73778" w:rsidRPr="00F73778" w:rsidRDefault="00F73778">
      <w:pPr>
        <w:pStyle w:val="ListParagraph"/>
        <w:numPr>
          <w:ilvl w:val="0"/>
          <w:numId w:val="96"/>
        </w:numPr>
        <w:rPr>
          <w:ins w:id="2421" w:author="Jonathan Leipold - BDAE Gruppe" w:date="2023-10-21T15:54:00Z"/>
          <w:lang w:val="en-GB"/>
        </w:rPr>
        <w:pPrChange w:id="2422" w:author="Jonathan Leipold - BDAE Gruppe" w:date="2023-11-02T23:37:00Z">
          <w:pPr>
            <w:pStyle w:val="Heading2"/>
          </w:pPr>
        </w:pPrChange>
      </w:pPr>
      <w:ins w:id="2423" w:author="Jonathan Leipold - BDAE Gruppe" w:date="2023-11-02T23:36:00Z">
        <w:r w:rsidRPr="00F73778">
          <w:rPr>
            <w:rFonts w:asciiTheme="majorHAnsi" w:eastAsiaTheme="majorEastAsia" w:hAnsiTheme="majorHAnsi" w:cstheme="majorBidi"/>
            <w:caps/>
            <w:color w:val="007789" w:themeColor="accent1" w:themeShade="BF"/>
            <w:sz w:val="24"/>
            <w:lang w:val="en-GB"/>
          </w:rPr>
          <w:lastRenderedPageBreak/>
          <w:t>CHALLENGES &amp; CONCLUSION</w:t>
        </w:r>
      </w:ins>
    </w:p>
    <w:p w14:paraId="1AA3BD48" w14:textId="5752EC21" w:rsidR="00055E48" w:rsidRPr="00055E48" w:rsidDel="00B46CF3" w:rsidRDefault="00055E48">
      <w:pPr>
        <w:pStyle w:val="Heading3"/>
        <w:rPr>
          <w:del w:id="2424" w:author="Jonathan Leipold - BDAE Gruppe" w:date="2023-10-21T15:54:00Z"/>
          <w:lang w:val="en-GB"/>
        </w:rPr>
        <w:pPrChange w:id="2425" w:author="Jonathan Leipold - BDAE Gruppe" w:date="2023-10-21T15:54:00Z">
          <w:pPr/>
        </w:pPrChange>
      </w:pPr>
    </w:p>
    <w:p w14:paraId="4B6C5259" w14:textId="0A0CD07B" w:rsidR="00F97EEB" w:rsidRPr="006F1F83" w:rsidDel="00F47078" w:rsidRDefault="00F97EEB">
      <w:pPr>
        <w:pStyle w:val="Heading3"/>
        <w:rPr>
          <w:del w:id="2426" w:author="Jonathan Leipold - BDAE Gruppe" w:date="2023-10-21T13:13:00Z"/>
          <w:b/>
          <w:bCs/>
          <w:color w:val="000000"/>
          <w:lang w:val="en-GB"/>
          <w:rPrChange w:id="2427" w:author="Jonathan Leipold - BDAE Gruppe" w:date="2023-10-21T15:53:00Z">
            <w:rPr>
              <w:del w:id="2428" w:author="Jonathan Leipold - BDAE Gruppe" w:date="2023-10-21T13:13:00Z"/>
              <w:b/>
              <w:bCs/>
              <w:color w:val="000000"/>
            </w:rPr>
          </w:rPrChange>
        </w:rPr>
        <w:pPrChange w:id="2429" w:author="Jonathan Leipold - BDAE Gruppe" w:date="2023-10-29T10:09:00Z">
          <w:pPr>
            <w:pStyle w:val="Heading2"/>
          </w:pPr>
        </w:pPrChange>
      </w:pPr>
      <w:bookmarkStart w:id="2430" w:name="_Toc148803243"/>
      <w:del w:id="2431" w:author="Jonathan Leipold - BDAE Gruppe" w:date="2023-11-02T23:36:00Z">
        <w:r w:rsidRPr="730C1CC7" w:rsidDel="00F73778">
          <w:rPr>
            <w:lang w:val="en-GB"/>
            <w:rPrChange w:id="2432" w:author="Jonathan Leipold - BDAE Gruppe" w:date="2023-10-21T15:53:00Z">
              <w:rPr>
                <w:caps w:val="0"/>
              </w:rPr>
            </w:rPrChange>
          </w:rPr>
          <w:delText>Classification of the problem</w:delText>
        </w:r>
        <w:bookmarkEnd w:id="2430"/>
        <w:r w:rsidRPr="730C1CC7" w:rsidDel="00F73778">
          <w:rPr>
            <w:b/>
            <w:color w:val="000000" w:themeColor="text1"/>
            <w:lang w:val="en-GB"/>
            <w:rPrChange w:id="2433" w:author="Jonathan Leipold - BDAE Gruppe" w:date="2023-10-21T15:53:00Z">
              <w:rPr>
                <w:b/>
                <w:bCs/>
                <w:caps w:val="0"/>
                <w:color w:val="000000"/>
              </w:rPr>
            </w:rPrChange>
          </w:rPr>
          <w:delText> </w:delText>
        </w:r>
      </w:del>
    </w:p>
    <w:p w14:paraId="159FF5D4" w14:textId="28A6BB14" w:rsidR="00F97EEB" w:rsidRPr="006F1F83" w:rsidDel="00F73778" w:rsidRDefault="00F97EEB">
      <w:pPr>
        <w:pStyle w:val="Heading3"/>
        <w:rPr>
          <w:del w:id="2434" w:author="Jonathan Leipold - BDAE Gruppe" w:date="2023-11-02T23:36:00Z"/>
          <w:caps/>
          <w:lang w:val="en-GB"/>
          <w:rPrChange w:id="2435" w:author="Jonathan Leipold - BDAE Gruppe" w:date="2023-10-21T15:53:00Z">
            <w:rPr>
              <w:del w:id="2436" w:author="Jonathan Leipold - BDAE Gruppe" w:date="2023-11-02T23:36:00Z"/>
            </w:rPr>
          </w:rPrChange>
        </w:rPr>
        <w:pPrChange w:id="2437" w:author="Jonathan Leipold - BDAE Gruppe" w:date="2023-10-29T10:09:00Z">
          <w:pPr/>
        </w:pPrChange>
      </w:pPr>
    </w:p>
    <w:p w14:paraId="34A68328" w14:textId="7AE3E28B" w:rsidR="00F97EEB" w:rsidRPr="00F47078" w:rsidDel="00EF614E" w:rsidRDefault="00F97EEB" w:rsidP="00F97EEB">
      <w:pPr>
        <w:pStyle w:val="ListBullet"/>
        <w:rPr>
          <w:del w:id="2438" w:author="Jonathan Leipold - BDAE Gruppe" w:date="2023-10-29T10:10:00Z"/>
          <w:color w:val="1AB39F" w:themeColor="accent6"/>
          <w:szCs w:val="20"/>
          <w:lang w:val="en-GB"/>
          <w:rPrChange w:id="2439" w:author="Jonathan Leipold - BDAE Gruppe" w:date="2023-10-21T13:13:00Z">
            <w:rPr>
              <w:del w:id="2440" w:author="Jonathan Leipold - BDAE Gruppe" w:date="2023-10-29T10:10:00Z"/>
              <w:lang w:val="en-GB"/>
            </w:rPr>
          </w:rPrChange>
        </w:rPr>
      </w:pPr>
      <w:del w:id="2441" w:author="Jonathan Leipold - BDAE Gruppe" w:date="2023-10-29T10:10:00Z">
        <w:r w:rsidRPr="00F47078" w:rsidDel="00EF614E">
          <w:rPr>
            <w:color w:val="1AB39F" w:themeColor="accent6"/>
            <w:szCs w:val="20"/>
            <w:lang w:val="en-GB"/>
            <w:rPrChange w:id="2442" w:author="Jonathan Leipold - BDAE Gruppe" w:date="2023-10-21T13:13:00Z">
              <w:rPr>
                <w:lang w:val="en-GB"/>
              </w:rPr>
            </w:rPrChange>
          </w:rPr>
          <w:delText>What kind of machine learning problem is your project like? (classification, regression, clustering, etc)</w:delText>
        </w:r>
      </w:del>
    </w:p>
    <w:p w14:paraId="730277C2" w14:textId="5DC22B3D" w:rsidR="00F97EEB" w:rsidRPr="00F47078" w:rsidDel="00EF614E" w:rsidRDefault="00F97EEB" w:rsidP="00F97EEB">
      <w:pPr>
        <w:pStyle w:val="ListBullet"/>
        <w:rPr>
          <w:del w:id="2443" w:author="Jonathan Leipold - BDAE Gruppe" w:date="2023-10-29T10:10:00Z"/>
          <w:color w:val="1AB39F" w:themeColor="accent6"/>
          <w:szCs w:val="20"/>
          <w:lang w:val="en-GB"/>
          <w:rPrChange w:id="2444" w:author="Jonathan Leipold - BDAE Gruppe" w:date="2023-10-21T13:13:00Z">
            <w:rPr>
              <w:del w:id="2445" w:author="Jonathan Leipold - BDAE Gruppe" w:date="2023-10-29T10:10:00Z"/>
              <w:lang w:val="en-GB"/>
            </w:rPr>
          </w:rPrChange>
        </w:rPr>
      </w:pPr>
      <w:del w:id="2446" w:author="Jonathan Leipold - BDAE Gruppe" w:date="2023-10-29T10:10:00Z">
        <w:r w:rsidRPr="00F47078" w:rsidDel="00EF614E">
          <w:rPr>
            <w:color w:val="1AB39F" w:themeColor="accent6"/>
            <w:szCs w:val="20"/>
            <w:lang w:val="en-GB"/>
            <w:rPrChange w:id="2447" w:author="Jonathan Leipold - BDAE Gruppe" w:date="2023-10-21T13:13:00Z">
              <w:rPr>
                <w:lang w:val="en-GB"/>
              </w:rPr>
            </w:rPrChange>
          </w:rPr>
          <w:delText>What task does your project relate to? (fraud detection, facial recognition, sentiment analysis, etc)?</w:delText>
        </w:r>
      </w:del>
    </w:p>
    <w:p w14:paraId="40B952B3" w14:textId="4623EA4E" w:rsidR="00F97EEB" w:rsidRPr="00F47078" w:rsidDel="00EF614E" w:rsidRDefault="00F97EEB" w:rsidP="00F97EEB">
      <w:pPr>
        <w:pStyle w:val="ListBullet"/>
        <w:rPr>
          <w:del w:id="2448" w:author="Jonathan Leipold - BDAE Gruppe" w:date="2023-10-29T10:10:00Z"/>
          <w:color w:val="1AB39F" w:themeColor="accent6"/>
          <w:szCs w:val="20"/>
          <w:lang w:val="en-GB"/>
          <w:rPrChange w:id="2449" w:author="Jonathan Leipold - BDAE Gruppe" w:date="2023-10-21T13:13:00Z">
            <w:rPr>
              <w:del w:id="2450" w:author="Jonathan Leipold - BDAE Gruppe" w:date="2023-10-29T10:10:00Z"/>
              <w:lang w:val="en-GB"/>
            </w:rPr>
          </w:rPrChange>
        </w:rPr>
      </w:pPr>
      <w:del w:id="2451" w:author="Jonathan Leipold - BDAE Gruppe" w:date="2023-10-29T10:10:00Z">
        <w:r w:rsidRPr="00F47078" w:rsidDel="00EF614E">
          <w:rPr>
            <w:color w:val="1AB39F" w:themeColor="accent6"/>
            <w:szCs w:val="20"/>
            <w:lang w:val="en-GB"/>
            <w:rPrChange w:id="2452" w:author="Jonathan Leipold - BDAE Gruppe" w:date="2023-10-21T13:13:00Z">
              <w:rPr>
                <w:lang w:val="en-GB"/>
              </w:rPr>
            </w:rPrChange>
          </w:rPr>
          <w:delText>What is the main performance metric used to compare your models? Why this one?</w:delText>
        </w:r>
      </w:del>
    </w:p>
    <w:p w14:paraId="66F4F073" w14:textId="2C615CB0" w:rsidR="00986C06" w:rsidRPr="00631A4D" w:rsidDel="00986C06" w:rsidRDefault="00F97EEB">
      <w:pPr>
        <w:pStyle w:val="Heading3"/>
        <w:rPr>
          <w:del w:id="2453" w:author="Jonathan Leipold - BDAE Gruppe" w:date="2023-10-22T01:24:00Z"/>
          <w:lang w:val="en-GB"/>
        </w:rPr>
        <w:pPrChange w:id="2454" w:author="Jonathan Leipold - BDAE Gruppe" w:date="2023-10-29T10:10:00Z">
          <w:pPr>
            <w:pStyle w:val="ListBullet"/>
          </w:pPr>
        </w:pPrChange>
      </w:pPr>
      <w:del w:id="2455" w:author="Jonathan Leipold - BDAE Gruppe" w:date="2023-10-29T10:10:00Z">
        <w:r w:rsidRPr="00F47078" w:rsidDel="00EF614E">
          <w:rPr>
            <w:color w:val="1AB39F" w:themeColor="accent6"/>
            <w:szCs w:val="20"/>
            <w:lang w:val="en-GB"/>
            <w:rPrChange w:id="2456" w:author="Jonathan Leipold - BDAE Gruppe" w:date="2023-10-21T13:13:00Z">
              <w:rPr>
                <w:lang w:val="en-GB"/>
              </w:rPr>
            </w:rPrChange>
          </w:rPr>
          <w:delText>Did you use other qualitative or quantitative performance metrics? If yes, detail it.</w:delText>
        </w:r>
      </w:del>
      <w:ins w:id="2457" w:author="Gastbenutzer" w:date="2023-10-28T22:26:00Z">
        <w:del w:id="2458" w:author="Jonathan Leipold - BDAE Gruppe" w:date="2023-11-02T23:36:00Z">
          <w:r w:rsidR="38A32F5D" w:rsidRPr="38A32F5D" w:rsidDel="00F73778">
            <w:rPr>
              <w:lang w:val="en-GB"/>
            </w:rPr>
            <w:delText>n</w:delText>
          </w:r>
        </w:del>
      </w:ins>
      <w:ins w:id="2459" w:author="Gastbenutzer" w:date="2023-10-28T22:27:00Z">
        <w:del w:id="2460" w:author="Jonathan Leipold - BDAE Gruppe" w:date="2023-11-02T23:36:00Z">
          <w:r w:rsidR="38A32F5D" w:rsidRPr="38A32F5D" w:rsidDel="00F73778">
            <w:rPr>
              <w:lang w:val="en-GB"/>
            </w:rPr>
            <w:delText>Initially, twhethercancelled</w:delText>
          </w:r>
        </w:del>
      </w:ins>
      <w:ins w:id="2461" w:author="Gastbenutzer" w:date="2023-10-28T22:28:00Z">
        <w:del w:id="2462" w:author="Jonathan Leipold - BDAE Gruppe" w:date="2023-11-02T23:36:00Z">
          <w:r w:rsidR="38A32F5D" w:rsidRPr="38A32F5D" w:rsidDel="00F73778">
            <w:rPr>
              <w:lang w:val="en-GB"/>
            </w:rPr>
            <w:delText>in the near future,identifyingatof can</w:delText>
          </w:r>
        </w:del>
      </w:ins>
      <w:ins w:id="2463" w:author="Gastbenutzer" w:date="2023-10-28T22:29:00Z">
        <w:del w:id="2464" w:author="Jonathan Leipold - BDAE Gruppe" w:date="2023-11-02T23:36:00Z">
          <w:r w:rsidR="38A32F5D" w:rsidRPr="38A32F5D" w:rsidDel="00F73778">
            <w:rPr>
              <w:lang w:val="en-GB"/>
            </w:rPr>
            <w:delText>cellationtake timely action</w:delText>
          </w:r>
        </w:del>
      </w:ins>
      <w:ins w:id="2465" w:author="Gastbenutzer" w:date="2023-10-28T22:30:00Z">
        <w:del w:id="2466" w:author="Jonathan Leipold - BDAE Gruppe" w:date="2023-11-02T23:36:00Z">
          <w:r w:rsidR="38A32F5D" w:rsidRPr="38A32F5D" w:rsidDel="00F73778">
            <w:rPr>
              <w:lang w:val="en-GB"/>
            </w:rPr>
            <w:delText xml:space="preserve"> and </w:delText>
          </w:r>
          <w:r w:rsidR="002A5959" w:rsidRPr="002A5959" w:rsidDel="00F73778">
            <w:rPr>
              <w:lang w:val="en-GB"/>
            </w:rPr>
            <w:delText>mini</w:delText>
          </w:r>
          <w:r w:rsidR="38A32F5D" w:rsidRPr="38A32F5D" w:rsidDel="00F73778">
            <w:rPr>
              <w:lang w:val="en-GB"/>
            </w:rPr>
            <w:delText>ime</w:delText>
          </w:r>
        </w:del>
      </w:ins>
      <w:ins w:id="2467" w:author="Gastbenutzer" w:date="2023-10-28T22:31:00Z">
        <w:del w:id="2468" w:author="Jonathan Leipold - BDAE Gruppe" w:date="2023-11-02T23:36:00Z">
          <w:r w:rsidR="38A32F5D" w:rsidRPr="38A32F5D" w:rsidDel="00F73778">
            <w:rPr>
              <w:lang w:val="en-GB"/>
            </w:rPr>
            <w:delText xml:space="preserve">would be </w:delText>
          </w:r>
        </w:del>
      </w:ins>
      <w:ins w:id="2469" w:author="Gastbenutzer" w:date="2023-10-28T22:32:00Z">
        <w:del w:id="2470" w:author="Jonathan Leipold - BDAE Gruppe" w:date="2023-11-02T23:36:00Z">
          <w:r w:rsidR="38A32F5D" w:rsidRPr="38A32F5D" w:rsidDel="00F73778">
            <w:rPr>
              <w:lang w:val="en-GB"/>
            </w:rPr>
            <w:delText>the keythat using</w:delText>
          </w:r>
        </w:del>
      </w:ins>
      <w:ins w:id="2471" w:author="Gastbenutzer" w:date="2023-10-28T22:33:00Z">
        <w:del w:id="2472" w:author="Jonathan Leipold - BDAE Gruppe" w:date="2023-11-02T23:36:00Z">
          <w:r w:rsidR="38A32F5D" w:rsidRPr="38A32F5D" w:rsidDel="00F73778">
            <w:rPr>
              <w:lang w:val="en-GB"/>
            </w:rPr>
            <w:delText>provideto identifyingofion</w:delText>
          </w:r>
        </w:del>
      </w:ins>
      <w:ins w:id="2473" w:author="Gastbenutzer" w:date="2023-10-28T22:34:00Z">
        <w:del w:id="2474" w:author="Jonathan Leipold - BDAE Gruppe" w:date="2023-11-02T23:36:00Z">
          <w:r w:rsidR="38A32F5D" w:rsidRPr="38A32F5D" w:rsidDel="00F73778">
            <w:rPr>
              <w:lang w:val="en-GB"/>
            </w:rPr>
            <w:delText>resultsthe msunsing</w:delText>
          </w:r>
          <w:r w:rsidR="0059089B" w:rsidDel="00F73778">
            <w:rPr>
              <w:lang w:val="en-GB"/>
            </w:rPr>
            <w:delText xml:space="preserve"> </w:delText>
          </w:r>
          <w:r w:rsidR="38A32F5D" w:rsidRPr="38A32F5D" w:rsidDel="00F73778">
            <w:rPr>
              <w:lang w:val="en-GB"/>
            </w:rPr>
            <w:delText>cm</w:delText>
          </w:r>
        </w:del>
      </w:ins>
      <w:ins w:id="2475" w:author="Gastbenutzer" w:date="2023-10-28T22:37:00Z">
        <w:del w:id="2476" w:author="Jonathan Leipold - BDAE Gruppe" w:date="2023-11-02T23:36:00Z">
          <w:r w:rsidR="38A32F5D" w:rsidRPr="38A32F5D" w:rsidDel="00F73778">
            <w:rPr>
              <w:szCs w:val="20"/>
              <w:lang w:val="en-GB"/>
            </w:rPr>
            <w:delText>is</w:delText>
          </w:r>
        </w:del>
      </w:ins>
      <w:ins w:id="2477" w:author="Gastbenutzer" w:date="2023-10-28T22:36:00Z">
        <w:del w:id="2478" w:author="Jonathan Leipold - BDAE Gruppe" w:date="2023-11-02T23:36:00Z">
          <w:r w:rsidR="38A32F5D" w:rsidRPr="38A32F5D" w:rsidDel="00F73778">
            <w:rPr>
              <w:szCs w:val="20"/>
              <w:lang w:val="en-GB"/>
            </w:rPr>
            <w:delText xml:space="preserve">The mhas is The model predicts that the contract has been cancelled, but it is still active or has ended naturally.The mhas </w:delText>
          </w:r>
        </w:del>
      </w:ins>
      <w:ins w:id="2479" w:author="Gastbenutzer" w:date="2023-10-28T22:39:00Z">
        <w:del w:id="2480" w:author="Jonathan Leipold - BDAE Gruppe" w:date="2023-11-02T23:36:00Z">
          <w:r w:rsidR="38A32F5D" w:rsidRPr="38A32F5D" w:rsidDel="00F73778">
            <w:rPr>
              <w:szCs w:val="20"/>
              <w:lang w:val="en-GB"/>
            </w:rPr>
            <w:delText xml:space="preserve">n eincorrectlythat will be </w:delText>
          </w:r>
        </w:del>
      </w:ins>
      <w:ins w:id="2481" w:author="Gastbenutzer" w:date="2023-10-28T22:40:00Z">
        <w:del w:id="2482" w:author="Jonathan Leipold - BDAE Gruppe" w:date="2023-11-02T23:36:00Z">
          <w:r w:rsidR="38A32F5D" w:rsidRPr="38A32F5D" w:rsidDel="00F73778">
            <w:rPr>
              <w:szCs w:val="20"/>
              <w:lang w:val="en-GB"/>
            </w:rPr>
            <w:delText>,neopportunity Tha</w:delText>
          </w:r>
        </w:del>
      </w:ins>
      <w:ins w:id="2483" w:author="Gastbenutzer" w:date="2023-10-28T22:41:00Z">
        <w:del w:id="2484" w:author="Jonathan Leipold - BDAE Gruppe" w:date="2023-11-02T23:36:00Z">
          <w:r w:rsidR="38A32F5D" w:rsidRPr="38A32F5D" w:rsidDel="00F73778">
            <w:rPr>
              <w:szCs w:val="20"/>
              <w:lang w:val="en-GB"/>
            </w:rPr>
            <w:delText>t is why the primary choice is</w:delText>
          </w:r>
          <w:r w:rsidR="38A32F5D" w:rsidRPr="38A32F5D" w:rsidDel="00F73778">
            <w:rPr>
              <w:b/>
              <w:bCs/>
              <w:szCs w:val="20"/>
              <w:lang w:val="en-GB"/>
            </w:rPr>
            <w:delText>r</w:delText>
          </w:r>
          <w:r w:rsidR="38A32F5D" w:rsidRPr="38A32F5D" w:rsidDel="00F73778">
            <w:rPr>
              <w:szCs w:val="20"/>
              <w:lang w:val="en-GB"/>
            </w:rPr>
            <w:delText xml:space="preserve">tin order </w:delText>
          </w:r>
        </w:del>
      </w:ins>
      <w:ins w:id="2485" w:author="Gastbenutzer" w:date="2023-10-28T22:42:00Z">
        <w:del w:id="2486" w:author="Jonathan Leipold - BDAE Gruppe" w:date="2023-11-02T23:36:00Z">
          <w:r w:rsidR="38A32F5D" w:rsidRPr="38A32F5D" w:rsidDel="00F73778">
            <w:rPr>
              <w:szCs w:val="20"/>
              <w:lang w:val="en-GB"/>
            </w:rPr>
            <w:delText xml:space="preserve">avoidingthe </w:delText>
          </w:r>
        </w:del>
      </w:ins>
      <w:ins w:id="2487" w:author="Gastbenutzer" w:date="2023-10-28T22:43:00Z">
        <w:del w:id="2488" w:author="Jonathan Leipold - BDAE Gruppe" w:date="2023-11-02T23:36:00Z">
          <w:r w:rsidR="38A32F5D" w:rsidRPr="38A32F5D" w:rsidDel="00F73778">
            <w:rPr>
              <w:szCs w:val="20"/>
              <w:lang w:val="en-GB"/>
            </w:rPr>
            <w:delText>n athe more</w:delText>
          </w:r>
        </w:del>
      </w:ins>
    </w:p>
    <w:p w14:paraId="2CF176E9" w14:textId="5945886E" w:rsidR="00F97EEB" w:rsidRPr="005F09E7" w:rsidDel="00F47078" w:rsidRDefault="007415A5">
      <w:pPr>
        <w:pStyle w:val="Heading3"/>
        <w:rPr>
          <w:del w:id="2489" w:author="Jonathan Leipold - BDAE Gruppe" w:date="2023-10-21T13:14:00Z"/>
          <w:sz w:val="22"/>
          <w:lang w:val="en-GB"/>
          <w:rPrChange w:id="2490" w:author="Jonathan Leipold - BDAE Gruppe" w:date="2023-11-01T09:59:00Z">
            <w:rPr>
              <w:del w:id="2491" w:author="Jonathan Leipold - BDAE Gruppe" w:date="2023-10-21T13:14:00Z"/>
            </w:rPr>
          </w:rPrChange>
        </w:rPr>
        <w:pPrChange w:id="2492" w:author="Jonathan Leipold - BDAE Gruppe" w:date="2023-10-29T12:50:00Z">
          <w:pPr>
            <w:pStyle w:val="Heading2"/>
          </w:pPr>
        </w:pPrChange>
      </w:pPr>
      <w:bookmarkStart w:id="2493" w:name="_Toc148803244"/>
      <w:ins w:id="2494" w:author="Gastbenutzer" w:date="2023-10-28T22:44:00Z">
        <w:del w:id="2495" w:author="Jonathan Leipold - BDAE Gruppe" w:date="2023-11-02T23:36:00Z">
          <w:r w:rsidDel="00F73778">
            <w:rPr>
              <w:lang w:val="en-GB"/>
            </w:rPr>
            <w:delText xml:space="preserve"> </w:delText>
          </w:r>
          <w:r w:rsidR="38A32F5D" w:rsidRPr="38A32F5D" w:rsidDel="00F73778">
            <w:rPr>
              <w:lang w:val="en-GB"/>
            </w:rPr>
            <w:delText>the</w:delText>
          </w:r>
        </w:del>
      </w:ins>
      <w:ins w:id="2496" w:author="Gastbenutzer" w:date="2023-10-28T22:45:00Z">
        <w:del w:id="2497" w:author="Jonathan Leipold - BDAE Gruppe" w:date="2023-11-02T23:36:00Z">
          <w:r w:rsidR="38A32F5D" w:rsidRPr="38A32F5D" w:rsidDel="00F73778">
            <w:rPr>
              <w:lang w:val="en-GB"/>
            </w:rPr>
            <w:delText xml:space="preserve">in order nWhen </w:delText>
          </w:r>
          <w:r w:rsidR="009D168E" w:rsidDel="00F73778">
            <w:rPr>
              <w:lang w:val="en-GB"/>
            </w:rPr>
            <w:delText xml:space="preserve"> </w:delText>
          </w:r>
          <w:r w:rsidR="38A32F5D" w:rsidRPr="38A32F5D" w:rsidDel="00F73778">
            <w:rPr>
              <w:lang w:val="en-GB"/>
            </w:rPr>
            <w:delText>was discoveredan i, it was</w:delText>
          </w:r>
        </w:del>
      </w:ins>
      <w:ins w:id="2498" w:author="Gastbenutzer" w:date="2023-10-28T22:46:00Z">
        <w:del w:id="2499" w:author="Jonathan Leipold - BDAE Gruppe" w:date="2023-11-02T23:36:00Z">
          <w:r w:rsidR="38A32F5D" w:rsidRPr="38A32F5D" w:rsidDel="00F73778">
            <w:rPr>
              <w:lang w:val="en-GB"/>
            </w:rPr>
            <w:delText>the s,gave solid s</w:delText>
          </w:r>
        </w:del>
      </w:ins>
      <w:ins w:id="2500" w:author="Gastbenutzer" w:date="2023-10-28T22:47:00Z">
        <w:del w:id="2501" w:author="Jonathan Leipold - BDAE Gruppe" w:date="2023-11-02T23:36:00Z">
          <w:r w:rsidR="38A32F5D" w:rsidRPr="38A32F5D" w:rsidDel="00F73778">
            <w:rPr>
              <w:lang w:val="en-GB"/>
            </w:rPr>
            <w:delText>start, the</w:delText>
          </w:r>
        </w:del>
      </w:ins>
      <w:ins w:id="2502" w:author="Gastbenutzer" w:date="2023-10-28T22:48:00Z">
        <w:del w:id="2503" w:author="Jonathan Leipold - BDAE Gruppe" w:date="2023-11-02T23:36:00Z">
          <w:r w:rsidR="38A32F5D" w:rsidRPr="38A32F5D" w:rsidDel="00F73778">
            <w:rPr>
              <w:lang w:val="en-GB"/>
            </w:rPr>
            <w:delText xml:space="preserve">The siThe </w:delText>
          </w:r>
        </w:del>
      </w:ins>
      <w:ins w:id="2504" w:author="Gastbenutzer" w:date="2023-10-28T22:49:00Z">
        <w:del w:id="2505" w:author="Jonathan Leipold - BDAE Gruppe" w:date="2023-11-02T23:36:00Z">
          <w:r w:rsidR="38A32F5D" w:rsidRPr="38A32F5D" w:rsidDel="00F73778">
            <w:rPr>
              <w:lang w:val="en-GB"/>
            </w:rPr>
            <w:delText xml:space="preserve">mseems to </w:delText>
          </w:r>
          <w:r w:rsidR="007817C6" w:rsidDel="00F73778">
            <w:rPr>
              <w:lang w:val="en-GB"/>
            </w:rPr>
            <w:delText xml:space="preserve"> </w:delText>
          </w:r>
          <w:r w:rsidR="38A32F5D" w:rsidRPr="38A32F5D" w:rsidDel="00F73778">
            <w:rPr>
              <w:lang w:val="en-GB"/>
            </w:rPr>
            <w:delText xml:space="preserve">thewithin, </w:delText>
          </w:r>
        </w:del>
      </w:ins>
      <w:ins w:id="2506" w:author="Gastbenutzer" w:date="2023-10-28T22:50:00Z">
        <w:del w:id="2507" w:author="Jonathan Leipold - BDAE Gruppe" w:date="2023-11-02T23:36:00Z">
          <w:r w:rsidR="38A32F5D" w:rsidRPr="38A32F5D" w:rsidDel="00F73778">
            <w:rPr>
              <w:lang w:val="en-GB"/>
            </w:rPr>
            <w:delText>o</w:delText>
          </w:r>
        </w:del>
      </w:ins>
      <w:ins w:id="2508" w:author="Gastbenutzer" w:date="2023-10-28T22:51:00Z">
        <w:del w:id="2509" w:author="Jonathan Leipold - BDAE Gruppe" w:date="2023-11-02T23:36:00Z">
          <w:r w:rsidR="38A32F5D" w:rsidRPr="38A32F5D" w:rsidDel="00F73778">
            <w:rPr>
              <w:lang w:val="en-GB"/>
            </w:rPr>
            <w:delText xml:space="preserve"> Instead, a custom function was written to rebalance the </w:delText>
          </w:r>
        </w:del>
        <w:del w:id="2510" w:author="Jonathan Leipold - BDAE Gruppe" w:date="2023-10-29T10:26:00Z">
          <w:r w:rsidR="38A32F5D" w:rsidRPr="38A32F5D" w:rsidDel="00155CEC">
            <w:rPr>
              <w:lang w:val="en-GB"/>
            </w:rPr>
            <w:delText>DF</w:delText>
          </w:r>
        </w:del>
        <w:del w:id="2511" w:author="Jonathan Leipold - BDAE Gruppe" w:date="2023-11-02T23:36:00Z">
          <w:r w:rsidR="38A32F5D" w:rsidRPr="38A32F5D" w:rsidDel="00F73778">
            <w:rPr>
              <w:lang w:val="en-GB"/>
            </w:rPr>
            <w:delText xml:space="preserve"> by an input factor</w:delText>
          </w:r>
        </w:del>
      </w:ins>
      <w:ins w:id="2512" w:author="Gastbenutzer" w:date="2023-10-28T22:52:00Z">
        <w:del w:id="2513" w:author="Jonathan Leipold - BDAE Gruppe" w:date="2023-11-02T23:36:00Z">
          <w:r w:rsidR="38A32F5D" w:rsidRPr="38A32F5D" w:rsidDel="00F73778">
            <w:rPr>
              <w:lang w:val="en-GB"/>
            </w:rPr>
            <w:delText>sns</w:delText>
          </w:r>
        </w:del>
      </w:ins>
      <w:del w:id="2514" w:author="Jonathan Leipold - BDAE Gruppe" w:date="2023-10-29T12:50:00Z">
        <w:r w:rsidR="00F97EEB" w:rsidRPr="005F09E7" w:rsidDel="007F2DBC">
          <w:rPr>
            <w:sz w:val="22"/>
            <w:lang w:val="en-GB"/>
            <w:rPrChange w:id="2515" w:author="Jonathan Leipold - BDAE Gruppe" w:date="2023-11-01T09:59:00Z">
              <w:rPr>
                <w:caps w:val="0"/>
              </w:rPr>
            </w:rPrChange>
          </w:rPr>
          <w:delText>Model choice and optimization</w:delText>
        </w:r>
      </w:del>
      <w:bookmarkEnd w:id="2493"/>
    </w:p>
    <w:p w14:paraId="466B815D" w14:textId="319EE6CC" w:rsidR="00F97EEB" w:rsidRPr="005F09E7" w:rsidDel="007F2DBC" w:rsidRDefault="00F97EEB">
      <w:pPr>
        <w:pStyle w:val="Heading3"/>
        <w:rPr>
          <w:del w:id="2516" w:author="Jonathan Leipold - BDAE Gruppe" w:date="2023-10-29T12:50:00Z"/>
          <w:caps/>
          <w:color w:val="007789" w:themeColor="accent1" w:themeShade="BF"/>
          <w:lang w:val="en-GB"/>
          <w:rPrChange w:id="2517" w:author="Jonathan Leipold - BDAE Gruppe" w:date="2023-11-01T09:59:00Z">
            <w:rPr>
              <w:del w:id="2518" w:author="Jonathan Leipold - BDAE Gruppe" w:date="2023-10-29T12:50:00Z"/>
            </w:rPr>
          </w:rPrChange>
        </w:rPr>
        <w:pPrChange w:id="2519" w:author="Jonathan Leipold - BDAE Gruppe" w:date="2023-10-29T12:50:00Z">
          <w:pPr/>
        </w:pPrChange>
      </w:pPr>
    </w:p>
    <w:p w14:paraId="254EB9E2" w14:textId="30D550C6" w:rsidR="00F97EEB" w:rsidRPr="005F09E7" w:rsidDel="007F2DBC" w:rsidRDefault="00F97EEB">
      <w:pPr>
        <w:pStyle w:val="Heading3"/>
        <w:rPr>
          <w:del w:id="2520" w:author="Jonathan Leipold - BDAE Gruppe" w:date="2023-10-29T12:50:00Z"/>
          <w:color w:val="1AB39F" w:themeColor="accent6"/>
          <w:szCs w:val="20"/>
          <w:lang w:val="en-GB"/>
          <w:rPrChange w:id="2521" w:author="Jonathan Leipold - BDAE Gruppe" w:date="2023-11-01T09:59:00Z">
            <w:rPr>
              <w:del w:id="2522" w:author="Jonathan Leipold - BDAE Gruppe" w:date="2023-10-29T12:50:00Z"/>
              <w:lang w:val="en-GB"/>
            </w:rPr>
          </w:rPrChange>
        </w:rPr>
        <w:pPrChange w:id="2523" w:author="Jonathan Leipold - BDAE Gruppe" w:date="2023-10-29T12:50:00Z">
          <w:pPr>
            <w:pStyle w:val="ListBullet"/>
          </w:pPr>
        </w:pPrChange>
      </w:pPr>
      <w:del w:id="2524" w:author="Jonathan Leipold - BDAE Gruppe" w:date="2023-10-29T12:50:00Z">
        <w:r w:rsidRPr="005F09E7" w:rsidDel="007F2DBC">
          <w:rPr>
            <w:color w:val="1AB39F" w:themeColor="accent6"/>
            <w:szCs w:val="20"/>
            <w:lang w:val="en-GB"/>
            <w:rPrChange w:id="2525" w:author="Jonathan Leipold - BDAE Gruppe" w:date="2023-11-01T09:59:00Z">
              <w:rPr>
                <w:lang w:val="en-GB"/>
              </w:rPr>
            </w:rPrChange>
          </w:rPr>
          <w:delText>What algorithms have you tried?</w:delText>
        </w:r>
      </w:del>
    </w:p>
    <w:p w14:paraId="583DD88F" w14:textId="4D427419" w:rsidR="00F97EEB" w:rsidRPr="005F09E7" w:rsidDel="007F2DBC" w:rsidRDefault="00F97EEB">
      <w:pPr>
        <w:pStyle w:val="Heading3"/>
        <w:rPr>
          <w:del w:id="2526" w:author="Jonathan Leipold - BDAE Gruppe" w:date="2023-10-29T12:50:00Z"/>
          <w:color w:val="1AB39F" w:themeColor="accent6"/>
          <w:szCs w:val="20"/>
          <w:lang w:val="en-GB"/>
          <w:rPrChange w:id="2527" w:author="Jonathan Leipold - BDAE Gruppe" w:date="2023-11-01T09:59:00Z">
            <w:rPr>
              <w:del w:id="2528" w:author="Jonathan Leipold - BDAE Gruppe" w:date="2023-10-29T12:50:00Z"/>
              <w:lang w:val="en-GB"/>
            </w:rPr>
          </w:rPrChange>
        </w:rPr>
        <w:pPrChange w:id="2529" w:author="Jonathan Leipold - BDAE Gruppe" w:date="2023-10-29T12:50:00Z">
          <w:pPr>
            <w:pStyle w:val="ListBullet"/>
          </w:pPr>
        </w:pPrChange>
      </w:pPr>
      <w:del w:id="2530" w:author="Jonathan Leipold - BDAE Gruppe" w:date="2023-10-29T12:50:00Z">
        <w:r w:rsidRPr="005F09E7" w:rsidDel="007F2DBC">
          <w:rPr>
            <w:color w:val="1AB39F" w:themeColor="accent6"/>
            <w:szCs w:val="20"/>
            <w:lang w:val="en-GB"/>
            <w:rPrChange w:id="2531" w:author="Jonathan Leipold - BDAE Gruppe" w:date="2023-11-01T09:59:00Z">
              <w:rPr>
                <w:lang w:val="en-GB"/>
              </w:rPr>
            </w:rPrChange>
          </w:rPr>
          <w:delText>Describe which one(s) you selected and why?</w:delText>
        </w:r>
      </w:del>
    </w:p>
    <w:p w14:paraId="57A9CE66" w14:textId="2EC32DF1" w:rsidR="00F97EEB" w:rsidRPr="005F09E7" w:rsidDel="007F2DBC" w:rsidRDefault="00F97EEB">
      <w:pPr>
        <w:pStyle w:val="Heading3"/>
        <w:rPr>
          <w:del w:id="2532" w:author="Jonathan Leipold - BDAE Gruppe" w:date="2023-10-29T12:50:00Z"/>
          <w:color w:val="1AB39F" w:themeColor="accent6"/>
          <w:szCs w:val="20"/>
          <w:lang w:val="en-GB"/>
          <w:rPrChange w:id="2533" w:author="Jonathan Leipold - BDAE Gruppe" w:date="2023-11-01T09:59:00Z">
            <w:rPr>
              <w:del w:id="2534" w:author="Jonathan Leipold - BDAE Gruppe" w:date="2023-10-29T12:50:00Z"/>
              <w:lang w:val="en-GB"/>
            </w:rPr>
          </w:rPrChange>
        </w:rPr>
        <w:pPrChange w:id="2535" w:author="Jonathan Leipold - BDAE Gruppe" w:date="2023-10-29T12:50:00Z">
          <w:pPr>
            <w:pStyle w:val="ListBullet"/>
          </w:pPr>
        </w:pPrChange>
      </w:pPr>
      <w:del w:id="2536" w:author="Jonathan Leipold - BDAE Gruppe" w:date="2023-10-29T12:50:00Z">
        <w:r w:rsidRPr="005F09E7" w:rsidDel="007F2DBC">
          <w:rPr>
            <w:color w:val="1AB39F" w:themeColor="accent6"/>
            <w:szCs w:val="20"/>
            <w:lang w:val="en-GB"/>
            <w:rPrChange w:id="2537" w:author="Jonathan Leipold - BDAE Gruppe" w:date="2023-11-01T09:59:00Z">
              <w:rPr>
                <w:lang w:val="en-GB"/>
              </w:rPr>
            </w:rPrChange>
          </w:rPr>
          <w:delText>Did you use parameter optimization techniques such as Grid Search and Cross Validation?</w:delText>
        </w:r>
      </w:del>
    </w:p>
    <w:p w14:paraId="377AC20A" w14:textId="59E666F6" w:rsidR="00F47078" w:rsidRPr="005F09E7" w:rsidDel="007F2DBC" w:rsidRDefault="00F97EEB">
      <w:pPr>
        <w:pStyle w:val="Heading3"/>
        <w:rPr>
          <w:del w:id="2538" w:author="Jonathan Leipold - BDAE Gruppe" w:date="2023-10-29T12:50:00Z"/>
          <w:color w:val="auto"/>
          <w:szCs w:val="20"/>
          <w:lang w:val="en-GB"/>
          <w:rPrChange w:id="2539" w:author="Jonathan Leipold - BDAE Gruppe" w:date="2023-11-01T09:59:00Z">
            <w:rPr>
              <w:del w:id="2540" w:author="Jonathan Leipold - BDAE Gruppe" w:date="2023-10-29T12:50:00Z"/>
              <w:lang w:val="en-GB"/>
            </w:rPr>
          </w:rPrChange>
        </w:rPr>
        <w:pPrChange w:id="2541" w:author="Jonathan Leipold - BDAE Gruppe" w:date="2023-10-29T12:50:00Z">
          <w:pPr>
            <w:pStyle w:val="ListBullet"/>
          </w:pPr>
        </w:pPrChange>
      </w:pPr>
      <w:del w:id="2542" w:author="Jonathan Leipold - BDAE Gruppe" w:date="2023-10-29T12:50:00Z">
        <w:r w:rsidRPr="005F09E7" w:rsidDel="007F2DBC">
          <w:rPr>
            <w:color w:val="1AB39F" w:themeColor="accent6"/>
            <w:szCs w:val="20"/>
            <w:lang w:val="en-GB"/>
            <w:rPrChange w:id="2543" w:author="Jonathan Leipold - BDAE Gruppe" w:date="2023-11-01T09:59:00Z">
              <w:rPr>
                <w:lang w:val="en-GB"/>
              </w:rPr>
            </w:rPrChange>
          </w:rPr>
          <w:delText>Have you tested advanced models? Bagging, Boosting, Deep Learning… Why?  </w:delText>
        </w:r>
      </w:del>
    </w:p>
    <w:p w14:paraId="060CED29" w14:textId="49091369" w:rsidR="00F97EEB" w:rsidRPr="005F09E7" w:rsidDel="007F2DBC" w:rsidRDefault="00F97EEB">
      <w:pPr>
        <w:pStyle w:val="Heading3"/>
        <w:rPr>
          <w:del w:id="2544" w:author="Jonathan Leipold - BDAE Gruppe" w:date="2023-10-29T12:50:00Z"/>
          <w:sz w:val="22"/>
          <w:lang w:val="en-GB"/>
          <w:rPrChange w:id="2545" w:author="Jonathan Leipold - BDAE Gruppe" w:date="2023-11-01T09:59:00Z">
            <w:rPr>
              <w:del w:id="2546" w:author="Jonathan Leipold - BDAE Gruppe" w:date="2023-10-29T12:50:00Z"/>
            </w:rPr>
          </w:rPrChange>
        </w:rPr>
        <w:pPrChange w:id="2547" w:author="Jonathan Leipold - BDAE Gruppe" w:date="2023-10-29T12:50:00Z">
          <w:pPr>
            <w:pStyle w:val="Heading2"/>
          </w:pPr>
        </w:pPrChange>
      </w:pPr>
      <w:bookmarkStart w:id="2548" w:name="_Toc148803245"/>
      <w:del w:id="2549" w:author="Jonathan Leipold - BDAE Gruppe" w:date="2023-10-29T12:50:00Z">
        <w:r w:rsidRPr="005F09E7" w:rsidDel="007F2DBC">
          <w:rPr>
            <w:sz w:val="22"/>
            <w:lang w:val="en-GB"/>
            <w:rPrChange w:id="2550" w:author="Jonathan Leipold - BDAE Gruppe" w:date="2023-11-01T09:59:00Z">
              <w:rPr>
                <w:caps w:val="0"/>
              </w:rPr>
            </w:rPrChange>
          </w:rPr>
          <w:delText>Interpretation of results</w:delText>
        </w:r>
        <w:bookmarkEnd w:id="2548"/>
      </w:del>
    </w:p>
    <w:p w14:paraId="38F2E216" w14:textId="7C3A8DFD" w:rsidR="00F97EEB" w:rsidRPr="005F09E7" w:rsidDel="007F2DBC" w:rsidRDefault="00F97EEB">
      <w:pPr>
        <w:pStyle w:val="Heading3"/>
        <w:rPr>
          <w:del w:id="2551" w:author="Jonathan Leipold - BDAE Gruppe" w:date="2023-10-29T12:50:00Z"/>
          <w:rFonts w:ascii="Arial" w:hAnsi="Arial" w:cs="Arial"/>
          <w:color w:val="000000"/>
          <w:sz w:val="20"/>
          <w:szCs w:val="20"/>
          <w:lang w:val="en-GB"/>
          <w:rPrChange w:id="2552" w:author="Jonathan Leipold - BDAE Gruppe" w:date="2023-11-01T09:59:00Z">
            <w:rPr>
              <w:del w:id="2553" w:author="Jonathan Leipold - BDAE Gruppe" w:date="2023-10-29T12:50:00Z"/>
              <w:rFonts w:ascii="Arial" w:hAnsi="Arial" w:cs="Arial"/>
              <w:color w:val="000000"/>
              <w:sz w:val="22"/>
              <w:szCs w:val="22"/>
              <w:lang w:val="en-GB"/>
            </w:rPr>
          </w:rPrChange>
        </w:rPr>
        <w:pPrChange w:id="2554" w:author="Jonathan Leipold - BDAE Gruppe" w:date="2023-10-29T12:50:00Z">
          <w:pPr>
            <w:pStyle w:val="NormalWeb"/>
            <w:spacing w:before="0" w:beforeAutospacing="0" w:after="0" w:afterAutospacing="0"/>
            <w:ind w:left="720"/>
            <w:textAlignment w:val="baseline"/>
          </w:pPr>
        </w:pPrChange>
      </w:pPr>
    </w:p>
    <w:p w14:paraId="58D83591" w14:textId="027A9FFE" w:rsidR="00F97EEB" w:rsidRPr="005F09E7" w:rsidDel="007F2DBC" w:rsidRDefault="00F97EEB">
      <w:pPr>
        <w:pStyle w:val="Heading3"/>
        <w:rPr>
          <w:del w:id="2555" w:author="Jonathan Leipold - BDAE Gruppe" w:date="2023-10-29T12:50:00Z"/>
          <w:color w:val="1AB39F" w:themeColor="accent6"/>
          <w:szCs w:val="20"/>
          <w:lang w:val="en-GB"/>
          <w:rPrChange w:id="2556" w:author="Jonathan Leipold - BDAE Gruppe" w:date="2023-11-01T09:59:00Z">
            <w:rPr>
              <w:del w:id="2557" w:author="Jonathan Leipold - BDAE Gruppe" w:date="2023-10-29T12:50:00Z"/>
              <w:lang w:val="en-GB"/>
            </w:rPr>
          </w:rPrChange>
        </w:rPr>
        <w:pPrChange w:id="2558" w:author="Jonathan Leipold - BDAE Gruppe" w:date="2023-10-29T12:50:00Z">
          <w:pPr>
            <w:pStyle w:val="ListBullet"/>
          </w:pPr>
        </w:pPrChange>
      </w:pPr>
      <w:del w:id="2559" w:author="Jonathan Leipold - BDAE Gruppe" w:date="2023-10-29T12:50:00Z">
        <w:r w:rsidRPr="005F09E7" w:rsidDel="007F2DBC">
          <w:rPr>
            <w:color w:val="1AB39F" w:themeColor="accent6"/>
            <w:szCs w:val="20"/>
            <w:lang w:val="en-GB"/>
            <w:rPrChange w:id="2560" w:author="Jonathan Leipold - BDAE Gruppe" w:date="2023-11-01T09:59:00Z">
              <w:rPr>
                <w:lang w:val="en-GB"/>
              </w:rPr>
            </w:rPrChange>
          </w:rPr>
          <w:delText>Have you analyzed the errors in your model? </w:delText>
        </w:r>
      </w:del>
    </w:p>
    <w:p w14:paraId="798BD1C4" w14:textId="20C5FEF6" w:rsidR="00F97EEB" w:rsidRPr="005F09E7" w:rsidDel="007F2DBC" w:rsidRDefault="00F97EEB">
      <w:pPr>
        <w:pStyle w:val="Heading3"/>
        <w:rPr>
          <w:del w:id="2561" w:author="Jonathan Leipold - BDAE Gruppe" w:date="2023-10-29T12:50:00Z"/>
          <w:color w:val="1AB39F" w:themeColor="accent6"/>
          <w:szCs w:val="20"/>
          <w:lang w:val="en-GB"/>
          <w:rPrChange w:id="2562" w:author="Jonathan Leipold - BDAE Gruppe" w:date="2023-11-01T09:59:00Z">
            <w:rPr>
              <w:del w:id="2563" w:author="Jonathan Leipold - BDAE Gruppe" w:date="2023-10-29T12:50:00Z"/>
              <w:lang w:val="en-GB"/>
            </w:rPr>
          </w:rPrChange>
        </w:rPr>
        <w:pPrChange w:id="2564" w:author="Jonathan Leipold - BDAE Gruppe" w:date="2023-10-29T12:50:00Z">
          <w:pPr>
            <w:pStyle w:val="ListBullet"/>
          </w:pPr>
        </w:pPrChange>
      </w:pPr>
      <w:del w:id="2565" w:author="Jonathan Leipold - BDAE Gruppe" w:date="2023-10-29T12:50:00Z">
        <w:r w:rsidRPr="005F09E7" w:rsidDel="007F2DBC">
          <w:rPr>
            <w:color w:val="1AB39F" w:themeColor="accent6"/>
            <w:szCs w:val="20"/>
            <w:lang w:val="en-GB"/>
            <w:rPrChange w:id="2566" w:author="Jonathan Leipold - BDAE Gruppe" w:date="2023-11-01T09:59:00Z">
              <w:rPr>
                <w:lang w:val="en-GB"/>
              </w:rPr>
            </w:rPrChange>
          </w:rPr>
          <w:delText>Did this contribute to his improvement? If yes, describe.</w:delText>
        </w:r>
      </w:del>
    </w:p>
    <w:p w14:paraId="03FB4118" w14:textId="42C7FFC9" w:rsidR="00F97EEB" w:rsidRPr="005F09E7" w:rsidDel="007F2DBC" w:rsidRDefault="00F97EEB">
      <w:pPr>
        <w:pStyle w:val="Heading3"/>
        <w:rPr>
          <w:del w:id="2567" w:author="Jonathan Leipold - BDAE Gruppe" w:date="2023-10-29T12:50:00Z"/>
          <w:color w:val="1AB39F" w:themeColor="accent6"/>
          <w:szCs w:val="20"/>
          <w:lang w:val="en-GB"/>
          <w:rPrChange w:id="2568" w:author="Jonathan Leipold - BDAE Gruppe" w:date="2023-11-01T09:59:00Z">
            <w:rPr>
              <w:del w:id="2569" w:author="Jonathan Leipold - BDAE Gruppe" w:date="2023-10-29T12:50:00Z"/>
              <w:lang w:val="en-GB"/>
            </w:rPr>
          </w:rPrChange>
        </w:rPr>
        <w:pPrChange w:id="2570" w:author="Jonathan Leipold - BDAE Gruppe" w:date="2023-10-29T12:50:00Z">
          <w:pPr>
            <w:pStyle w:val="ListBullet"/>
          </w:pPr>
        </w:pPrChange>
      </w:pPr>
      <w:del w:id="2571" w:author="Jonathan Leipold - BDAE Gruppe" w:date="2023-10-29T12:50:00Z">
        <w:r w:rsidRPr="005F09E7" w:rsidDel="007F2DBC">
          <w:rPr>
            <w:color w:val="1AB39F" w:themeColor="accent6"/>
            <w:szCs w:val="20"/>
            <w:lang w:val="en-GB"/>
            <w:rPrChange w:id="2572" w:author="Jonathan Leipold - BDAE Gruppe" w:date="2023-11-01T09:59:00Z">
              <w:rPr>
                <w:lang w:val="en-GB"/>
              </w:rPr>
            </w:rPrChange>
          </w:rPr>
          <w:delText>Have you used interpretability techniques such as SHAP, LIME, Skater… (Grad-CAM for Deep Learning…)</w:delText>
        </w:r>
      </w:del>
    </w:p>
    <w:p w14:paraId="58FCF6FB" w14:textId="3242F454" w:rsidR="00F97EEB" w:rsidRPr="005F09E7" w:rsidDel="00F47078" w:rsidRDefault="00F97EEB">
      <w:pPr>
        <w:pStyle w:val="Heading3"/>
        <w:rPr>
          <w:del w:id="2573" w:author="Jonathan Leipold - BDAE Gruppe" w:date="2023-10-21T13:14:00Z"/>
          <w:color w:val="1AB39F" w:themeColor="accent6"/>
          <w:szCs w:val="20"/>
          <w:lang w:val="en-GB"/>
          <w:rPrChange w:id="2574" w:author="Jonathan Leipold - BDAE Gruppe" w:date="2023-11-01T09:59:00Z">
            <w:rPr>
              <w:del w:id="2575" w:author="Jonathan Leipold - BDAE Gruppe" w:date="2023-10-21T13:14:00Z"/>
              <w:lang w:val="en-GB"/>
            </w:rPr>
          </w:rPrChange>
        </w:rPr>
        <w:pPrChange w:id="2576" w:author="Jonathan Leipold - BDAE Gruppe" w:date="2023-10-29T12:50:00Z">
          <w:pPr>
            <w:pStyle w:val="ListBullet"/>
          </w:pPr>
        </w:pPrChange>
      </w:pPr>
      <w:del w:id="2577" w:author="Jonathan Leipold - BDAE Gruppe" w:date="2023-10-29T12:50:00Z">
        <w:r w:rsidRPr="005F09E7" w:rsidDel="007F2DBC">
          <w:rPr>
            <w:color w:val="1AB39F" w:themeColor="accent6"/>
            <w:szCs w:val="20"/>
            <w:lang w:val="en-GB"/>
            <w:rPrChange w:id="2578" w:author="Jonathan Leipold - BDAE Gruppe" w:date="2023-11-01T09:59:00Z">
              <w:rPr>
                <w:lang w:val="en-GB"/>
              </w:rPr>
            </w:rPrChange>
          </w:rPr>
          <w:delText>What has (or not) generated a significant improvement in your performance? </w:delText>
        </w:r>
      </w:del>
    </w:p>
    <w:p w14:paraId="7B9BDD09" w14:textId="4DA3FF00" w:rsidR="00F97EEB" w:rsidRPr="005F09E7" w:rsidDel="007F2DBC" w:rsidRDefault="00F97EEB">
      <w:pPr>
        <w:pStyle w:val="Heading3"/>
        <w:rPr>
          <w:del w:id="2579" w:author="Jonathan Leipold - BDAE Gruppe" w:date="2023-10-29T12:50:00Z"/>
          <w:rFonts w:ascii="Times New Roman" w:hAnsi="Times New Roman" w:cs="Times New Roman"/>
          <w:color w:val="1AB39F" w:themeColor="accent6"/>
          <w:sz w:val="22"/>
          <w:szCs w:val="22"/>
          <w:lang w:val="en-GB"/>
          <w:rPrChange w:id="2580" w:author="Jonathan Leipold - BDAE Gruppe" w:date="2023-11-01T09:59:00Z">
            <w:rPr>
              <w:del w:id="2581" w:author="Jonathan Leipold - BDAE Gruppe" w:date="2023-10-29T12:50:00Z"/>
              <w:rFonts w:ascii="Times New Roman" w:hAnsi="Times New Roman" w:cs="Times New Roman"/>
              <w:color w:val="auto"/>
              <w:sz w:val="24"/>
              <w:szCs w:val="24"/>
              <w:lang w:val="en-GB"/>
            </w:rPr>
          </w:rPrChange>
        </w:rPr>
        <w:pPrChange w:id="2582" w:author="Jonathan Leipold - BDAE Gruppe" w:date="2023-10-29T12:50:00Z">
          <w:pPr>
            <w:spacing w:after="240"/>
          </w:pPr>
        </w:pPrChange>
      </w:pPr>
    </w:p>
    <w:p w14:paraId="257BAB04" w14:textId="2130D47C" w:rsidR="00F97EEB" w:rsidRPr="005F09E7" w:rsidDel="007F2DBC" w:rsidRDefault="00F97EEB">
      <w:pPr>
        <w:pStyle w:val="Heading3"/>
        <w:rPr>
          <w:del w:id="2583" w:author="Jonathan Leipold - BDAE Gruppe" w:date="2023-10-29T12:50:00Z"/>
          <w:color w:val="1AB39F" w:themeColor="accent6"/>
          <w:sz w:val="22"/>
          <w:szCs w:val="22"/>
          <w:lang w:val="en-GB"/>
          <w:rPrChange w:id="2584" w:author="Jonathan Leipold - BDAE Gruppe" w:date="2023-11-01T09:59:00Z">
            <w:rPr>
              <w:del w:id="2585" w:author="Jonathan Leipold - BDAE Gruppe" w:date="2023-10-29T12:50:00Z"/>
              <w:lang w:val="en-GB"/>
            </w:rPr>
          </w:rPrChange>
        </w:rPr>
        <w:pPrChange w:id="2586" w:author="Jonathan Leipold - BDAE Gruppe" w:date="2023-10-29T12:50:00Z">
          <w:pPr>
            <w:pStyle w:val="NormalWeb"/>
            <w:spacing w:before="0" w:beforeAutospacing="0" w:after="0" w:afterAutospacing="0"/>
          </w:pPr>
        </w:pPrChange>
      </w:pPr>
      <w:del w:id="2587" w:author="Jonathan Leipold - BDAE Gruppe" w:date="2023-10-29T12:50:00Z">
        <w:r w:rsidRPr="005F09E7" w:rsidDel="007F2DBC">
          <w:rPr>
            <w:rFonts w:ascii="Arial" w:hAnsi="Arial" w:cs="Arial"/>
            <w:b/>
            <w:bCs/>
            <w:color w:val="1AB39F" w:themeColor="accent6"/>
            <w:sz w:val="20"/>
            <w:szCs w:val="20"/>
            <w:lang w:val="en-GB"/>
            <w:rPrChange w:id="2588" w:author="Jonathan Leipold - BDAE Gruppe" w:date="2023-11-01T09:59:00Z">
              <w:rPr>
                <w:rFonts w:ascii="Arial" w:hAnsi="Arial" w:cs="Arial"/>
                <w:b/>
                <w:bCs/>
                <w:color w:val="000000"/>
                <w:sz w:val="22"/>
                <w:lang w:val="en-GB"/>
              </w:rPr>
            </w:rPrChange>
          </w:rPr>
          <w:delText>Assessment methods: </w:delText>
        </w:r>
      </w:del>
    </w:p>
    <w:p w14:paraId="145C7EF7" w14:textId="046EE49B" w:rsidR="00F97EEB" w:rsidRPr="005F09E7" w:rsidDel="00F73778" w:rsidRDefault="00F97EEB">
      <w:pPr>
        <w:pStyle w:val="Heading3"/>
        <w:rPr>
          <w:del w:id="2589" w:author="Jonathan Leipold - BDAE Gruppe" w:date="2023-11-02T23:36:00Z"/>
          <w:color w:val="1AB39F" w:themeColor="accent6"/>
          <w:sz w:val="22"/>
          <w:szCs w:val="22"/>
          <w:lang w:val="en-GB"/>
          <w:rPrChange w:id="2590" w:author="Jonathan Leipold - BDAE Gruppe" w:date="2023-11-01T09:59:00Z">
            <w:rPr>
              <w:del w:id="2591" w:author="Jonathan Leipold - BDAE Gruppe" w:date="2023-11-02T23:36:00Z"/>
              <w:lang w:val="en-GB"/>
            </w:rPr>
          </w:rPrChange>
        </w:rPr>
        <w:pPrChange w:id="2592" w:author="Jonathan Leipold - BDAE Gruppe" w:date="2023-10-29T12:50:00Z">
          <w:pPr>
            <w:pStyle w:val="NormalWeb"/>
            <w:spacing w:before="0" w:beforeAutospacing="0" w:after="0" w:afterAutospacing="0"/>
          </w:pPr>
        </w:pPrChange>
      </w:pPr>
      <w:del w:id="2593" w:author="Jonathan Leipold - BDAE Gruppe" w:date="2023-10-29T12:50:00Z">
        <w:r w:rsidRPr="005F09E7" w:rsidDel="007F2DBC">
          <w:rPr>
            <w:rFonts w:ascii="Arial" w:hAnsi="Arial" w:cs="Arial"/>
            <w:b/>
            <w:bCs/>
            <w:color w:val="1AB39F" w:themeColor="accent6"/>
            <w:sz w:val="20"/>
            <w:szCs w:val="20"/>
            <w:lang w:val="en-GB"/>
            <w:rPrChange w:id="2594" w:author="Jonathan Leipold - BDAE Gruppe" w:date="2023-11-01T09:59:00Z">
              <w:rPr>
                <w:rFonts w:ascii="Arial" w:hAnsi="Arial" w:cs="Arial"/>
                <w:b/>
                <w:bCs/>
                <w:color w:val="000000"/>
                <w:sz w:val="22"/>
                <w:lang w:val="en-GB"/>
              </w:rPr>
            </w:rPrChange>
          </w:rPr>
          <w:delText>Professional scenario: based on a proposed solution, the candidate will have to produce a summary report including: the explanation of the choices of AI solutions implemented, the interpretation of the results, the evaluation of the reliability of the algorithms and an optimization proposal.</w:delText>
        </w:r>
      </w:del>
    </w:p>
    <w:p w14:paraId="380E0180" w14:textId="78F7D176" w:rsidR="00F47078" w:rsidDel="00F73778" w:rsidRDefault="00F47078" w:rsidP="00F73778">
      <w:pPr>
        <w:pStyle w:val="Heading2"/>
        <w:rPr>
          <w:del w:id="2595" w:author="Jonathan Leipold - BDAE Gruppe" w:date="2023-10-29T10:12:00Z"/>
          <w:lang w:val="en-GB"/>
        </w:rPr>
      </w:pPr>
      <w:bookmarkStart w:id="2596" w:name="_Toc149725189"/>
      <w:bookmarkStart w:id="2597" w:name="_Toc149860198"/>
      <w:bookmarkEnd w:id="2596"/>
      <w:bookmarkEnd w:id="2597"/>
    </w:p>
    <w:p w14:paraId="248310F9" w14:textId="46F8981E" w:rsidR="00F97EEB" w:rsidRPr="00992CCF" w:rsidDel="00C90933" w:rsidRDefault="00F97EEB">
      <w:pPr>
        <w:pStyle w:val="Heading1"/>
        <w:rPr>
          <w:del w:id="2598" w:author="Jonathan Leipold - BDAE Gruppe" w:date="2023-11-02T23:33:00Z"/>
          <w:sz w:val="28"/>
          <w:szCs w:val="28"/>
          <w:lang w:val="en-GB"/>
          <w:rPrChange w:id="2599" w:author="Jonathan Leipold - BDAE Gruppe" w:date="2023-10-18T10:09:00Z">
            <w:rPr>
              <w:del w:id="2600" w:author="Jonathan Leipold - BDAE Gruppe" w:date="2023-11-02T23:33:00Z"/>
              <w:lang w:val="en-GB"/>
            </w:rPr>
          </w:rPrChange>
        </w:rPr>
        <w:pPrChange w:id="2601" w:author="Jonathan Leipold - BDAE Gruppe" w:date="2023-11-02T23:32:00Z">
          <w:pPr>
            <w:pStyle w:val="Heading1"/>
            <w:numPr>
              <w:numId w:val="20"/>
            </w:numPr>
            <w:ind w:left="720" w:hanging="360"/>
          </w:pPr>
        </w:pPrChange>
      </w:pPr>
      <w:bookmarkStart w:id="2602" w:name="_Toc148803246"/>
      <w:del w:id="2603" w:author="Jonathan Leipold - BDAE Gruppe" w:date="2023-11-02T23:33:00Z">
        <w:r w:rsidRPr="079F9594" w:rsidDel="00C90933">
          <w:rPr>
            <w:sz w:val="28"/>
            <w:szCs w:val="28"/>
            <w:lang w:val="en-GB"/>
            <w:rPrChange w:id="2604" w:author="Jonathan Leipold - BDAE Gruppe" w:date="2023-10-18T10:09:00Z">
              <w:rPr>
                <w:lang w:val="en-GB"/>
              </w:rPr>
            </w:rPrChange>
          </w:rPr>
          <w:delText>Conclusion</w:delText>
        </w:r>
      </w:del>
      <w:del w:id="2605" w:author="Jonathan Leipold - BDAE Gruppe" w:date="2023-10-31T19:37:00Z">
        <w:r w:rsidRPr="079F9594" w:rsidDel="00041A36">
          <w:rPr>
            <w:sz w:val="28"/>
            <w:szCs w:val="28"/>
            <w:lang w:val="en-GB"/>
            <w:rPrChange w:id="2606" w:author="Jonathan Leipold - BDAE Gruppe" w:date="2023-10-18T10:09:00Z">
              <w:rPr>
                <w:lang w:val="en-GB"/>
              </w:rPr>
            </w:rPrChange>
          </w:rPr>
          <w:delText>s</w:delText>
        </w:r>
      </w:del>
      <w:bookmarkEnd w:id="2602"/>
    </w:p>
    <w:p w14:paraId="532EDAC0" w14:textId="471B203B" w:rsidR="00F97EEB" w:rsidRPr="005F09E7" w:rsidDel="00041A36" w:rsidRDefault="00F97EEB">
      <w:pPr>
        <w:rPr>
          <w:del w:id="2607" w:author="Jonathan Leipold - BDAE Gruppe" w:date="2023-10-31T19:37:00Z"/>
          <w:szCs w:val="20"/>
          <w:lang w:val="en-GB"/>
        </w:rPr>
      </w:pPr>
    </w:p>
    <w:p w14:paraId="478ADDBA" w14:textId="6F662051" w:rsidR="00F97EEB" w:rsidRPr="005F09E7" w:rsidDel="00041A36" w:rsidRDefault="00F97EEB">
      <w:pPr>
        <w:rPr>
          <w:del w:id="2608" w:author="Jonathan Leipold - BDAE Gruppe" w:date="2023-10-31T19:37:00Z"/>
          <w:szCs w:val="20"/>
        </w:rPr>
        <w:pPrChange w:id="2609" w:author="Jonathan Leipold - BDAE Gruppe" w:date="2023-11-01T10:00:00Z">
          <w:pPr>
            <w:pStyle w:val="Heading2"/>
          </w:pPr>
        </w:pPrChange>
      </w:pPr>
      <w:bookmarkStart w:id="2610" w:name="_Toc148803247"/>
      <w:del w:id="2611" w:author="Jonathan Leipold - BDAE Gruppe" w:date="2023-10-31T19:37:00Z">
        <w:r w:rsidRPr="005F09E7" w:rsidDel="00041A36">
          <w:rPr>
            <w:rFonts w:asciiTheme="majorHAnsi" w:eastAsiaTheme="majorEastAsia" w:hAnsiTheme="majorHAnsi" w:cstheme="majorBidi"/>
            <w:caps/>
            <w:color w:val="007789" w:themeColor="accent1" w:themeShade="BF"/>
            <w:szCs w:val="20"/>
            <w:rPrChange w:id="2612" w:author="Jonathan Leipold - BDAE Gruppe" w:date="2023-11-01T10:00:00Z">
              <w:rPr>
                <w:caps w:val="0"/>
              </w:rPr>
            </w:rPrChange>
          </w:rPr>
          <w:delText>challenges</w:delText>
        </w:r>
        <w:bookmarkEnd w:id="2610"/>
      </w:del>
    </w:p>
    <w:p w14:paraId="35690A94" w14:textId="1FE2191C" w:rsidR="00F97EEB" w:rsidRPr="005F09E7" w:rsidDel="00041A36" w:rsidRDefault="00F97EEB">
      <w:pPr>
        <w:rPr>
          <w:del w:id="2613" w:author="Jonathan Leipold - BDAE Gruppe" w:date="2023-10-31T19:37:00Z"/>
          <w:szCs w:val="20"/>
        </w:rPr>
      </w:pPr>
    </w:p>
    <w:p w14:paraId="19C799B9" w14:textId="7271336C" w:rsidR="00F97EEB" w:rsidRPr="005F09E7" w:rsidDel="00041A36" w:rsidRDefault="00F97EEB">
      <w:pPr>
        <w:rPr>
          <w:del w:id="2614" w:author="Jonathan Leipold - BDAE Gruppe" w:date="2023-10-31T19:37:00Z"/>
          <w:color w:val="1AB39F" w:themeColor="accent6"/>
          <w:szCs w:val="20"/>
          <w:lang w:val="en-GB"/>
          <w:rPrChange w:id="2615" w:author="Jonathan Leipold - BDAE Gruppe" w:date="2023-11-01T10:00:00Z">
            <w:rPr>
              <w:del w:id="2616" w:author="Jonathan Leipold - BDAE Gruppe" w:date="2023-10-31T19:37:00Z"/>
              <w:lang w:val="en-GB"/>
            </w:rPr>
          </w:rPrChange>
        </w:rPr>
        <w:pPrChange w:id="2617" w:author="Jonathan Leipold - BDAE Gruppe" w:date="2023-11-01T10:00:00Z">
          <w:pPr>
            <w:pStyle w:val="ListBullet"/>
          </w:pPr>
        </w:pPrChange>
      </w:pPr>
      <w:del w:id="2618" w:author="Jonathan Leipold - BDAE Gruppe" w:date="2023-10-31T19:37:00Z">
        <w:r w:rsidRPr="005F09E7" w:rsidDel="00041A36">
          <w:rPr>
            <w:color w:val="1AB39F" w:themeColor="accent6"/>
            <w:szCs w:val="20"/>
            <w:lang w:val="en-GB"/>
            <w:rPrChange w:id="2619" w:author="Jonathan Leipold - BDAE Gruppe" w:date="2023-11-01T10:00:00Z">
              <w:rPr>
                <w:lang w:val="en-GB"/>
              </w:rPr>
            </w:rPrChange>
          </w:rPr>
          <w:delText>What was the main scientific obstacle encountered during this project?</w:delText>
        </w:r>
      </w:del>
    </w:p>
    <w:p w14:paraId="19610C66" w14:textId="4536AD0E" w:rsidR="00F97EEB" w:rsidRPr="005F09E7" w:rsidDel="00041A36" w:rsidRDefault="00F97EEB">
      <w:pPr>
        <w:rPr>
          <w:del w:id="2620" w:author="Jonathan Leipold - BDAE Gruppe" w:date="2023-10-31T19:37:00Z"/>
          <w:color w:val="1AB39F" w:themeColor="accent6"/>
          <w:szCs w:val="20"/>
          <w:lang w:val="en-GB"/>
          <w:rPrChange w:id="2621" w:author="Jonathan Leipold - BDAE Gruppe" w:date="2023-11-01T10:00:00Z">
            <w:rPr>
              <w:del w:id="2622" w:author="Jonathan Leipold - BDAE Gruppe" w:date="2023-10-31T19:37:00Z"/>
              <w:lang w:val="en-GB"/>
            </w:rPr>
          </w:rPrChange>
        </w:rPr>
        <w:pPrChange w:id="2623" w:author="Jonathan Leipold - BDAE Gruppe" w:date="2023-11-01T10:00:00Z">
          <w:pPr>
            <w:pStyle w:val="ListBullet"/>
          </w:pPr>
        </w:pPrChange>
      </w:pPr>
      <w:del w:id="2624" w:author="Jonathan Leipold - BDAE Gruppe" w:date="2023-10-31T19:37:00Z">
        <w:r w:rsidRPr="005F09E7" w:rsidDel="00041A36">
          <w:rPr>
            <w:color w:val="1AB39F" w:themeColor="accent6"/>
            <w:szCs w:val="20"/>
            <w:lang w:val="en-GB"/>
            <w:rPrChange w:id="2625" w:author="Jonathan Leipold - BDAE Gruppe" w:date="2023-11-01T10:00:00Z">
              <w:rPr>
                <w:lang w:val="en-GB"/>
              </w:rPr>
            </w:rPrChange>
          </w:rPr>
          <w:delText>For each of the following points, if you encountered difficulties, detail how they slowed you down in setting up your project.</w:delText>
        </w:r>
      </w:del>
    </w:p>
    <w:p w14:paraId="3B2575C1" w14:textId="6E932764" w:rsidR="00F97EEB" w:rsidRPr="005F09E7" w:rsidDel="00041A36" w:rsidRDefault="00F97EEB">
      <w:pPr>
        <w:rPr>
          <w:del w:id="2626" w:author="Jonathan Leipold - BDAE Gruppe" w:date="2023-10-31T19:37:00Z"/>
          <w:color w:val="1AB39F" w:themeColor="accent6"/>
          <w:szCs w:val="20"/>
          <w:lang w:val="en-GB"/>
          <w:rPrChange w:id="2627" w:author="Jonathan Leipold - BDAE Gruppe" w:date="2023-11-01T10:00:00Z">
            <w:rPr>
              <w:del w:id="2628" w:author="Jonathan Leipold - BDAE Gruppe" w:date="2023-10-31T19:37:00Z"/>
              <w:lang w:val="en-GB"/>
            </w:rPr>
          </w:rPrChange>
        </w:rPr>
        <w:pPrChange w:id="2629" w:author="Jonathan Leipold - BDAE Gruppe" w:date="2023-11-01T10:00:00Z">
          <w:pPr>
            <w:pStyle w:val="ListBullet"/>
          </w:pPr>
        </w:pPrChange>
      </w:pPr>
      <w:del w:id="2630" w:author="Jonathan Leipold - BDAE Gruppe" w:date="2023-10-31T19:37:00Z">
        <w:r w:rsidRPr="005F09E7" w:rsidDel="00041A36">
          <w:rPr>
            <w:color w:val="1AB39F" w:themeColor="accent6"/>
            <w:szCs w:val="20"/>
            <w:lang w:val="en-GB"/>
            <w:rPrChange w:id="2631" w:author="Jonathan Leipold - BDAE Gruppe" w:date="2023-11-01T10:00:00Z">
              <w:rPr>
                <w:lang w:val="en-GB"/>
              </w:rPr>
            </w:rPrChange>
          </w:rPr>
          <w:delText>Forecast: tasks that took longer than expected, etc.</w:delText>
        </w:r>
      </w:del>
    </w:p>
    <w:p w14:paraId="19AD93DD" w14:textId="26E9421C" w:rsidR="00562C17" w:rsidRPr="005F09E7" w:rsidDel="00041A36" w:rsidRDefault="00F97EEB">
      <w:pPr>
        <w:rPr>
          <w:del w:id="2632" w:author="Jonathan Leipold - BDAE Gruppe" w:date="2023-10-31T19:37:00Z"/>
          <w:color w:val="1AB39F" w:themeColor="accent6"/>
          <w:szCs w:val="20"/>
          <w:lang w:val="en-GB"/>
          <w:rPrChange w:id="2633" w:author="Jonathan Leipold - BDAE Gruppe" w:date="2023-11-01T10:00:00Z">
            <w:rPr>
              <w:del w:id="2634" w:author="Jonathan Leipold - BDAE Gruppe" w:date="2023-10-31T19:37:00Z"/>
              <w:lang w:val="en-GB"/>
            </w:rPr>
          </w:rPrChange>
        </w:rPr>
        <w:pPrChange w:id="2635" w:author="Jonathan Leipold - BDAE Gruppe" w:date="2023-11-01T10:00:00Z">
          <w:pPr>
            <w:pStyle w:val="ListBullet"/>
          </w:pPr>
        </w:pPrChange>
      </w:pPr>
      <w:del w:id="2636" w:author="Jonathan Leipold - BDAE Gruppe" w:date="2023-10-31T19:37:00Z">
        <w:r w:rsidRPr="005F09E7" w:rsidDel="00041A36">
          <w:rPr>
            <w:color w:val="1AB39F" w:themeColor="accent6"/>
            <w:szCs w:val="20"/>
            <w:lang w:val="en-GB"/>
            <w:rPrChange w:id="2637" w:author="Jonathan Leipold - BDAE Gruppe" w:date="2023-11-01T10:00:00Z">
              <w:rPr>
                <w:lang w:val="en-GB"/>
              </w:rPr>
            </w:rPrChange>
          </w:rPr>
          <w:delText>Datasets: acquisition, volumetry, processing, aggregation, etc.</w:delText>
        </w:r>
      </w:del>
      <w:del w:id="2638" w:author="Jonathan Leipold - BDAE Gruppe" w:date="2023-10-21T12:55:00Z">
        <w:r w:rsidR="079F9594" w:rsidRPr="005F09E7" w:rsidDel="004C7BA8">
          <w:rPr>
            <w:color w:val="1AB39F" w:themeColor="accent6"/>
            <w:szCs w:val="20"/>
            <w:lang w:val="en-GB"/>
            <w:rPrChange w:id="2639" w:author="Jonathan Leipold - BDAE Gruppe" w:date="2023-11-01T10:00:00Z">
              <w:rPr>
                <w:lang w:val="en-GB"/>
              </w:rPr>
            </w:rPrChange>
          </w:rPr>
          <w:delText>The</w:delText>
        </w:r>
        <w:r w:rsidR="00562C17" w:rsidRPr="005F09E7" w:rsidDel="004C7BA8">
          <w:rPr>
            <w:color w:val="1AB39F" w:themeColor="accent6"/>
            <w:szCs w:val="20"/>
            <w:lang w:val="en-GB"/>
            <w:rPrChange w:id="2640" w:author="Jonathan Leipold - BDAE Gruppe" w:date="2023-11-01T10:00:00Z">
              <w:rPr>
                <w:lang w:val="en-GB"/>
              </w:rPr>
            </w:rPrChange>
          </w:rPr>
          <w:delText>A</w:delText>
        </w:r>
      </w:del>
      <w:del w:id="2641" w:author="Jonathan Leipold - BDAE Gruppe" w:date="2023-10-21T12:53:00Z">
        <w:r w:rsidR="079F9594" w:rsidRPr="005F09E7" w:rsidDel="00223B67">
          <w:rPr>
            <w:color w:val="1AB39F" w:themeColor="accent6"/>
            <w:szCs w:val="20"/>
            <w:lang w:val="en-GB"/>
            <w:rPrChange w:id="2642" w:author="Jonathan Leipold - BDAE Gruppe" w:date="2023-11-01T10:00:00Z">
              <w:rPr>
                <w:lang w:val="en-GB"/>
              </w:rPr>
            </w:rPrChange>
          </w:rPr>
          <w:delText xml:space="preserve">a </w:delText>
        </w:r>
      </w:del>
      <w:del w:id="2643" w:author="Jonathan Leipold - BDAE Gruppe" w:date="2023-10-21T12:55:00Z">
        <w:r w:rsidR="079F9594" w:rsidRPr="005F09E7" w:rsidDel="004C7BA8">
          <w:rPr>
            <w:color w:val="1AB39F" w:themeColor="accent6"/>
            <w:szCs w:val="20"/>
            <w:lang w:val="en-GB"/>
            <w:rPrChange w:id="2644" w:author="Jonathan Leipold - BDAE Gruppe" w:date="2023-11-01T10:00:00Z">
              <w:rPr>
                <w:lang w:val="en-GB"/>
              </w:rPr>
            </w:rPrChange>
          </w:rPr>
          <w:delText>ith which</w:delText>
        </w:r>
        <w:r w:rsidR="00562C17" w:rsidRPr="005F09E7" w:rsidDel="004C7BA8">
          <w:rPr>
            <w:color w:val="1AB39F" w:themeColor="accent6"/>
            <w:szCs w:val="20"/>
            <w:lang w:val="en-GB"/>
            <w:rPrChange w:id="2645" w:author="Jonathan Leipold - BDAE Gruppe" w:date="2023-11-01T10:00:00Z">
              <w:rPr>
                <w:lang w:val="en-GB"/>
              </w:rPr>
            </w:rPrChange>
          </w:rPr>
          <w:delText>ere</w:delText>
        </w:r>
        <w:r w:rsidR="079F9594" w:rsidRPr="005F09E7" w:rsidDel="004C7BA8">
          <w:rPr>
            <w:color w:val="1AB39F" w:themeColor="accent6"/>
            <w:szCs w:val="20"/>
            <w:lang w:val="en-GB"/>
            <w:rPrChange w:id="2646" w:author="Jonathan Leipold - BDAE Gruppe" w:date="2023-11-01T10:00:00Z">
              <w:rPr>
                <w:lang w:val="en-GB"/>
              </w:rPr>
            </w:rPrChange>
          </w:rPr>
          <w:delText>was hn</w:delText>
        </w:r>
        <w:r w:rsidR="00562C17" w:rsidRPr="005F09E7" w:rsidDel="004C7BA8">
          <w:rPr>
            <w:color w:val="1AB39F" w:themeColor="accent6"/>
            <w:szCs w:val="20"/>
            <w:lang w:val="en-GB"/>
            <w:rPrChange w:id="2647" w:author="Jonathan Leipold - BDAE Gruppe" w:date="2023-11-01T10:00:00Z">
              <w:rPr>
                <w:lang w:val="en-GB"/>
              </w:rPr>
            </w:rPrChange>
          </w:rPr>
          <w:delText>re</w:delText>
        </w:r>
        <w:r w:rsidR="079F9594" w:rsidRPr="005F09E7" w:rsidDel="004C7BA8">
          <w:rPr>
            <w:color w:val="1AB39F" w:themeColor="accent6"/>
            <w:szCs w:val="20"/>
            <w:lang w:val="en-GB"/>
            <w:rPrChange w:id="2648" w:author="Jonathan Leipold - BDAE Gruppe" w:date="2023-11-01T10:00:00Z">
              <w:rPr>
                <w:lang w:val="en-GB"/>
              </w:rPr>
            </w:rPrChange>
          </w:rPr>
          <w:delText xml:space="preserve">, </w:delText>
        </w:r>
        <w:r w:rsidR="00562C17" w:rsidRPr="005F09E7" w:rsidDel="004C7BA8">
          <w:rPr>
            <w:color w:val="1AB39F" w:themeColor="accent6"/>
            <w:szCs w:val="20"/>
            <w:lang w:val="en-GB"/>
            <w:rPrChange w:id="2649" w:author="Jonathan Leipold - BDAE Gruppe" w:date="2023-11-01T10:00:00Z">
              <w:rPr>
                <w:lang w:val="en-GB"/>
              </w:rPr>
            </w:rPrChange>
          </w:rPr>
          <w:delText xml:space="preserve"> </w:delText>
        </w:r>
        <w:r w:rsidR="079F9594" w:rsidRPr="005F09E7" w:rsidDel="004C7BA8">
          <w:rPr>
            <w:color w:val="1AB39F" w:themeColor="accent6"/>
            <w:szCs w:val="20"/>
            <w:lang w:val="en-GB"/>
            <w:rPrChange w:id="2650" w:author="Jonathan Leipold - BDAE Gruppe" w:date="2023-11-01T10:00:00Z">
              <w:rPr>
                <w:lang w:val="en-GB"/>
              </w:rPr>
            </w:rPrChange>
          </w:rPr>
          <w:delText>,</w:delText>
        </w:r>
      </w:del>
    </w:p>
    <w:p w14:paraId="0D40C904" w14:textId="735692C6" w:rsidR="00F97EEB" w:rsidRPr="005F09E7" w:rsidDel="00041A36" w:rsidRDefault="00F97EEB">
      <w:pPr>
        <w:rPr>
          <w:ins w:id="2651" w:author="Gastbenutzer" w:date="2023-10-17T20:52:00Z"/>
          <w:del w:id="2652" w:author="Jonathan Leipold - BDAE Gruppe" w:date="2023-10-31T19:37:00Z"/>
          <w:color w:val="1AB39F" w:themeColor="accent6"/>
          <w:szCs w:val="20"/>
          <w:lang w:val="en-GB"/>
          <w:rPrChange w:id="2653" w:author="Jonathan Leipold - BDAE Gruppe" w:date="2023-11-01T10:00:00Z">
            <w:rPr>
              <w:ins w:id="2654" w:author="Gastbenutzer" w:date="2023-10-17T20:52:00Z"/>
              <w:del w:id="2655" w:author="Jonathan Leipold - BDAE Gruppe" w:date="2023-10-31T19:37:00Z"/>
              <w:lang w:val="en-GB"/>
            </w:rPr>
          </w:rPrChange>
        </w:rPr>
        <w:pPrChange w:id="2656" w:author="Jonathan Leipold - BDAE Gruppe" w:date="2023-11-01T10:00:00Z">
          <w:pPr>
            <w:pStyle w:val="ListBullet"/>
          </w:pPr>
        </w:pPrChange>
      </w:pPr>
      <w:del w:id="2657" w:author="Jonathan Leipold - BDAE Gruppe" w:date="2023-10-31T19:37:00Z">
        <w:r w:rsidRPr="005F09E7" w:rsidDel="00041A36">
          <w:rPr>
            <w:color w:val="1AB39F" w:themeColor="accent6"/>
            <w:szCs w:val="20"/>
            <w:lang w:val="en-GB"/>
            <w:rPrChange w:id="2658" w:author="Jonathan Leipold - BDAE Gruppe" w:date="2023-11-01T10:00:00Z">
              <w:rPr>
                <w:lang w:val="en-GB"/>
              </w:rPr>
            </w:rPrChange>
          </w:rPr>
          <w:delText>Technical/theoretical skills: timing of skill acquisition, skill not offered in training, etc.</w:delText>
        </w:r>
      </w:del>
    </w:p>
    <w:p w14:paraId="2A0E324D" w14:textId="5B49BC5A" w:rsidR="1719FE49" w:rsidRPr="005F09E7" w:rsidDel="00BF6F3B" w:rsidRDefault="2FFF0411">
      <w:pPr>
        <w:rPr>
          <w:del w:id="2659" w:author="Jonathan Leipold - BDAE Gruppe" w:date="2023-10-21T12:55:00Z"/>
          <w:color w:val="1AB39F" w:themeColor="accent6"/>
          <w:szCs w:val="20"/>
          <w:lang w:val="en-GB"/>
          <w:rPrChange w:id="2660" w:author="Jonathan Leipold - BDAE Gruppe" w:date="2023-11-01T10:00:00Z">
            <w:rPr>
              <w:del w:id="2661" w:author="Jonathan Leipold - BDAE Gruppe" w:date="2023-10-21T12:55:00Z"/>
              <w:szCs w:val="20"/>
              <w:lang w:val="en-GB"/>
            </w:rPr>
          </w:rPrChange>
        </w:rPr>
        <w:pPrChange w:id="2662" w:author="Jonathan Leipold - BDAE Gruppe" w:date="2023-11-01T10:00:00Z">
          <w:pPr>
            <w:pStyle w:val="ListBullet"/>
          </w:pPr>
        </w:pPrChange>
      </w:pPr>
      <w:ins w:id="2663" w:author="Gastbenutzer" w:date="2023-10-17T20:52:00Z">
        <w:del w:id="2664" w:author="Jonathan Leipold - BDAE Gruppe" w:date="2023-10-31T19:37:00Z">
          <w:r w:rsidRPr="005F09E7" w:rsidDel="00041A36">
            <w:rPr>
              <w:color w:val="1AB39F" w:themeColor="accent6"/>
              <w:szCs w:val="20"/>
              <w:lang w:val="en-GB"/>
              <w:rPrChange w:id="2665" w:author="Jonathan Leipold - BDAE Gruppe" w:date="2023-11-01T10:00:00Z">
                <w:rPr/>
              </w:rPrChange>
            </w:rPr>
            <w:tab/>
          </w:r>
          <w:r w:rsidRPr="005F09E7" w:rsidDel="00041A36">
            <w:rPr>
              <w:color w:val="1AB39F" w:themeColor="accent6"/>
              <w:szCs w:val="20"/>
              <w:lang w:val="en-GB"/>
              <w:rPrChange w:id="2666" w:author="Jonathan Leipold - BDAE Gruppe" w:date="2023-11-01T10:00:00Z">
                <w:rPr/>
              </w:rPrChange>
            </w:rPr>
            <w:tab/>
          </w:r>
          <w:r w:rsidRPr="005F09E7" w:rsidDel="00041A36">
            <w:rPr>
              <w:color w:val="1AB39F" w:themeColor="accent6"/>
              <w:szCs w:val="20"/>
              <w:lang w:val="en-GB"/>
              <w:rPrChange w:id="2667" w:author="Jonathan Leipold - BDAE Gruppe" w:date="2023-11-01T10:00:00Z">
                <w:rPr/>
              </w:rPrChange>
            </w:rPr>
            <w:tab/>
          </w:r>
        </w:del>
      </w:ins>
      <w:del w:id="2668" w:author="Jonathan Leipold - BDAE Gruppe" w:date="2023-10-21T12:55:00Z">
        <w:r w:rsidR="584B9470" w:rsidRPr="005F09E7" w:rsidDel="00BF6F3B">
          <w:rPr>
            <w:color w:val="1AB39F" w:themeColor="accent6"/>
            <w:szCs w:val="20"/>
            <w:lang w:val="en-GB"/>
            <w:rPrChange w:id="2669" w:author="Jonathan Leipold - BDAE Gruppe" w:date="2023-11-01T10:00:00Z">
              <w:rPr>
                <w:lang w:val="en-GB"/>
              </w:rPr>
            </w:rPrChange>
          </w:rPr>
          <w:delText>faced by the project group was the lack of skills related to working in a remote group on a data science project. The group underestimated the time needed to divide the tasks, especially in the first part of a project: data exploration and visualisation, and had no theoretical background on how task delegation works best in such projects. It is highly recommended to add the data science project management course as a mandatory module to provide the in-depth skills in this area.</w:delText>
        </w:r>
      </w:del>
    </w:p>
    <w:p w14:paraId="351399B1" w14:textId="59392EE0" w:rsidR="00903E90" w:rsidRPr="005F09E7" w:rsidDel="00041A36" w:rsidRDefault="007371DD">
      <w:pPr>
        <w:rPr>
          <w:del w:id="2670" w:author="Jonathan Leipold - BDAE Gruppe" w:date="2023-10-31T19:37:00Z"/>
          <w:color w:val="1AB39F" w:themeColor="accent6"/>
          <w:szCs w:val="20"/>
          <w:lang w:val="en-GB"/>
          <w:rPrChange w:id="2671" w:author="Jonathan Leipold - BDAE Gruppe" w:date="2023-11-01T10:00:00Z">
            <w:rPr>
              <w:del w:id="2672" w:author="Jonathan Leipold - BDAE Gruppe" w:date="2023-10-31T19:37:00Z"/>
              <w:szCs w:val="20"/>
              <w:lang w:val="en-GB"/>
            </w:rPr>
          </w:rPrChange>
        </w:rPr>
        <w:pPrChange w:id="2673" w:author="Jonathan Leipold - BDAE Gruppe" w:date="2023-11-01T10:00:00Z">
          <w:pPr>
            <w:pStyle w:val="ListBullet"/>
          </w:pPr>
        </w:pPrChange>
      </w:pPr>
      <w:commentRangeStart w:id="2674"/>
      <w:commentRangeStart w:id="2675"/>
      <w:del w:id="2676" w:author="Jonathan Leipold - BDAE Gruppe" w:date="2023-10-21T12:55:00Z">
        <w:r w:rsidRPr="005F09E7" w:rsidDel="00BF6F3B">
          <w:rPr>
            <w:color w:val="1AB39F" w:themeColor="accent6"/>
            <w:szCs w:val="20"/>
            <w:lang w:val="en-GB"/>
            <w:rPrChange w:id="2677" w:author="Jonathan Leipold - BDAE Gruppe" w:date="2023-11-01T10:00:00Z">
              <w:rPr>
                <w:szCs w:val="20"/>
              </w:rPr>
            </w:rPrChange>
          </w:rPr>
          <w:delText xml:space="preserve">For the structure, </w:delText>
        </w:r>
        <w:r w:rsidR="00903E90" w:rsidRPr="005F09E7" w:rsidDel="00BF6F3B">
          <w:rPr>
            <w:color w:val="1AB39F" w:themeColor="accent6"/>
            <w:szCs w:val="20"/>
            <w:lang w:val="en-GB"/>
            <w:rPrChange w:id="2678" w:author="Jonathan Leipold - BDAE Gruppe" w:date="2023-11-01T10:00:00Z">
              <w:rPr>
                <w:szCs w:val="20"/>
                <w:lang w:val="en-GB"/>
              </w:rPr>
            </w:rPrChange>
          </w:rPr>
          <w:delText xml:space="preserve">the group </w:delText>
        </w:r>
        <w:r w:rsidRPr="005F09E7" w:rsidDel="00BF6F3B">
          <w:rPr>
            <w:color w:val="1AB39F" w:themeColor="accent6"/>
            <w:szCs w:val="20"/>
            <w:lang w:val="en-GB"/>
            <w:rPrChange w:id="2679" w:author="Jonathan Leipold - BDAE Gruppe" w:date="2023-11-01T10:00:00Z">
              <w:rPr>
                <w:szCs w:val="20"/>
              </w:rPr>
            </w:rPrChange>
          </w:rPr>
          <w:delText xml:space="preserve">personally would have been helped by a deeper familiarisation with the project and an assessment of the objectives on the part of DataScientest, as well as an actual control of the progress and a demand for the interim reports at the required time. </w:delText>
        </w:r>
      </w:del>
      <w:commentRangeEnd w:id="2674"/>
      <w:del w:id="2680" w:author="Jonathan Leipold - BDAE Gruppe" w:date="2023-10-31T19:37:00Z">
        <w:r w:rsidR="00B53853" w:rsidRPr="005F09E7" w:rsidDel="00041A36">
          <w:rPr>
            <w:rStyle w:val="CommentReference"/>
            <w:sz w:val="20"/>
            <w:szCs w:val="20"/>
          </w:rPr>
          <w:commentReference w:id="2674"/>
        </w:r>
        <w:commentRangeEnd w:id="2675"/>
        <w:r w:rsidRPr="005F09E7" w:rsidDel="00041A36">
          <w:rPr>
            <w:rStyle w:val="CommentReference"/>
            <w:sz w:val="20"/>
            <w:szCs w:val="20"/>
          </w:rPr>
          <w:commentReference w:id="2675"/>
        </w:r>
      </w:del>
    </w:p>
    <w:p w14:paraId="096C6557" w14:textId="75DFEA73" w:rsidR="00F97EEB" w:rsidRPr="005F09E7" w:rsidDel="00041A36" w:rsidRDefault="00F97EEB">
      <w:pPr>
        <w:rPr>
          <w:del w:id="2681" w:author="Jonathan Leipold - BDAE Gruppe" w:date="2023-10-31T19:37:00Z"/>
          <w:color w:val="1AB39F" w:themeColor="accent6"/>
          <w:szCs w:val="20"/>
          <w:lang w:val="en-GB"/>
          <w:rPrChange w:id="2682" w:author="Jonathan Leipold - BDAE Gruppe" w:date="2023-11-01T10:00:00Z">
            <w:rPr>
              <w:del w:id="2683" w:author="Jonathan Leipold - BDAE Gruppe" w:date="2023-10-31T19:37:00Z"/>
              <w:lang w:val="en-GB"/>
            </w:rPr>
          </w:rPrChange>
        </w:rPr>
        <w:pPrChange w:id="2684" w:author="Jonathan Leipold - BDAE Gruppe" w:date="2023-11-01T10:00:00Z">
          <w:pPr>
            <w:pStyle w:val="ListBullet"/>
          </w:pPr>
        </w:pPrChange>
      </w:pPr>
      <w:del w:id="2685" w:author="Jonathan Leipold - BDAE Gruppe" w:date="2023-10-31T19:37:00Z">
        <w:r w:rsidRPr="005F09E7" w:rsidDel="00041A36">
          <w:rPr>
            <w:color w:val="1AB39F" w:themeColor="accent6"/>
            <w:szCs w:val="20"/>
            <w:lang w:val="en-GB"/>
            <w:rPrChange w:id="2686" w:author="Jonathan Leipold - BDAE Gruppe" w:date="2023-11-01T10:00:00Z">
              <w:rPr>
                <w:lang w:val="en-GB"/>
              </w:rPr>
            </w:rPrChange>
          </w:rPr>
          <w:delText>Relevance: of the approach, model, data, etc.</w:delText>
        </w:r>
      </w:del>
    </w:p>
    <w:p w14:paraId="1E7867A4" w14:textId="656F4433" w:rsidR="00F97EEB" w:rsidRPr="005F09E7" w:rsidDel="00041A36" w:rsidRDefault="00F97EEB">
      <w:pPr>
        <w:rPr>
          <w:del w:id="2687" w:author="Jonathan Leipold - BDAE Gruppe" w:date="2023-10-31T19:37:00Z"/>
          <w:color w:val="1AB39F" w:themeColor="accent6"/>
          <w:szCs w:val="20"/>
          <w:lang w:val="en-GB"/>
          <w:rPrChange w:id="2688" w:author="Jonathan Leipold - BDAE Gruppe" w:date="2023-11-01T10:00:00Z">
            <w:rPr>
              <w:del w:id="2689" w:author="Jonathan Leipold - BDAE Gruppe" w:date="2023-10-31T19:37:00Z"/>
              <w:lang w:val="en-GB"/>
            </w:rPr>
          </w:rPrChange>
        </w:rPr>
        <w:pPrChange w:id="2690" w:author="Jonathan Leipold - BDAE Gruppe" w:date="2023-11-01T10:00:00Z">
          <w:pPr>
            <w:pStyle w:val="ListBullet"/>
          </w:pPr>
        </w:pPrChange>
      </w:pPr>
      <w:del w:id="2691" w:author="Jonathan Leipold - BDAE Gruppe" w:date="2023-10-31T19:37:00Z">
        <w:r w:rsidRPr="005F09E7" w:rsidDel="00041A36">
          <w:rPr>
            <w:color w:val="1AB39F" w:themeColor="accent6"/>
            <w:szCs w:val="20"/>
            <w:lang w:val="en-GB"/>
            <w:rPrChange w:id="2692" w:author="Jonathan Leipold - BDAE Gruppe" w:date="2023-11-01T10:00:00Z">
              <w:rPr>
                <w:lang w:val="en-GB"/>
              </w:rPr>
            </w:rPrChange>
          </w:rPr>
          <w:delText>IT: storage power, computational power, etc. </w:delText>
        </w:r>
      </w:del>
    </w:p>
    <w:p w14:paraId="6D314B26" w14:textId="32E7E234" w:rsidR="00A334D9" w:rsidRPr="005F09E7" w:rsidDel="00041A36" w:rsidRDefault="00F97EEB">
      <w:pPr>
        <w:rPr>
          <w:del w:id="2693" w:author="Jonathan Leipold - BDAE Gruppe" w:date="2023-10-31T19:37:00Z"/>
          <w:color w:val="1AB39F" w:themeColor="accent6"/>
          <w:szCs w:val="20"/>
          <w:lang w:val="en-GB"/>
          <w:rPrChange w:id="2694" w:author="Jonathan Leipold - BDAE Gruppe" w:date="2023-11-01T10:00:00Z">
            <w:rPr>
              <w:del w:id="2695" w:author="Jonathan Leipold - BDAE Gruppe" w:date="2023-10-31T19:37:00Z"/>
              <w:lang w:val="en-GB"/>
            </w:rPr>
          </w:rPrChange>
        </w:rPr>
        <w:pPrChange w:id="2696" w:author="Jonathan Leipold - BDAE Gruppe" w:date="2023-11-01T10:00:00Z">
          <w:pPr>
            <w:pStyle w:val="ListBullet"/>
          </w:pPr>
        </w:pPrChange>
      </w:pPr>
      <w:del w:id="2697" w:author="Jonathan Leipold - BDAE Gruppe" w:date="2023-10-31T19:37:00Z">
        <w:r w:rsidRPr="005F09E7" w:rsidDel="00041A36">
          <w:rPr>
            <w:color w:val="1AB39F" w:themeColor="accent6"/>
            <w:szCs w:val="20"/>
            <w:lang w:val="en-GB"/>
            <w:rPrChange w:id="2698" w:author="Jonathan Leipold - BDAE Gruppe" w:date="2023-11-01T10:00:00Z">
              <w:rPr>
                <w:lang w:val="en-GB"/>
              </w:rPr>
            </w:rPrChange>
          </w:rPr>
          <w:delText>Other</w:delText>
        </w:r>
      </w:del>
    </w:p>
    <w:p w14:paraId="6A5A986C" w14:textId="063C502E" w:rsidR="00BF6F3B" w:rsidRPr="005F09E7" w:rsidRDefault="00BF6F3B">
      <w:pPr>
        <w:rPr>
          <w:ins w:id="2699" w:author="Jonathan Leipold - BDAE Gruppe" w:date="2023-10-21T12:58:00Z"/>
          <w:szCs w:val="20"/>
          <w:lang w:val="en-GB"/>
        </w:rPr>
        <w:pPrChange w:id="2700" w:author="Jonathan Leipold - BDAE Gruppe" w:date="2023-11-01T10:00:00Z">
          <w:pPr>
            <w:pStyle w:val="ListBullet"/>
          </w:pPr>
        </w:pPrChange>
      </w:pPr>
      <w:ins w:id="2701" w:author="Jonathan Leipold - BDAE Gruppe" w:date="2023-10-21T12:55:00Z">
        <w:r w:rsidRPr="005F09E7">
          <w:rPr>
            <w:szCs w:val="20"/>
            <w:lang w:val="en-GB"/>
          </w:rPr>
          <w:t xml:space="preserve">The main challenge was the fact that the project group </w:t>
        </w:r>
      </w:ins>
      <w:ins w:id="2702" w:author="Gastbenutzer" w:date="2023-10-28T22:54:00Z">
        <w:r w:rsidR="38A32F5D" w:rsidRPr="005F09E7">
          <w:rPr>
            <w:szCs w:val="20"/>
            <w:lang w:val="en-GB"/>
          </w:rPr>
          <w:t xml:space="preserve">was </w:t>
        </w:r>
      </w:ins>
      <w:ins w:id="2703" w:author="Jonathan Leipold - BDAE Gruppe" w:date="2023-10-21T12:55:00Z">
        <w:r w:rsidR="38A32F5D" w:rsidRPr="005F09E7">
          <w:rPr>
            <w:szCs w:val="20"/>
            <w:lang w:val="en-GB"/>
          </w:rPr>
          <w:t>work</w:t>
        </w:r>
        <w:del w:id="2704" w:author="Gastbenutzer" w:date="2023-10-28T22:54:00Z">
          <w:r w:rsidRPr="005F09E7" w:rsidDel="38A32F5D">
            <w:rPr>
              <w:szCs w:val="20"/>
              <w:lang w:val="en-GB"/>
            </w:rPr>
            <w:delText>ed</w:delText>
          </w:r>
        </w:del>
      </w:ins>
      <w:ins w:id="2705" w:author="Gastbenutzer" w:date="2023-10-28T22:54:00Z">
        <w:r w:rsidR="38A32F5D" w:rsidRPr="005F09E7">
          <w:rPr>
            <w:szCs w:val="20"/>
            <w:lang w:val="en-GB"/>
          </w:rPr>
          <w:t>ing</w:t>
        </w:r>
      </w:ins>
      <w:ins w:id="2706" w:author="Jonathan Leipold - BDAE Gruppe" w:date="2023-10-21T12:55:00Z">
        <w:r w:rsidRPr="005F09E7">
          <w:rPr>
            <w:szCs w:val="20"/>
            <w:lang w:val="en-GB"/>
          </w:rPr>
          <w:t xml:space="preserve"> with real data from a system </w:t>
        </w:r>
        <w:del w:id="2707" w:author="Gastbenutzer" w:date="2023-10-28T22:55:00Z">
          <w:r w:rsidRPr="005F09E7">
            <w:rPr>
              <w:szCs w:val="20"/>
              <w:lang w:val="en-GB"/>
            </w:rPr>
            <w:delText>with</w:delText>
          </w:r>
        </w:del>
        <w:r w:rsidRPr="005F09E7">
          <w:rPr>
            <w:szCs w:val="20"/>
            <w:lang w:val="en-GB"/>
          </w:rPr>
          <w:t xml:space="preserve"> </w:t>
        </w:r>
      </w:ins>
      <w:ins w:id="2708" w:author="Gastbenutzer" w:date="2023-10-28T22:55:00Z">
        <w:r w:rsidR="38A32F5D" w:rsidRPr="005F09E7">
          <w:rPr>
            <w:szCs w:val="20"/>
            <w:lang w:val="en-GB"/>
          </w:rPr>
          <w:t>that</w:t>
        </w:r>
      </w:ins>
      <w:ins w:id="2709" w:author="Jonathan Leipold - BDAE Gruppe" w:date="2023-10-21T12:55:00Z">
        <w:del w:id="2710" w:author="Gastbenutzer" w:date="2023-10-28T22:55:00Z">
          <w:r w:rsidRPr="005F09E7">
            <w:rPr>
              <w:szCs w:val="20"/>
              <w:lang w:val="en-GB"/>
            </w:rPr>
            <w:delText>which</w:delText>
          </w:r>
        </w:del>
        <w:r w:rsidRPr="005F09E7">
          <w:rPr>
            <w:szCs w:val="20"/>
            <w:lang w:val="en-GB"/>
          </w:rPr>
          <w:t xml:space="preserve"> real people work</w:t>
        </w:r>
      </w:ins>
      <w:ins w:id="2711" w:author="Gastbenutzer" w:date="2023-10-28T22:55:00Z">
        <w:r w:rsidRPr="005F09E7">
          <w:rPr>
            <w:szCs w:val="20"/>
            <w:lang w:val="en-GB"/>
          </w:rPr>
          <w:t xml:space="preserve"> </w:t>
        </w:r>
        <w:r w:rsidR="38A32F5D" w:rsidRPr="005F09E7">
          <w:rPr>
            <w:szCs w:val="20"/>
            <w:lang w:val="en-GB"/>
          </w:rPr>
          <w:t>with</w:t>
        </w:r>
      </w:ins>
      <w:ins w:id="2712" w:author="Jonathan Leipold - BDAE Gruppe" w:date="2023-10-21T12:55:00Z">
        <w:r w:rsidR="38A32F5D" w:rsidRPr="005F09E7">
          <w:rPr>
            <w:szCs w:val="20"/>
            <w:lang w:val="en-GB"/>
          </w:rPr>
          <w:t xml:space="preserve"> </w:t>
        </w:r>
        <w:r w:rsidRPr="005F09E7">
          <w:rPr>
            <w:szCs w:val="20"/>
            <w:lang w:val="en-GB"/>
          </w:rPr>
          <w:t xml:space="preserve">(&amp; make mistakes from time to time). </w:t>
        </w:r>
      </w:ins>
      <w:ins w:id="2713" w:author="Gastbenutzer" w:date="2023-10-28T22:55:00Z">
        <w:del w:id="2714" w:author="Jonathan Leipold - BDAE Gruppe" w:date="2023-11-04T16:40:00Z">
          <w:r w:rsidR="38A32F5D" w:rsidRPr="005F09E7" w:rsidDel="002F0D6B">
            <w:rPr>
              <w:szCs w:val="20"/>
              <w:lang w:val="en-GB"/>
            </w:rPr>
            <w:delText>In addition</w:delText>
          </w:r>
        </w:del>
      </w:ins>
      <w:ins w:id="2715" w:author="Jonathan Leipold - BDAE Gruppe" w:date="2023-11-04T16:40:00Z">
        <w:r w:rsidR="002F0D6B">
          <w:rPr>
            <w:szCs w:val="20"/>
            <w:lang w:val="en-GB"/>
          </w:rPr>
          <w:t>Additionally</w:t>
        </w:r>
      </w:ins>
      <w:ins w:id="2716" w:author="Gastbenutzer" w:date="2023-10-28T22:55:00Z">
        <w:r w:rsidR="38A32F5D" w:rsidRPr="005F09E7">
          <w:rPr>
            <w:szCs w:val="20"/>
            <w:lang w:val="en-GB"/>
          </w:rPr>
          <w:t xml:space="preserve">, </w:t>
        </w:r>
      </w:ins>
      <w:ins w:id="2717" w:author="Jonathan Leipold - BDAE Gruppe" w:date="2023-10-21T12:55:00Z">
        <w:del w:id="2718" w:author="Gastbenutzer" w:date="2023-10-28T22:55:00Z">
          <w:r w:rsidRPr="005F09E7">
            <w:rPr>
              <w:szCs w:val="20"/>
              <w:lang w:val="en-GB"/>
            </w:rPr>
            <w:delText xml:space="preserve">As well </w:delText>
          </w:r>
          <w:r w:rsidRPr="005F09E7" w:rsidDel="38A32F5D">
            <w:rPr>
              <w:szCs w:val="20"/>
              <w:lang w:val="en-GB"/>
            </w:rPr>
            <w:delText>th</w:delText>
          </w:r>
        </w:del>
      </w:ins>
      <w:ins w:id="2719" w:author="Gastbenutzer" w:date="2023-10-28T22:55:00Z">
        <w:r w:rsidR="38A32F5D" w:rsidRPr="005F09E7">
          <w:rPr>
            <w:szCs w:val="20"/>
            <w:lang w:val="en-GB"/>
          </w:rPr>
          <w:t>th</w:t>
        </w:r>
      </w:ins>
      <w:ins w:id="2720" w:author="Jonathan Leipold - BDAE Gruppe" w:date="2023-10-21T12:55:00Z">
        <w:r w:rsidR="38A32F5D" w:rsidRPr="005F09E7">
          <w:rPr>
            <w:szCs w:val="20"/>
            <w:lang w:val="en-GB"/>
          </w:rPr>
          <w:t>e</w:t>
        </w:r>
        <w:r w:rsidRPr="005F09E7">
          <w:rPr>
            <w:szCs w:val="20"/>
            <w:lang w:val="en-GB"/>
          </w:rPr>
          <w:t xml:space="preserve"> ERP System </w:t>
        </w:r>
      </w:ins>
      <w:ins w:id="2721" w:author="Gastbenutzer" w:date="2023-10-28T22:55:00Z">
        <w:r w:rsidR="38A32F5D" w:rsidRPr="005F09E7">
          <w:rPr>
            <w:szCs w:val="20"/>
            <w:lang w:val="en-GB"/>
          </w:rPr>
          <w:t>had been</w:t>
        </w:r>
      </w:ins>
      <w:ins w:id="2722" w:author="Jonathan Leipold - BDAE Gruppe" w:date="2023-10-21T12:55:00Z">
        <w:del w:id="2723" w:author="Gastbenutzer" w:date="2023-10-28T22:55:00Z">
          <w:r w:rsidRPr="005F09E7">
            <w:rPr>
              <w:szCs w:val="20"/>
              <w:lang w:val="en-GB"/>
            </w:rPr>
            <w:delText>was</w:delText>
          </w:r>
        </w:del>
        <w:r w:rsidRPr="005F09E7">
          <w:rPr>
            <w:szCs w:val="20"/>
            <w:lang w:val="en-GB"/>
          </w:rPr>
          <w:t xml:space="preserve"> changed </w:t>
        </w:r>
      </w:ins>
      <w:ins w:id="2724" w:author="Gastbenutzer" w:date="2023-10-28T22:55:00Z">
        <w:r w:rsidR="38A32F5D" w:rsidRPr="005F09E7">
          <w:rPr>
            <w:szCs w:val="20"/>
            <w:lang w:val="en-GB"/>
          </w:rPr>
          <w:t>during</w:t>
        </w:r>
      </w:ins>
      <w:ins w:id="2725" w:author="Jonathan Leipold - BDAE Gruppe" w:date="2023-10-21T12:55:00Z">
        <w:del w:id="2726" w:author="Gastbenutzer" w:date="2023-10-28T22:55:00Z">
          <w:r w:rsidRPr="005F09E7">
            <w:rPr>
              <w:szCs w:val="20"/>
              <w:lang w:val="en-GB"/>
            </w:rPr>
            <w:delText>through</w:delText>
          </w:r>
        </w:del>
        <w:r w:rsidRPr="005F09E7">
          <w:rPr>
            <w:szCs w:val="20"/>
            <w:lang w:val="en-GB"/>
          </w:rPr>
          <w:t xml:space="preserve"> the period </w:t>
        </w:r>
      </w:ins>
      <w:ins w:id="2727" w:author="Jonathan Leipold - BDAE Gruppe" w:date="2023-11-01T10:02:00Z">
        <w:r w:rsidR="00DE4D73">
          <w:rPr>
            <w:szCs w:val="20"/>
            <w:lang w:val="en-GB"/>
          </w:rPr>
          <w:t>of collected data</w:t>
        </w:r>
      </w:ins>
      <w:ins w:id="2728" w:author="Jonathan Leipold - BDAE Gruppe" w:date="2023-10-21T12:55:00Z">
        <w:r w:rsidRPr="005F09E7">
          <w:rPr>
            <w:szCs w:val="20"/>
            <w:lang w:val="en-GB"/>
          </w:rPr>
          <w:t xml:space="preserve">, </w:t>
        </w:r>
      </w:ins>
      <w:ins w:id="2729" w:author="Gastbenutzer" w:date="2023-10-28T22:56:00Z">
        <w:r w:rsidR="38A32F5D" w:rsidRPr="005F09E7">
          <w:rPr>
            <w:szCs w:val="20"/>
            <w:lang w:val="en-GB"/>
          </w:rPr>
          <w:t>making</w:t>
        </w:r>
      </w:ins>
      <w:ins w:id="2730" w:author="Jonathan Leipold - BDAE Gruppe" w:date="2023-10-21T12:55:00Z">
        <w:del w:id="2731" w:author="Gastbenutzer" w:date="2023-10-28T22:56:00Z">
          <w:r w:rsidRPr="005F09E7">
            <w:rPr>
              <w:szCs w:val="20"/>
              <w:lang w:val="en-GB"/>
            </w:rPr>
            <w:delText>which made</w:delText>
          </w:r>
        </w:del>
        <w:r w:rsidRPr="005F09E7">
          <w:rPr>
            <w:szCs w:val="20"/>
            <w:lang w:val="en-GB"/>
          </w:rPr>
          <w:t xml:space="preserve"> some older data less </w:t>
        </w:r>
      </w:ins>
      <w:ins w:id="2732" w:author="Gastbenutzer" w:date="2023-10-28T22:56:00Z">
        <w:r w:rsidR="38A32F5D" w:rsidRPr="005F09E7">
          <w:rPr>
            <w:szCs w:val="20"/>
            <w:lang w:val="en-GB"/>
          </w:rPr>
          <w:t>reliable</w:t>
        </w:r>
      </w:ins>
      <w:ins w:id="2733" w:author="Jonathan Leipold - BDAE Gruppe" w:date="2023-10-21T12:55:00Z">
        <w:del w:id="2734" w:author="Gastbenutzer" w:date="2023-10-28T22:56:00Z">
          <w:r w:rsidRPr="005F09E7">
            <w:rPr>
              <w:szCs w:val="20"/>
              <w:lang w:val="en-GB"/>
            </w:rPr>
            <w:delText>trustworthy</w:delText>
          </w:r>
        </w:del>
        <w:r w:rsidRPr="005F09E7">
          <w:rPr>
            <w:szCs w:val="20"/>
            <w:lang w:val="en-GB"/>
          </w:rPr>
          <w:t xml:space="preserve">. Therefore, the validity of the data could never be </w:t>
        </w:r>
        <w:del w:id="2735" w:author="Gastbenutzer" w:date="2023-10-28T22:56:00Z">
          <w:r w:rsidRPr="005F09E7">
            <w:rPr>
              <w:szCs w:val="20"/>
              <w:lang w:val="en-GB"/>
            </w:rPr>
            <w:delText xml:space="preserve">100% </w:delText>
          </w:r>
        </w:del>
        <w:r w:rsidRPr="005F09E7">
          <w:rPr>
            <w:szCs w:val="20"/>
            <w:lang w:val="en-GB"/>
          </w:rPr>
          <w:t>relied upon</w:t>
        </w:r>
      </w:ins>
      <w:ins w:id="2736" w:author="Gastbenutzer" w:date="2023-10-28T22:56:00Z">
        <w:r w:rsidR="38A32F5D" w:rsidRPr="005F09E7">
          <w:rPr>
            <w:szCs w:val="20"/>
            <w:lang w:val="en-GB"/>
          </w:rPr>
          <w:t xml:space="preserve"> 100%</w:t>
        </w:r>
      </w:ins>
      <w:ins w:id="2737" w:author="Jonathan Leipold - BDAE Gruppe" w:date="2023-10-21T12:55:00Z">
        <w:r w:rsidR="38A32F5D" w:rsidRPr="005F09E7">
          <w:rPr>
            <w:szCs w:val="20"/>
            <w:lang w:val="en-GB"/>
          </w:rPr>
          <w:t>.</w:t>
        </w:r>
        <w:r w:rsidRPr="005F09E7">
          <w:rPr>
            <w:szCs w:val="20"/>
            <w:lang w:val="en-GB"/>
          </w:rPr>
          <w:t xml:space="preserve"> Jonathan</w:t>
        </w:r>
        <w:proofErr w:type="gramStart"/>
        <w:r w:rsidRPr="005F09E7">
          <w:rPr>
            <w:szCs w:val="20"/>
            <w:lang w:val="en-GB"/>
          </w:rPr>
          <w:t>, in particular, therefore</w:t>
        </w:r>
        <w:proofErr w:type="gramEnd"/>
        <w:r w:rsidRPr="005F09E7">
          <w:rPr>
            <w:szCs w:val="20"/>
            <w:lang w:val="en-GB"/>
          </w:rPr>
          <w:t xml:space="preserve"> spent most of his time explaining and preparing the </w:t>
        </w:r>
      </w:ins>
      <w:ins w:id="2738" w:author="Gastbenutzer" w:date="2023-10-28T22:56:00Z">
        <w:del w:id="2739" w:author="Jonathan Leipold - BDAE Gruppe" w:date="2023-11-01T10:02:00Z">
          <w:r w:rsidR="38A32F5D" w:rsidRPr="005F09E7" w:rsidDel="00DB7FAC">
            <w:rPr>
              <w:szCs w:val="20"/>
              <w:lang w:val="en-GB"/>
            </w:rPr>
            <w:delText>%</w:delText>
          </w:r>
        </w:del>
      </w:ins>
      <w:ins w:id="2740" w:author="Jonathan Leipold - BDAE Gruppe" w:date="2023-10-21T12:55:00Z">
        <w:r w:rsidRPr="005F09E7">
          <w:rPr>
            <w:szCs w:val="20"/>
            <w:lang w:val="en-GB"/>
          </w:rPr>
          <w:t>data in both SQL and Python. This time was particularly lacking later in the modelling part.</w:t>
        </w:r>
      </w:ins>
    </w:p>
    <w:p w14:paraId="5DE0DF0A" w14:textId="3FF819FD" w:rsidR="00F31EB0" w:rsidRPr="005F09E7" w:rsidRDefault="00B3645E">
      <w:pPr>
        <w:rPr>
          <w:ins w:id="2741" w:author="Jonathan Leipold - BDAE Gruppe" w:date="2023-10-21T13:00:00Z"/>
          <w:szCs w:val="20"/>
          <w:lang w:val="en-GB"/>
        </w:rPr>
        <w:pPrChange w:id="2742" w:author="Jonathan Leipold - BDAE Gruppe" w:date="2023-11-01T10:00:00Z">
          <w:pPr>
            <w:pStyle w:val="ListBullet"/>
          </w:pPr>
        </w:pPrChange>
      </w:pPr>
      <w:ins w:id="2743" w:author="Jonathan Leipold - BDAE Gruppe" w:date="2023-10-21T12:58:00Z">
        <w:r w:rsidRPr="005F09E7">
          <w:rPr>
            <w:szCs w:val="20"/>
            <w:lang w:val="en-GB"/>
          </w:rPr>
          <w:t>In addition</w:t>
        </w:r>
      </w:ins>
      <w:ins w:id="2744" w:author="Gastbenutzer" w:date="2023-10-28T22:57:00Z">
        <w:r w:rsidR="38A32F5D" w:rsidRPr="005F09E7">
          <w:rPr>
            <w:szCs w:val="20"/>
            <w:lang w:val="en-GB"/>
          </w:rPr>
          <w:t>,</w:t>
        </w:r>
      </w:ins>
      <w:ins w:id="2745" w:author="Jonathan Leipold - BDAE Gruppe" w:date="2023-10-21T12:58:00Z">
        <w:r w:rsidRPr="005F09E7">
          <w:rPr>
            <w:szCs w:val="20"/>
            <w:lang w:val="en-GB"/>
          </w:rPr>
          <w:t xml:space="preserve"> a lack of knowledge </w:t>
        </w:r>
        <w:r w:rsidR="00DE0F3D" w:rsidRPr="005F09E7">
          <w:rPr>
            <w:szCs w:val="20"/>
            <w:lang w:val="en-GB"/>
          </w:rPr>
          <w:t>about</w:t>
        </w:r>
      </w:ins>
      <w:ins w:id="2746" w:author="Gastbenutzer" w:date="2023-10-28T22:57:00Z">
        <w:r w:rsidR="00DE0F3D" w:rsidRPr="005F09E7">
          <w:rPr>
            <w:szCs w:val="20"/>
            <w:lang w:val="en-GB"/>
          </w:rPr>
          <w:t xml:space="preserve"> </w:t>
        </w:r>
        <w:r w:rsidR="38A32F5D" w:rsidRPr="005F09E7">
          <w:rPr>
            <w:szCs w:val="20"/>
            <w:lang w:val="en-GB"/>
          </w:rPr>
          <w:t>the capabilities</w:t>
        </w:r>
      </w:ins>
      <w:ins w:id="2747" w:author="Jonathan Leipold - BDAE Gruppe" w:date="2023-10-21T12:58:00Z">
        <w:del w:id="2748" w:author="Gastbenutzer" w:date="2023-10-28T22:57:00Z">
          <w:r w:rsidRPr="005F09E7" w:rsidDel="38A32F5D">
            <w:rPr>
              <w:szCs w:val="20"/>
              <w:lang w:val="en-GB"/>
            </w:rPr>
            <w:delText xml:space="preserve"> </w:delText>
          </w:r>
          <w:r w:rsidR="00DE0F3D" w:rsidRPr="005F09E7">
            <w:rPr>
              <w:szCs w:val="20"/>
              <w:lang w:val="en-GB"/>
            </w:rPr>
            <w:delText>possibilities</w:delText>
          </w:r>
        </w:del>
        <w:r w:rsidR="00DE0F3D" w:rsidRPr="005F09E7">
          <w:rPr>
            <w:szCs w:val="20"/>
            <w:lang w:val="en-GB"/>
          </w:rPr>
          <w:t xml:space="preserve"> of ML </w:t>
        </w:r>
      </w:ins>
      <w:ins w:id="2749" w:author="Gastbenutzer" w:date="2023-10-28T22:57:00Z">
        <w:r w:rsidR="38A32F5D" w:rsidRPr="005F09E7">
          <w:rPr>
            <w:szCs w:val="20"/>
            <w:lang w:val="en-GB"/>
          </w:rPr>
          <w:t>m</w:t>
        </w:r>
      </w:ins>
      <w:ins w:id="2750" w:author="Jonathan Leipold - BDAE Gruppe" w:date="2023-10-21T12:58:00Z">
        <w:del w:id="2751" w:author="Gastbenutzer" w:date="2023-10-28T22:57:00Z">
          <w:r w:rsidR="00F70B40" w:rsidRPr="005F09E7">
            <w:rPr>
              <w:szCs w:val="20"/>
              <w:lang w:val="en-GB"/>
            </w:rPr>
            <w:delText>M</w:delText>
          </w:r>
        </w:del>
        <w:r w:rsidR="00F70B40" w:rsidRPr="005F09E7">
          <w:rPr>
            <w:szCs w:val="20"/>
            <w:lang w:val="en-GB"/>
          </w:rPr>
          <w:t xml:space="preserve">odelling </w:t>
        </w:r>
        <w:r w:rsidR="002D3232" w:rsidRPr="005F09E7">
          <w:rPr>
            <w:szCs w:val="20"/>
            <w:lang w:val="en-GB"/>
          </w:rPr>
          <w:t>a</w:t>
        </w:r>
      </w:ins>
      <w:ins w:id="2752" w:author="Jonathan Leipold - BDAE Gruppe" w:date="2023-10-21T12:59:00Z">
        <w:r w:rsidR="002D3232" w:rsidRPr="005F09E7">
          <w:rPr>
            <w:szCs w:val="20"/>
            <w:lang w:val="en-GB"/>
          </w:rPr>
          <w:t xml:space="preserve">t the </w:t>
        </w:r>
        <w:del w:id="2753" w:author="Gastbenutzer" w:date="2023-10-28T22:57:00Z">
          <w:r w:rsidR="002D3232" w:rsidRPr="005F09E7">
            <w:rPr>
              <w:szCs w:val="20"/>
              <w:lang w:val="en-GB"/>
            </w:rPr>
            <w:delText>beginning</w:delText>
          </w:r>
        </w:del>
      </w:ins>
      <w:ins w:id="2754" w:author="Gastbenutzer" w:date="2023-10-28T22:57:00Z">
        <w:r w:rsidR="38A32F5D" w:rsidRPr="005F09E7">
          <w:rPr>
            <w:szCs w:val="20"/>
            <w:lang w:val="en-GB"/>
          </w:rPr>
          <w:t>start</w:t>
        </w:r>
      </w:ins>
      <w:ins w:id="2755" w:author="Jonathan Leipold - BDAE Gruppe" w:date="2023-10-21T12:59:00Z">
        <w:r w:rsidR="002D3232" w:rsidRPr="005F09E7">
          <w:rPr>
            <w:szCs w:val="20"/>
            <w:lang w:val="en-GB"/>
          </w:rPr>
          <w:t xml:space="preserve"> </w:t>
        </w:r>
      </w:ins>
      <w:ins w:id="2756" w:author="Jonathan Leipold - BDAE Gruppe" w:date="2023-10-21T13:02:00Z">
        <w:r w:rsidR="000D0DD0" w:rsidRPr="005F09E7">
          <w:rPr>
            <w:szCs w:val="20"/>
            <w:lang w:val="en-GB"/>
          </w:rPr>
          <w:t xml:space="preserve">of the project </w:t>
        </w:r>
      </w:ins>
      <w:ins w:id="2757" w:author="Jonathan Leipold - BDAE Gruppe" w:date="2023-10-21T12:59:00Z">
        <w:r w:rsidR="002D3232" w:rsidRPr="005F09E7">
          <w:rPr>
            <w:szCs w:val="20"/>
            <w:lang w:val="en-GB"/>
          </w:rPr>
          <w:t>le</w:t>
        </w:r>
        <w:del w:id="2758" w:author="Gastbenutzer" w:date="2023-10-28T22:57:00Z">
          <w:r w:rsidR="002D3232" w:rsidRPr="005F09E7">
            <w:rPr>
              <w:szCs w:val="20"/>
              <w:lang w:val="en-GB"/>
            </w:rPr>
            <w:delText>a</w:delText>
          </w:r>
        </w:del>
        <w:r w:rsidR="002D3232" w:rsidRPr="005F09E7">
          <w:rPr>
            <w:szCs w:val="20"/>
            <w:lang w:val="en-GB"/>
          </w:rPr>
          <w:t xml:space="preserve">d to </w:t>
        </w:r>
      </w:ins>
      <w:ins w:id="2759" w:author="Gastbenutzer" w:date="2023-10-28T22:58:00Z">
        <w:r w:rsidR="38A32F5D" w:rsidRPr="005F09E7">
          <w:rPr>
            <w:szCs w:val="20"/>
            <w:lang w:val="en-GB"/>
          </w:rPr>
          <w:t>vague</w:t>
        </w:r>
      </w:ins>
      <w:ins w:id="2760" w:author="Jonathan Leipold - BDAE Gruppe" w:date="2023-10-21T12:59:00Z">
        <w:del w:id="2761" w:author="Gastbenutzer" w:date="2023-10-28T22:58:00Z">
          <w:r w:rsidR="00D14BEB" w:rsidRPr="005F09E7">
            <w:rPr>
              <w:szCs w:val="20"/>
              <w:lang w:val="en-GB"/>
            </w:rPr>
            <w:delText>unspecific</w:delText>
          </w:r>
        </w:del>
        <w:r w:rsidR="00D14BEB" w:rsidRPr="005F09E7">
          <w:rPr>
            <w:szCs w:val="20"/>
            <w:lang w:val="en-GB"/>
          </w:rPr>
          <w:t xml:space="preserve"> objectives</w:t>
        </w:r>
        <w:r w:rsidR="00DA70E5" w:rsidRPr="005F09E7">
          <w:rPr>
            <w:szCs w:val="20"/>
            <w:lang w:val="en-GB"/>
          </w:rPr>
          <w:t xml:space="preserve"> </w:t>
        </w:r>
      </w:ins>
      <w:ins w:id="2762" w:author="Jonathan Leipold - BDAE Gruppe" w:date="2023-10-21T13:00:00Z">
        <w:del w:id="2763" w:author="Gastbenutzer" w:date="2023-10-28T22:58:00Z">
          <w:r w:rsidR="00F31EB0" w:rsidRPr="005F09E7">
            <w:rPr>
              <w:szCs w:val="20"/>
              <w:lang w:val="en-GB"/>
            </w:rPr>
            <w:delText xml:space="preserve">where it has become clear </w:delText>
          </w:r>
        </w:del>
        <w:r w:rsidR="00F31EB0" w:rsidRPr="005F09E7">
          <w:rPr>
            <w:szCs w:val="20"/>
            <w:lang w:val="en-GB"/>
          </w:rPr>
          <w:t xml:space="preserve">that </w:t>
        </w:r>
      </w:ins>
      <w:ins w:id="2764" w:author="Gastbenutzer" w:date="2023-10-28T22:58:00Z">
        <w:r w:rsidR="38A32F5D" w:rsidRPr="005F09E7">
          <w:rPr>
            <w:szCs w:val="20"/>
            <w:lang w:val="en-GB"/>
          </w:rPr>
          <w:t>were largely unachievable</w:t>
        </w:r>
      </w:ins>
      <w:ins w:id="2765" w:author="Jonathan Leipold - BDAE Gruppe" w:date="2023-10-21T13:00:00Z">
        <w:del w:id="2766" w:author="Gastbenutzer" w:date="2023-10-28T22:59:00Z">
          <w:r w:rsidR="00F31EB0" w:rsidRPr="005F09E7">
            <w:rPr>
              <w:szCs w:val="20"/>
              <w:lang w:val="en-GB"/>
            </w:rPr>
            <w:delText>they cannot be reached for the most part</w:delText>
          </w:r>
        </w:del>
        <w:r w:rsidR="00F31EB0" w:rsidRPr="005F09E7">
          <w:rPr>
            <w:szCs w:val="20"/>
            <w:lang w:val="en-GB"/>
          </w:rPr>
          <w:t xml:space="preserve"> with the existing data. </w:t>
        </w:r>
      </w:ins>
      <w:ins w:id="2767" w:author="Gastbenutzer" w:date="2023-10-28T22:59:00Z">
        <w:r w:rsidR="38A32F5D" w:rsidRPr="005F09E7">
          <w:rPr>
            <w:szCs w:val="20"/>
            <w:lang w:val="en-GB"/>
          </w:rPr>
          <w:t>In</w:t>
        </w:r>
      </w:ins>
      <w:ins w:id="2768" w:author="Jonathan Leipold - BDAE Gruppe" w:date="2023-10-21T13:00:00Z">
        <w:del w:id="2769" w:author="Gastbenutzer" w:date="2023-10-28T22:59:00Z">
          <w:r w:rsidR="00F31EB0" w:rsidRPr="005F09E7">
            <w:rPr>
              <w:szCs w:val="20"/>
              <w:lang w:val="en-GB"/>
            </w:rPr>
            <w:delText>At</w:delText>
          </w:r>
        </w:del>
        <w:r w:rsidR="00F31EB0" w:rsidRPr="005F09E7">
          <w:rPr>
            <w:szCs w:val="20"/>
            <w:lang w:val="en-GB"/>
          </w:rPr>
          <w:t xml:space="preserve"> the sales project</w:t>
        </w:r>
      </w:ins>
      <w:ins w:id="2770" w:author="Gastbenutzer" w:date="2023-10-28T22:59:00Z">
        <w:r w:rsidR="38A32F5D" w:rsidRPr="005F09E7">
          <w:rPr>
            <w:szCs w:val="20"/>
            <w:lang w:val="en-GB"/>
          </w:rPr>
          <w:t>,</w:t>
        </w:r>
      </w:ins>
      <w:ins w:id="2771" w:author="Jonathan Leipold - BDAE Gruppe" w:date="2023-10-21T13:00:00Z">
        <w:r w:rsidR="00F31EB0" w:rsidRPr="005F09E7">
          <w:rPr>
            <w:szCs w:val="20"/>
            <w:lang w:val="en-GB"/>
          </w:rPr>
          <w:t xml:space="preserve"> it was a lack of known </w:t>
        </w:r>
        <w:del w:id="2772" w:author="Gastbenutzer" w:date="2023-10-28T22:59:00Z">
          <w:r w:rsidR="00F31EB0" w:rsidRPr="005F09E7">
            <w:rPr>
              <w:szCs w:val="20"/>
              <w:lang w:val="en-GB"/>
            </w:rPr>
            <w:delText>feature</w:delText>
          </w:r>
        </w:del>
        <w:r w:rsidR="00F31EB0" w:rsidRPr="005F09E7">
          <w:rPr>
            <w:szCs w:val="20"/>
            <w:lang w:val="en-GB"/>
          </w:rPr>
          <w:t xml:space="preserve"> information</w:t>
        </w:r>
      </w:ins>
      <w:ins w:id="2773" w:author="Gastbenutzer" w:date="2023-10-28T22:59:00Z">
        <w:r w:rsidR="00F31EB0" w:rsidRPr="005F09E7">
          <w:rPr>
            <w:szCs w:val="20"/>
            <w:lang w:val="en-GB"/>
          </w:rPr>
          <w:t xml:space="preserve"> </w:t>
        </w:r>
        <w:r w:rsidR="38A32F5D" w:rsidRPr="005F09E7">
          <w:rPr>
            <w:szCs w:val="20"/>
            <w:lang w:val="en-GB"/>
          </w:rPr>
          <w:t>abou</w:t>
        </w:r>
      </w:ins>
      <w:ins w:id="2774" w:author="Gastbenutzer" w:date="2023-10-28T23:00:00Z">
        <w:r w:rsidR="38A32F5D" w:rsidRPr="005F09E7">
          <w:rPr>
            <w:szCs w:val="20"/>
            <w:lang w:val="en-GB"/>
          </w:rPr>
          <w:t xml:space="preserve">t </w:t>
        </w:r>
      </w:ins>
      <w:ins w:id="2775" w:author="Jonathan Leipold - BDAE Gruppe" w:date="2023-10-21T13:00:00Z">
        <w:del w:id="2776" w:author="Gastbenutzer" w:date="2023-10-28T23:00:00Z">
          <w:r w:rsidRPr="005F09E7" w:rsidDel="38A32F5D">
            <w:rPr>
              <w:szCs w:val="20"/>
              <w:lang w:val="en-GB"/>
            </w:rPr>
            <w:delText xml:space="preserve"> </w:delText>
          </w:r>
          <w:r w:rsidR="00F31EB0" w:rsidRPr="005F09E7">
            <w:rPr>
              <w:szCs w:val="20"/>
              <w:lang w:val="en-GB"/>
            </w:rPr>
            <w:delText xml:space="preserve">from </w:delText>
          </w:r>
        </w:del>
        <w:r w:rsidR="00F31EB0" w:rsidRPr="005F09E7">
          <w:rPr>
            <w:szCs w:val="20"/>
            <w:lang w:val="en-GB"/>
          </w:rPr>
          <w:t xml:space="preserve">the </w:t>
        </w:r>
      </w:ins>
      <w:ins w:id="2777" w:author="Gastbenutzer" w:date="2023-10-28T23:00:00Z">
        <w:r w:rsidR="38A32F5D" w:rsidRPr="005F09E7">
          <w:rPr>
            <w:szCs w:val="20"/>
            <w:lang w:val="en-GB"/>
          </w:rPr>
          <w:t xml:space="preserve">features development in the </w:t>
        </w:r>
      </w:ins>
      <w:ins w:id="2778" w:author="Jonathan Leipold - BDAE Gruppe" w:date="2023-10-21T13:00:00Z">
        <w:r w:rsidR="00F31EB0" w:rsidRPr="005F09E7">
          <w:rPr>
            <w:szCs w:val="20"/>
            <w:lang w:val="en-GB"/>
          </w:rPr>
          <w:t>future. For the churn part</w:t>
        </w:r>
      </w:ins>
      <w:ins w:id="2779" w:author="Gastbenutzer" w:date="2023-10-28T23:00:00Z">
        <w:r w:rsidR="38A32F5D" w:rsidRPr="005F09E7">
          <w:rPr>
            <w:szCs w:val="20"/>
            <w:lang w:val="en-GB"/>
          </w:rPr>
          <w:t>,</w:t>
        </w:r>
      </w:ins>
      <w:ins w:id="2780" w:author="Jonathan Leipold - BDAE Gruppe" w:date="2023-10-21T13:00:00Z">
        <w:r w:rsidR="00F31EB0" w:rsidRPr="005F09E7">
          <w:rPr>
            <w:szCs w:val="20"/>
            <w:lang w:val="en-GB"/>
          </w:rPr>
          <w:t xml:space="preserve"> </w:t>
        </w:r>
        <w:r w:rsidR="0025241E" w:rsidRPr="005F09E7">
          <w:rPr>
            <w:szCs w:val="20"/>
            <w:lang w:val="en-GB"/>
          </w:rPr>
          <w:t xml:space="preserve">only </w:t>
        </w:r>
      </w:ins>
      <w:ins w:id="2781" w:author="Jonathan Leipold - BDAE Gruppe" w:date="2023-10-21T13:01:00Z">
        <w:r w:rsidR="0025241E" w:rsidRPr="005F09E7">
          <w:rPr>
            <w:szCs w:val="20"/>
            <w:lang w:val="en-GB"/>
          </w:rPr>
          <w:t xml:space="preserve">a target value </w:t>
        </w:r>
        <w:r w:rsidR="00B94D2C" w:rsidRPr="005F09E7">
          <w:rPr>
            <w:szCs w:val="20"/>
            <w:lang w:val="en-GB"/>
          </w:rPr>
          <w:t>in the s</w:t>
        </w:r>
      </w:ins>
      <w:ins w:id="2782" w:author="Jonathan Leipold - BDAE Gruppe" w:date="2023-10-21T13:02:00Z">
        <w:r w:rsidR="00B94D2C" w:rsidRPr="005F09E7">
          <w:rPr>
            <w:szCs w:val="20"/>
            <w:lang w:val="en-GB"/>
          </w:rPr>
          <w:t xml:space="preserve">ense of </w:t>
        </w:r>
      </w:ins>
      <w:ins w:id="2783" w:author="Jonathan Leipold - BDAE Gruppe" w:date="2023-10-21T13:01:00Z">
        <w:r w:rsidR="0033425E" w:rsidRPr="005F09E7">
          <w:rPr>
            <w:szCs w:val="20"/>
            <w:lang w:val="en-GB"/>
          </w:rPr>
          <w:t>“currently</w:t>
        </w:r>
        <w:r w:rsidR="00031C68" w:rsidRPr="005F09E7">
          <w:rPr>
            <w:szCs w:val="20"/>
            <w:lang w:val="en-GB"/>
          </w:rPr>
          <w:t xml:space="preserve"> </w:t>
        </w:r>
        <w:r w:rsidR="38A32F5D" w:rsidRPr="005F09E7">
          <w:rPr>
            <w:szCs w:val="20"/>
            <w:lang w:val="en-GB"/>
          </w:rPr>
          <w:t>terminat</w:t>
        </w:r>
      </w:ins>
      <w:ins w:id="2784" w:author="Gastbenutzer" w:date="2023-10-28T23:01:00Z">
        <w:r w:rsidR="38A32F5D" w:rsidRPr="005F09E7">
          <w:rPr>
            <w:szCs w:val="20"/>
            <w:lang w:val="en-GB"/>
          </w:rPr>
          <w:t>ing</w:t>
        </w:r>
      </w:ins>
      <w:ins w:id="2785" w:author="Jonathan Leipold - BDAE Gruppe" w:date="2023-10-21T13:01:00Z">
        <w:del w:id="2786" w:author="Gastbenutzer" w:date="2023-10-28T23:01:00Z">
          <w:r w:rsidRPr="005F09E7" w:rsidDel="38A32F5D">
            <w:rPr>
              <w:szCs w:val="20"/>
              <w:lang w:val="en-GB"/>
            </w:rPr>
            <w:delText>ed</w:delText>
          </w:r>
        </w:del>
        <w:r w:rsidR="00031C68" w:rsidRPr="005F09E7">
          <w:rPr>
            <w:szCs w:val="20"/>
            <w:lang w:val="en-GB"/>
          </w:rPr>
          <w:t xml:space="preserve">” could be </w:t>
        </w:r>
      </w:ins>
      <w:ins w:id="2787" w:author="Jonathan Leipold - BDAE Gruppe" w:date="2023-10-21T13:02:00Z">
        <w:r w:rsidR="00B94D2C" w:rsidRPr="005F09E7">
          <w:rPr>
            <w:szCs w:val="20"/>
            <w:lang w:val="en-GB"/>
          </w:rPr>
          <w:t xml:space="preserve">predicted </w:t>
        </w:r>
      </w:ins>
      <w:ins w:id="2788" w:author="Jonathan Leipold - BDAE Gruppe" w:date="2023-10-21T13:01:00Z">
        <w:r w:rsidR="00031C68" w:rsidRPr="005F09E7">
          <w:rPr>
            <w:szCs w:val="20"/>
            <w:lang w:val="en-GB"/>
          </w:rPr>
          <w:t>instead of “will be terminated”</w:t>
        </w:r>
        <w:r w:rsidR="00FC2D98" w:rsidRPr="005F09E7">
          <w:rPr>
            <w:szCs w:val="20"/>
            <w:lang w:val="en-GB"/>
          </w:rPr>
          <w:t>.</w:t>
        </w:r>
      </w:ins>
    </w:p>
    <w:p w14:paraId="2AABE9C4" w14:textId="4091D5B8" w:rsidR="00F97EEB" w:rsidRPr="005F09E7" w:rsidRDefault="00BF6F3B" w:rsidP="005F09E7">
      <w:pPr>
        <w:rPr>
          <w:ins w:id="2789" w:author="Jonathan Leipold - BDAE Gruppe" w:date="2023-10-31T19:31:00Z"/>
          <w:szCs w:val="20"/>
          <w:lang w:val="en-GB"/>
          <w:rPrChange w:id="2790" w:author="Jonathan Leipold - BDAE Gruppe" w:date="2023-11-01T10:00:00Z">
            <w:rPr>
              <w:ins w:id="2791" w:author="Jonathan Leipold - BDAE Gruppe" w:date="2023-10-31T19:31:00Z"/>
              <w:sz w:val="22"/>
              <w:lang w:val="en-GB"/>
            </w:rPr>
          </w:rPrChange>
        </w:rPr>
      </w:pPr>
      <w:ins w:id="2792" w:author="Jonathan Leipold - BDAE Gruppe" w:date="2023-10-21T12:55:00Z">
        <w:r w:rsidRPr="005F09E7">
          <w:rPr>
            <w:szCs w:val="20"/>
            <w:lang w:val="en-GB"/>
          </w:rPr>
          <w:t xml:space="preserve">Another </w:t>
        </w:r>
        <w:r w:rsidR="003F44C7" w:rsidRPr="005F09E7">
          <w:rPr>
            <w:szCs w:val="20"/>
            <w:lang w:val="en-GB"/>
          </w:rPr>
          <w:t xml:space="preserve">difficulty faced by the project group was the lack of skills related to working in a remote group on a data science project. The group underestimated the time needed to divide the tasks, especially in the first part of a project: data exploration and </w:t>
        </w:r>
      </w:ins>
      <w:ins w:id="2793" w:author="Jonathan Leipold - BDAE Gruppe" w:date="2023-11-01T10:03:00Z">
        <w:r w:rsidR="00A07DEA" w:rsidRPr="005F09E7">
          <w:rPr>
            <w:szCs w:val="20"/>
            <w:lang w:val="en-GB"/>
          </w:rPr>
          <w:t>visualisation</w:t>
        </w:r>
        <w:r w:rsidR="00A07DEA">
          <w:rPr>
            <w:szCs w:val="20"/>
            <w:lang w:val="en-GB"/>
          </w:rPr>
          <w:t>.</w:t>
        </w:r>
        <w:r w:rsidR="00A07DEA" w:rsidRPr="005F09E7">
          <w:rPr>
            <w:szCs w:val="20"/>
            <w:lang w:val="en-GB"/>
          </w:rPr>
          <w:t xml:space="preserve"> </w:t>
        </w:r>
      </w:ins>
      <w:ins w:id="2794" w:author="Jonathan Leipold - BDAE Gruppe" w:date="2023-11-02T10:12:00Z">
        <w:r w:rsidR="00D06664">
          <w:rPr>
            <w:szCs w:val="20"/>
            <w:lang w:val="en-GB"/>
          </w:rPr>
          <w:t>Furthermore,</w:t>
        </w:r>
      </w:ins>
      <w:ins w:id="2795" w:author="Jonathan Leipold - BDAE Gruppe" w:date="2023-11-01T10:03:00Z">
        <w:r w:rsidR="001E6253">
          <w:rPr>
            <w:szCs w:val="20"/>
            <w:lang w:val="en-GB"/>
          </w:rPr>
          <w:t xml:space="preserve"> </w:t>
        </w:r>
      </w:ins>
      <w:ins w:id="2796" w:author="Jonathan Leipold - BDAE Gruppe" w:date="2023-10-21T12:55:00Z">
        <w:r w:rsidR="003F44C7" w:rsidRPr="005F09E7">
          <w:rPr>
            <w:szCs w:val="20"/>
            <w:lang w:val="en-GB"/>
          </w:rPr>
          <w:t xml:space="preserve">theoretical background </w:t>
        </w:r>
      </w:ins>
      <w:ins w:id="2797" w:author="Jonathan Leipold - BDAE Gruppe" w:date="2023-11-01T10:04:00Z">
        <w:r w:rsidR="001E6253">
          <w:rPr>
            <w:szCs w:val="20"/>
            <w:lang w:val="en-GB"/>
          </w:rPr>
          <w:t xml:space="preserve">was missing </w:t>
        </w:r>
      </w:ins>
      <w:ins w:id="2798" w:author="Jonathan Leipold - BDAE Gruppe" w:date="2023-10-21T12:55:00Z">
        <w:r w:rsidR="003F44C7" w:rsidRPr="005F09E7">
          <w:rPr>
            <w:szCs w:val="20"/>
            <w:lang w:val="en-GB"/>
          </w:rPr>
          <w:t>on how task delegation works best in such projects. It is highly recommended</w:t>
        </w:r>
      </w:ins>
      <w:ins w:id="2799" w:author="Gastbenutzer" w:date="2023-10-28T23:02:00Z">
        <w:r w:rsidR="38A32F5D" w:rsidRPr="005F09E7">
          <w:rPr>
            <w:szCs w:val="20"/>
            <w:lang w:val="en-GB"/>
          </w:rPr>
          <w:t xml:space="preserve"> that a</w:t>
        </w:r>
      </w:ins>
      <w:ins w:id="2800" w:author="Jonathan Leipold - BDAE Gruppe" w:date="2023-11-01T10:04:00Z">
        <w:r w:rsidR="001E4104">
          <w:rPr>
            <w:szCs w:val="20"/>
            <w:lang w:val="en-GB"/>
          </w:rPr>
          <w:t xml:space="preserve"> </w:t>
        </w:r>
      </w:ins>
      <w:ins w:id="2801" w:author="Jonathan Leipold - BDAE Gruppe" w:date="2023-10-21T12:55:00Z">
        <w:del w:id="2802" w:author="Gastbenutzer" w:date="2023-10-28T23:02:00Z">
          <w:r w:rsidR="003F44C7" w:rsidRPr="001E4104">
            <w:rPr>
              <w:i/>
              <w:iCs/>
              <w:szCs w:val="20"/>
              <w:lang w:val="en-GB"/>
              <w:rPrChange w:id="2803" w:author="Jonathan Leipold - BDAE Gruppe" w:date="2023-11-01T10:04:00Z">
                <w:rPr>
                  <w:szCs w:val="20"/>
                  <w:lang w:val="en-GB"/>
                </w:rPr>
              </w:rPrChange>
            </w:rPr>
            <w:delText xml:space="preserve"> to add the </w:delText>
          </w:r>
        </w:del>
        <w:r w:rsidR="003F44C7" w:rsidRPr="001E4104">
          <w:rPr>
            <w:i/>
            <w:iCs/>
            <w:szCs w:val="20"/>
            <w:lang w:val="en-GB"/>
            <w:rPrChange w:id="2804" w:author="Jonathan Leipold - BDAE Gruppe" w:date="2023-11-01T10:04:00Z">
              <w:rPr>
                <w:szCs w:val="20"/>
                <w:lang w:val="en-GB"/>
              </w:rPr>
            </w:rPrChange>
          </w:rPr>
          <w:t>data science project management course</w:t>
        </w:r>
        <w:r w:rsidR="003F44C7" w:rsidRPr="005F09E7">
          <w:rPr>
            <w:szCs w:val="20"/>
            <w:lang w:val="en-GB"/>
          </w:rPr>
          <w:t xml:space="preserve"> </w:t>
        </w:r>
      </w:ins>
      <w:ins w:id="2805" w:author="Jonathan Leipold - BDAE Gruppe" w:date="2023-11-01T10:04:00Z">
        <w:r w:rsidR="001E4104">
          <w:rPr>
            <w:szCs w:val="20"/>
            <w:lang w:val="en-GB"/>
          </w:rPr>
          <w:t xml:space="preserve">will </w:t>
        </w:r>
      </w:ins>
      <w:ins w:id="2806" w:author="Gastbenutzer" w:date="2023-10-28T23:02:00Z">
        <w:r w:rsidR="38A32F5D" w:rsidRPr="005F09E7">
          <w:rPr>
            <w:szCs w:val="20"/>
            <w:lang w:val="en-GB"/>
          </w:rPr>
          <w:t xml:space="preserve">be added </w:t>
        </w:r>
      </w:ins>
      <w:ins w:id="2807" w:author="Jonathan Leipold - BDAE Gruppe" w:date="2023-10-21T12:55:00Z">
        <w:r w:rsidR="003F44C7" w:rsidRPr="005F09E7">
          <w:rPr>
            <w:szCs w:val="20"/>
            <w:lang w:val="en-GB"/>
          </w:rPr>
          <w:t>as a mandatory module</w:t>
        </w:r>
      </w:ins>
      <w:ins w:id="2808" w:author="Jonathan Leipold - BDAE Gruppe" w:date="2023-11-01T10:04:00Z">
        <w:r w:rsidR="001E4104">
          <w:rPr>
            <w:szCs w:val="20"/>
            <w:lang w:val="en-GB"/>
          </w:rPr>
          <w:t xml:space="preserve"> at the beginnin</w:t>
        </w:r>
      </w:ins>
      <w:ins w:id="2809" w:author="Jonathan Leipold - BDAE Gruppe" w:date="2023-11-01T10:05:00Z">
        <w:r w:rsidR="001E4104">
          <w:rPr>
            <w:szCs w:val="20"/>
            <w:lang w:val="en-GB"/>
          </w:rPr>
          <w:t>g</w:t>
        </w:r>
      </w:ins>
      <w:ins w:id="2810" w:author="Jonathan Leipold - BDAE Gruppe" w:date="2023-10-21T12:55:00Z">
        <w:r w:rsidR="003F44C7" w:rsidRPr="005F09E7">
          <w:rPr>
            <w:szCs w:val="20"/>
            <w:lang w:val="en-GB"/>
          </w:rPr>
          <w:t xml:space="preserve"> to provide the in-depth skills in this area.</w:t>
        </w:r>
      </w:ins>
      <w:ins w:id="2811" w:author="Jonathan Leipold - BDAE Gruppe" w:date="2023-10-21T12:56:00Z">
        <w:r w:rsidR="003F44C7" w:rsidRPr="005F09E7">
          <w:rPr>
            <w:szCs w:val="20"/>
            <w:lang w:val="en-GB"/>
          </w:rPr>
          <w:t xml:space="preserve"> </w:t>
        </w:r>
      </w:ins>
      <w:ins w:id="2812" w:author="Gastbenutzer" w:date="2023-10-28T23:02:00Z">
        <w:r w:rsidR="38A32F5D" w:rsidRPr="005F09E7">
          <w:rPr>
            <w:szCs w:val="20"/>
            <w:lang w:val="en-GB"/>
          </w:rPr>
          <w:t>In terms of</w:t>
        </w:r>
      </w:ins>
      <w:ins w:id="2813" w:author="Jonathan Leipold - BDAE Gruppe" w:date="2023-10-21T12:55:00Z">
        <w:del w:id="2814" w:author="Gastbenutzer" w:date="2023-10-28T23:02:00Z">
          <w:r w:rsidR="003F44C7" w:rsidRPr="005F09E7">
            <w:rPr>
              <w:szCs w:val="20"/>
              <w:lang w:val="en-GB"/>
            </w:rPr>
            <w:delText xml:space="preserve">For </w:delText>
          </w:r>
        </w:del>
        <w:del w:id="2815" w:author="Gastbenutzer" w:date="2023-10-28T23:03:00Z">
          <w:r w:rsidR="003F44C7" w:rsidRPr="005F09E7">
            <w:rPr>
              <w:szCs w:val="20"/>
              <w:lang w:val="en-GB"/>
            </w:rPr>
            <w:delText>the</w:delText>
          </w:r>
        </w:del>
        <w:r w:rsidR="003F44C7" w:rsidRPr="005F09E7">
          <w:rPr>
            <w:szCs w:val="20"/>
            <w:lang w:val="en-GB"/>
          </w:rPr>
          <w:t xml:space="preserve"> structure, the group </w:t>
        </w:r>
        <w:del w:id="2816" w:author="Gastbenutzer" w:date="2023-10-28T23:03:00Z">
          <w:r w:rsidR="003F44C7" w:rsidRPr="005F09E7">
            <w:rPr>
              <w:szCs w:val="20"/>
              <w:lang w:val="en-GB"/>
            </w:rPr>
            <w:delText xml:space="preserve">personally </w:delText>
          </w:r>
        </w:del>
        <w:r w:rsidR="003F44C7" w:rsidRPr="005F09E7">
          <w:rPr>
            <w:szCs w:val="20"/>
            <w:lang w:val="en-GB"/>
          </w:rPr>
          <w:t xml:space="preserve">would have been </w:t>
        </w:r>
      </w:ins>
      <w:ins w:id="2817" w:author="Gastbenutzer" w:date="2023-10-28T23:03:00Z">
        <w:r w:rsidR="38A32F5D" w:rsidRPr="005F09E7">
          <w:rPr>
            <w:szCs w:val="20"/>
            <w:lang w:val="en-GB"/>
          </w:rPr>
          <w:t>benefited</w:t>
        </w:r>
      </w:ins>
      <w:ins w:id="2818" w:author="Jonathan Leipold - BDAE Gruppe" w:date="2023-10-21T12:55:00Z">
        <w:del w:id="2819" w:author="Gastbenutzer" w:date="2023-10-28T23:03:00Z">
          <w:r w:rsidRPr="005F09E7" w:rsidDel="38A32F5D">
            <w:rPr>
              <w:szCs w:val="20"/>
              <w:lang w:val="en-GB"/>
            </w:rPr>
            <w:delText>helped</w:delText>
          </w:r>
        </w:del>
      </w:ins>
      <w:ins w:id="2820" w:author="Gastbenutzer" w:date="2023-10-28T23:03:00Z">
        <w:r w:rsidR="38A32F5D" w:rsidRPr="005F09E7">
          <w:rPr>
            <w:szCs w:val="20"/>
            <w:lang w:val="en-GB"/>
          </w:rPr>
          <w:t xml:space="preserve"> personally</w:t>
        </w:r>
      </w:ins>
      <w:ins w:id="2821" w:author="Jonathan Leipold - BDAE Gruppe" w:date="2023-10-21T12:55:00Z">
        <w:r w:rsidR="003F44C7" w:rsidRPr="005F09E7">
          <w:rPr>
            <w:szCs w:val="20"/>
            <w:lang w:val="en-GB"/>
          </w:rPr>
          <w:t xml:space="preserve"> by a deeper familiarisation with the project and an assessment of the objectives on the part of </w:t>
        </w:r>
        <w:proofErr w:type="spellStart"/>
        <w:r w:rsidR="003F44C7" w:rsidRPr="005F09E7">
          <w:rPr>
            <w:szCs w:val="20"/>
            <w:lang w:val="en-GB"/>
          </w:rPr>
          <w:t>DataScientest</w:t>
        </w:r>
        <w:proofErr w:type="spellEnd"/>
        <w:r w:rsidR="003F44C7" w:rsidRPr="005F09E7">
          <w:rPr>
            <w:szCs w:val="20"/>
            <w:lang w:val="en-GB"/>
          </w:rPr>
          <w:t xml:space="preserve">, as well as </w:t>
        </w:r>
        <w:r w:rsidR="38A32F5D" w:rsidRPr="005F09E7">
          <w:rPr>
            <w:szCs w:val="20"/>
            <w:lang w:val="en-GB"/>
          </w:rPr>
          <w:t>a</w:t>
        </w:r>
      </w:ins>
      <w:ins w:id="2822" w:author="Gastbenutzer" w:date="2023-10-28T23:04:00Z">
        <w:r w:rsidR="38A32F5D" w:rsidRPr="005F09E7">
          <w:rPr>
            <w:szCs w:val="20"/>
            <w:lang w:val="en-GB"/>
          </w:rPr>
          <w:t xml:space="preserve"> regular check on</w:t>
        </w:r>
      </w:ins>
      <w:ins w:id="2823" w:author="Jonathan Leipold - BDAE Gruppe" w:date="2023-10-21T12:55:00Z">
        <w:del w:id="2824" w:author="Gastbenutzer" w:date="2023-10-28T23:04:00Z">
          <w:r w:rsidRPr="005F09E7" w:rsidDel="38A32F5D">
            <w:rPr>
              <w:szCs w:val="20"/>
              <w:lang w:val="en-GB"/>
            </w:rPr>
            <w:delText>n</w:delText>
          </w:r>
          <w:r w:rsidR="003F44C7" w:rsidRPr="005F09E7">
            <w:rPr>
              <w:szCs w:val="20"/>
              <w:lang w:val="en-GB"/>
            </w:rPr>
            <w:delText xml:space="preserve"> actual control of the</w:delText>
          </w:r>
        </w:del>
        <w:r w:rsidR="003F44C7" w:rsidRPr="005F09E7">
          <w:rPr>
            <w:szCs w:val="20"/>
            <w:lang w:val="en-GB"/>
          </w:rPr>
          <w:t xml:space="preserve"> progress and a </w:t>
        </w:r>
      </w:ins>
      <w:ins w:id="2825" w:author="Gastbenutzer" w:date="2023-10-28T23:04:00Z">
        <w:r w:rsidR="38A32F5D" w:rsidRPr="005F09E7">
          <w:rPr>
            <w:szCs w:val="20"/>
            <w:lang w:val="en-GB"/>
          </w:rPr>
          <w:t>request</w:t>
        </w:r>
      </w:ins>
      <w:ins w:id="2826" w:author="Jonathan Leipold - BDAE Gruppe" w:date="2023-10-21T12:55:00Z">
        <w:del w:id="2827" w:author="Gastbenutzer" w:date="2023-10-28T23:04:00Z">
          <w:r w:rsidR="003F44C7" w:rsidRPr="005F09E7">
            <w:rPr>
              <w:szCs w:val="20"/>
              <w:lang w:val="en-GB"/>
            </w:rPr>
            <w:delText>demand</w:delText>
          </w:r>
        </w:del>
        <w:r w:rsidR="003F44C7" w:rsidRPr="005F09E7">
          <w:rPr>
            <w:szCs w:val="20"/>
            <w:lang w:val="en-GB"/>
          </w:rPr>
          <w:t xml:space="preserve"> for </w:t>
        </w:r>
        <w:del w:id="2828" w:author="Gastbenutzer" w:date="2023-10-28T23:04:00Z">
          <w:r w:rsidR="003F44C7" w:rsidRPr="005F09E7">
            <w:rPr>
              <w:szCs w:val="20"/>
              <w:lang w:val="en-GB"/>
            </w:rPr>
            <w:delText xml:space="preserve">the </w:delText>
          </w:r>
        </w:del>
        <w:r w:rsidR="003F44C7" w:rsidRPr="005F09E7">
          <w:rPr>
            <w:szCs w:val="20"/>
            <w:lang w:val="en-GB"/>
          </w:rPr>
          <w:t>interim reports at the required time</w:t>
        </w:r>
      </w:ins>
      <w:ins w:id="2829" w:author="Jonathan Leipold - BDAE Gruppe" w:date="2023-10-21T12:57:00Z">
        <w:r w:rsidR="006B46C1" w:rsidRPr="005F09E7">
          <w:rPr>
            <w:szCs w:val="20"/>
            <w:lang w:val="en-GB"/>
          </w:rPr>
          <w:t xml:space="preserve"> to keep the project </w:t>
        </w:r>
        <w:r w:rsidR="00EE4098" w:rsidRPr="005F09E7">
          <w:rPr>
            <w:szCs w:val="20"/>
            <w:lang w:val="en-GB"/>
          </w:rPr>
          <w:t>group on track</w:t>
        </w:r>
      </w:ins>
      <w:ins w:id="2830" w:author="Jonathan Leipold - BDAE Gruppe" w:date="2023-10-21T12:55:00Z">
        <w:r w:rsidR="003F44C7" w:rsidRPr="005F09E7">
          <w:rPr>
            <w:szCs w:val="20"/>
            <w:lang w:val="en-GB"/>
          </w:rPr>
          <w:t xml:space="preserve">. </w:t>
        </w:r>
      </w:ins>
    </w:p>
    <w:p w14:paraId="33E8D73B" w14:textId="5DF21700" w:rsidR="00041A36" w:rsidRPr="005F09E7" w:rsidRDefault="001D1E2D">
      <w:pPr>
        <w:rPr>
          <w:ins w:id="2831" w:author="Jonathan Leipold - BDAE Gruppe" w:date="2023-10-31T19:37:00Z"/>
          <w:szCs w:val="20"/>
          <w:lang w:val="en-GB"/>
          <w:rPrChange w:id="2832" w:author="Jonathan Leipold - BDAE Gruppe" w:date="2023-11-01T10:00:00Z">
            <w:rPr>
              <w:ins w:id="2833" w:author="Jonathan Leipold - BDAE Gruppe" w:date="2023-10-31T19:37:00Z"/>
              <w:rFonts w:asciiTheme="minorHAnsi" w:eastAsiaTheme="minorHAnsi" w:hAnsiTheme="minorHAnsi" w:cstheme="minorBidi"/>
              <w:color w:val="595959" w:themeColor="text1" w:themeTint="A6"/>
              <w:sz w:val="22"/>
              <w:szCs w:val="22"/>
              <w:lang w:eastAsia="en-US"/>
            </w:rPr>
          </w:rPrChange>
        </w:rPr>
        <w:pPrChange w:id="2834" w:author="Jonathan Leipold - BDAE Gruppe" w:date="2023-11-01T10:00:00Z">
          <w:pPr>
            <w:pStyle w:val="NormalWeb"/>
            <w:spacing w:before="0" w:after="0"/>
            <w:textAlignment w:val="baseline"/>
          </w:pPr>
        </w:pPrChange>
      </w:pPr>
      <w:ins w:id="2835" w:author="Jonathan Leipold - BDAE Gruppe" w:date="2023-11-01T10:01:00Z">
        <w:r w:rsidRPr="001D1E2D">
          <w:rPr>
            <w:szCs w:val="20"/>
            <w:lang w:val="en-GB"/>
          </w:rPr>
          <w:t>Furthermore,</w:t>
        </w:r>
      </w:ins>
      <w:ins w:id="2836" w:author="Jonathan Leipold - BDAE Gruppe" w:date="2023-10-31T19:37:00Z">
        <w:r w:rsidR="00041A36" w:rsidRPr="005F09E7">
          <w:rPr>
            <w:szCs w:val="20"/>
            <w:lang w:val="en-GB"/>
            <w:rPrChange w:id="2837" w:author="Jonathan Leipold - BDAE Gruppe" w:date="2023-11-01T10:00:00Z">
              <w:rPr>
                <w:sz w:val="22"/>
              </w:rPr>
            </w:rPrChange>
          </w:rPr>
          <w:t xml:space="preserve"> the large </w:t>
        </w:r>
        <w:proofErr w:type="spellStart"/>
        <w:r w:rsidR="00041A36" w:rsidRPr="005F09E7">
          <w:rPr>
            <w:szCs w:val="20"/>
            <w:lang w:val="en-GB"/>
            <w:rPrChange w:id="2838" w:author="Jonathan Leipold - BDAE Gruppe" w:date="2023-11-01T10:00:00Z">
              <w:rPr>
                <w:sz w:val="22"/>
              </w:rPr>
            </w:rPrChange>
          </w:rPr>
          <w:t>Jupyter</w:t>
        </w:r>
        <w:proofErr w:type="spellEnd"/>
        <w:r w:rsidR="00041A36" w:rsidRPr="005F09E7">
          <w:rPr>
            <w:szCs w:val="20"/>
            <w:lang w:val="en-GB"/>
            <w:rPrChange w:id="2839" w:author="Jonathan Leipold - BDAE Gruppe" w:date="2023-11-01T10:00:00Z">
              <w:rPr>
                <w:sz w:val="22"/>
              </w:rPr>
            </w:rPrChange>
          </w:rPr>
          <w:t xml:space="preserve"> notebook files became a challenge, especially later in the project. Due to the lack of knowledge and structure of the notebooks, the kernel usually had to be restarted and everything had to be executed </w:t>
        </w:r>
      </w:ins>
      <w:ins w:id="2840" w:author="Jonathan Leipold - BDAE Gruppe" w:date="2023-11-01T10:05:00Z">
        <w:r w:rsidR="00924BB8" w:rsidRPr="00924BB8">
          <w:rPr>
            <w:szCs w:val="20"/>
            <w:lang w:val="en-GB"/>
          </w:rPr>
          <w:t>to</w:t>
        </w:r>
      </w:ins>
      <w:ins w:id="2841" w:author="Jonathan Leipold - BDAE Gruppe" w:date="2023-10-31T19:37:00Z">
        <w:r w:rsidR="00041A36" w:rsidRPr="005F09E7">
          <w:rPr>
            <w:szCs w:val="20"/>
            <w:lang w:val="en-GB"/>
            <w:rPrChange w:id="2842" w:author="Jonathan Leipold - BDAE Gruppe" w:date="2023-11-01T10:00:00Z">
              <w:rPr>
                <w:sz w:val="22"/>
              </w:rPr>
            </w:rPrChange>
          </w:rPr>
          <w:t xml:space="preserve"> continue working on the modelling, which often led to the kernel hanging and consumed a lot of time. This could be at least partially optimised in the Churn project towards the end</w:t>
        </w:r>
      </w:ins>
      <w:ins w:id="2843" w:author="Jonathan Leipold - BDAE Gruppe" w:date="2023-11-01T10:06:00Z">
        <w:r w:rsidR="00301279">
          <w:rPr>
            <w:szCs w:val="20"/>
            <w:lang w:val="en-GB"/>
          </w:rPr>
          <w:t>.</w:t>
        </w:r>
      </w:ins>
      <w:ins w:id="2844" w:author="Jonathan Leipold - BDAE Gruppe" w:date="2023-10-31T19:37:00Z">
        <w:r w:rsidR="00041A36" w:rsidRPr="005F09E7">
          <w:rPr>
            <w:szCs w:val="20"/>
            <w:lang w:val="en-GB"/>
            <w:rPrChange w:id="2845" w:author="Jonathan Leipold - BDAE Gruppe" w:date="2023-11-01T10:00:00Z">
              <w:rPr>
                <w:sz w:val="22"/>
              </w:rPr>
            </w:rPrChange>
          </w:rPr>
          <w:t xml:space="preserve"> </w:t>
        </w:r>
      </w:ins>
      <w:ins w:id="2846" w:author="Jonathan Leipold - BDAE Gruppe" w:date="2023-11-01T10:06:00Z">
        <w:r w:rsidR="00301279">
          <w:rPr>
            <w:szCs w:val="20"/>
            <w:lang w:val="en-GB"/>
          </w:rPr>
          <w:t>E</w:t>
        </w:r>
        <w:r w:rsidR="00301279" w:rsidRPr="00301279">
          <w:rPr>
            <w:szCs w:val="20"/>
            <w:lang w:val="en-GB"/>
          </w:rPr>
          <w:t>.g.,</w:t>
        </w:r>
      </w:ins>
      <w:ins w:id="2847" w:author="Jonathan Leipold - BDAE Gruppe" w:date="2023-10-31T19:37:00Z">
        <w:r w:rsidR="00041A36" w:rsidRPr="005F09E7">
          <w:rPr>
            <w:szCs w:val="20"/>
            <w:lang w:val="en-GB"/>
            <w:rPrChange w:id="2848" w:author="Jonathan Leipold - BDAE Gruppe" w:date="2023-11-01T10:00:00Z">
              <w:rPr>
                <w:sz w:val="22"/>
              </w:rPr>
            </w:rPrChange>
          </w:rPr>
          <w:t xml:space="preserve"> by incorporating variables &amp; conditions and saving &amp; loading variables with the help of </w:t>
        </w:r>
        <w:proofErr w:type="spellStart"/>
        <w:r w:rsidR="00041A36" w:rsidRPr="005F09E7">
          <w:rPr>
            <w:szCs w:val="20"/>
            <w:lang w:val="en-GB"/>
            <w:rPrChange w:id="2849" w:author="Jonathan Leipold - BDAE Gruppe" w:date="2023-11-01T10:00:00Z">
              <w:rPr>
                <w:sz w:val="22"/>
              </w:rPr>
            </w:rPrChange>
          </w:rPr>
          <w:t>joblib</w:t>
        </w:r>
        <w:proofErr w:type="spellEnd"/>
        <w:r w:rsidR="00041A36" w:rsidRPr="005F09E7">
          <w:rPr>
            <w:szCs w:val="20"/>
            <w:lang w:val="en-GB"/>
            <w:rPrChange w:id="2850" w:author="Jonathan Leipold - BDAE Gruppe" w:date="2023-11-01T10:00:00Z">
              <w:rPr>
                <w:sz w:val="22"/>
              </w:rPr>
            </w:rPrChange>
          </w:rPr>
          <w:t>.</w:t>
        </w:r>
      </w:ins>
    </w:p>
    <w:p w14:paraId="08AFBCA3" w14:textId="3EB79936" w:rsidR="00BF6F3B" w:rsidRPr="005F09E7" w:rsidDel="00041A36" w:rsidRDefault="008A2695">
      <w:pPr>
        <w:rPr>
          <w:del w:id="2851" w:author="Jonathan Leipold - BDAE Gruppe" w:date="2023-10-31T19:37:00Z"/>
          <w:rFonts w:ascii="Arial" w:hAnsi="Arial" w:cs="Arial"/>
          <w:color w:val="000000"/>
          <w:szCs w:val="20"/>
          <w:lang w:val="en-GB"/>
          <w:rPrChange w:id="2852" w:author="Jonathan Leipold - BDAE Gruppe" w:date="2023-11-01T10:00:00Z">
            <w:rPr>
              <w:del w:id="2853" w:author="Jonathan Leipold - BDAE Gruppe" w:date="2023-10-31T19:37:00Z"/>
              <w:rFonts w:ascii="Arial" w:hAnsi="Arial" w:cs="Arial"/>
              <w:color w:val="000000"/>
              <w:sz w:val="22"/>
              <w:szCs w:val="22"/>
            </w:rPr>
          </w:rPrChange>
        </w:rPr>
        <w:pPrChange w:id="2854" w:author="Jonathan Leipold - BDAE Gruppe" w:date="2023-11-01T10:00:00Z">
          <w:pPr>
            <w:pStyle w:val="NormalWeb"/>
            <w:spacing w:before="0" w:beforeAutospacing="0" w:after="0" w:afterAutospacing="0"/>
            <w:ind w:left="720"/>
            <w:textAlignment w:val="baseline"/>
          </w:pPr>
        </w:pPrChange>
      </w:pPr>
      <w:proofErr w:type="gramStart"/>
      <w:ins w:id="2855" w:author="Jonathan Leipold - BDAE Gruppe" w:date="2023-11-01T10:07:00Z">
        <w:r>
          <w:rPr>
            <w:szCs w:val="20"/>
            <w:lang w:val="en-GB"/>
          </w:rPr>
          <w:t>So</w:t>
        </w:r>
        <w:proofErr w:type="gramEnd"/>
        <w:r>
          <w:rPr>
            <w:szCs w:val="20"/>
            <w:lang w:val="en-GB"/>
          </w:rPr>
          <w:t xml:space="preserve"> in the end</w:t>
        </w:r>
      </w:ins>
      <w:ins w:id="2856" w:author="Jonathan Leipold - BDAE Gruppe" w:date="2023-10-31T19:37:00Z">
        <w:r w:rsidR="00041A36" w:rsidRPr="005F09E7">
          <w:rPr>
            <w:szCs w:val="20"/>
            <w:lang w:val="en-GB"/>
            <w:rPrChange w:id="2857" w:author="Jonathan Leipold - BDAE Gruppe" w:date="2023-11-01T10:00:00Z">
              <w:rPr>
                <w:sz w:val="22"/>
              </w:rPr>
            </w:rPrChange>
          </w:rPr>
          <w:t xml:space="preserve">, scientific and business-relevant findings were limited by </w:t>
        </w:r>
      </w:ins>
      <w:ins w:id="2858" w:author="Jonathan Leipold - BDAE Gruppe" w:date="2023-11-01T10:07:00Z">
        <w:r>
          <w:rPr>
            <w:szCs w:val="20"/>
            <w:lang w:val="en-GB"/>
          </w:rPr>
          <w:t>the described</w:t>
        </w:r>
      </w:ins>
      <w:ins w:id="2859" w:author="Jonathan Leipold - BDAE Gruppe" w:date="2023-10-31T19:37:00Z">
        <w:r w:rsidR="00041A36" w:rsidRPr="005F09E7">
          <w:rPr>
            <w:szCs w:val="20"/>
            <w:lang w:val="en-GB"/>
            <w:rPrChange w:id="2860" w:author="Jonathan Leipold - BDAE Gruppe" w:date="2023-11-01T10:00:00Z">
              <w:rPr>
                <w:sz w:val="22"/>
              </w:rPr>
            </w:rPrChange>
          </w:rPr>
          <w:t xml:space="preserve"> factors and only came about to a limited extent. Nevertheless, interesting results and findings were obtained, which can be read </w:t>
        </w:r>
        <w:proofErr w:type="gramStart"/>
        <w:r w:rsidR="00041A36" w:rsidRPr="005F09E7">
          <w:rPr>
            <w:szCs w:val="20"/>
            <w:lang w:val="en-GB"/>
            <w:rPrChange w:id="2861" w:author="Jonathan Leipold - BDAE Gruppe" w:date="2023-11-01T10:00:00Z">
              <w:rPr>
                <w:sz w:val="22"/>
              </w:rPr>
            </w:rPrChange>
          </w:rPr>
          <w:t>in particular in</w:t>
        </w:r>
        <w:proofErr w:type="gramEnd"/>
        <w:r w:rsidR="00041A36" w:rsidRPr="005F09E7">
          <w:rPr>
            <w:szCs w:val="20"/>
            <w:lang w:val="en-GB"/>
            <w:rPrChange w:id="2862" w:author="Jonathan Leipold - BDAE Gruppe" w:date="2023-11-01T10:00:00Z">
              <w:rPr>
                <w:sz w:val="22"/>
              </w:rPr>
            </w:rPrChange>
          </w:rPr>
          <w:t xml:space="preserve"> the conclusions of the sub-projects.</w:t>
        </w:r>
      </w:ins>
    </w:p>
    <w:p w14:paraId="2033D893" w14:textId="60AC733F" w:rsidR="00F97EEB" w:rsidRPr="005F09E7" w:rsidDel="00041A36" w:rsidRDefault="00F97EEB">
      <w:pPr>
        <w:rPr>
          <w:del w:id="2863" w:author="Jonathan Leipold - BDAE Gruppe" w:date="2023-10-31T19:37:00Z"/>
          <w:szCs w:val="20"/>
          <w:lang w:val="en-GB"/>
          <w:rPrChange w:id="2864" w:author="Jonathan Leipold - BDAE Gruppe" w:date="2023-11-01T10:00:00Z">
            <w:rPr>
              <w:del w:id="2865" w:author="Jonathan Leipold - BDAE Gruppe" w:date="2023-10-31T19:37:00Z"/>
            </w:rPr>
          </w:rPrChange>
        </w:rPr>
        <w:pPrChange w:id="2866" w:author="Jonathan Leipold - BDAE Gruppe" w:date="2023-11-01T10:00:00Z">
          <w:pPr>
            <w:pStyle w:val="Heading2"/>
          </w:pPr>
        </w:pPrChange>
      </w:pPr>
      <w:bookmarkStart w:id="2867" w:name="_Toc148803248"/>
      <w:del w:id="2868" w:author="Jonathan Leipold - BDAE Gruppe" w:date="2023-10-31T19:37:00Z">
        <w:r w:rsidRPr="005F09E7" w:rsidDel="00041A36">
          <w:rPr>
            <w:rFonts w:asciiTheme="majorHAnsi" w:eastAsiaTheme="majorEastAsia" w:hAnsiTheme="majorHAnsi" w:cstheme="majorBidi"/>
            <w:caps/>
            <w:color w:val="007789" w:themeColor="accent1" w:themeShade="BF"/>
            <w:szCs w:val="20"/>
            <w:lang w:val="en-GB"/>
            <w:rPrChange w:id="2869" w:author="Jonathan Leipold - BDAE Gruppe" w:date="2023-11-01T10:00:00Z">
              <w:rPr>
                <w:caps w:val="0"/>
              </w:rPr>
            </w:rPrChange>
          </w:rPr>
          <w:delText>Report</w:delText>
        </w:r>
        <w:bookmarkEnd w:id="2867"/>
      </w:del>
    </w:p>
    <w:p w14:paraId="0008471D" w14:textId="0504D817" w:rsidR="00F97EEB" w:rsidRPr="005F09E7" w:rsidDel="00041A36" w:rsidRDefault="00F97EEB">
      <w:pPr>
        <w:rPr>
          <w:del w:id="2870" w:author="Jonathan Leipold - BDAE Gruppe" w:date="2023-10-31T19:37:00Z"/>
          <w:color w:val="1AB39F" w:themeColor="accent6"/>
          <w:szCs w:val="20"/>
          <w:lang w:val="en-GB"/>
          <w:rPrChange w:id="2871" w:author="Jonathan Leipold - BDAE Gruppe" w:date="2023-11-01T10:00:00Z">
            <w:rPr>
              <w:del w:id="2872" w:author="Jonathan Leipold - BDAE Gruppe" w:date="2023-10-31T19:37:00Z"/>
              <w:lang w:val="en-GB"/>
            </w:rPr>
          </w:rPrChange>
        </w:rPr>
        <w:pPrChange w:id="2873" w:author="Jonathan Leipold - BDAE Gruppe" w:date="2023-11-01T10:00:00Z">
          <w:pPr>
            <w:pStyle w:val="ListBullet"/>
          </w:pPr>
        </w:pPrChange>
      </w:pPr>
      <w:del w:id="2874" w:author="Jonathan Leipold - BDAE Gruppe" w:date="2023-10-31T19:37:00Z">
        <w:r w:rsidRPr="005F09E7" w:rsidDel="00041A36">
          <w:rPr>
            <w:color w:val="1AB39F" w:themeColor="accent6"/>
            <w:szCs w:val="20"/>
            <w:lang w:val="en-GB"/>
            <w:rPrChange w:id="2875" w:author="Jonathan Leipold - BDAE Gruppe" w:date="2023-11-01T10:00:00Z">
              <w:rPr>
                <w:lang w:val="en-GB"/>
              </w:rPr>
            </w:rPrChange>
          </w:rPr>
          <w:delText>Detail what was your main contribution to achieving the project's goals.</w:delText>
        </w:r>
      </w:del>
    </w:p>
    <w:p w14:paraId="589CD07E" w14:textId="0129ED6D" w:rsidR="00F97EEB" w:rsidRPr="005F09E7" w:rsidDel="00041A36" w:rsidRDefault="00F97EEB">
      <w:pPr>
        <w:rPr>
          <w:del w:id="2876" w:author="Jonathan Leipold - BDAE Gruppe" w:date="2023-10-31T19:37:00Z"/>
          <w:color w:val="1AB39F" w:themeColor="accent6"/>
          <w:szCs w:val="20"/>
          <w:lang w:val="en-GB"/>
          <w:rPrChange w:id="2877" w:author="Jonathan Leipold - BDAE Gruppe" w:date="2023-11-01T10:00:00Z">
            <w:rPr>
              <w:del w:id="2878" w:author="Jonathan Leipold - BDAE Gruppe" w:date="2023-10-31T19:37:00Z"/>
              <w:lang w:val="en-GB"/>
            </w:rPr>
          </w:rPrChange>
        </w:rPr>
        <w:pPrChange w:id="2879" w:author="Jonathan Leipold - BDAE Gruppe" w:date="2023-11-01T10:00:00Z">
          <w:pPr>
            <w:pStyle w:val="ListBullet"/>
          </w:pPr>
        </w:pPrChange>
      </w:pPr>
      <w:del w:id="2880" w:author="Jonathan Leipold - BDAE Gruppe" w:date="2023-10-31T19:37:00Z">
        <w:r w:rsidRPr="005F09E7" w:rsidDel="00041A36">
          <w:rPr>
            <w:color w:val="1AB39F" w:themeColor="accent6"/>
            <w:szCs w:val="20"/>
            <w:lang w:val="en-GB"/>
            <w:rPrChange w:id="2881" w:author="Jonathan Leipold - BDAE Gruppe" w:date="2023-11-01T10:00:00Z">
              <w:rPr>
                <w:lang w:val="en-GB"/>
              </w:rPr>
            </w:rPrChange>
          </w:rPr>
          <w:delText>Have you changed the model since the last iteration? If yes, provide details.</w:delText>
        </w:r>
      </w:del>
    </w:p>
    <w:p w14:paraId="12F74B04" w14:textId="7579DD33" w:rsidR="00F97EEB" w:rsidRPr="005F09E7" w:rsidDel="00041A36" w:rsidRDefault="00F97EEB">
      <w:pPr>
        <w:rPr>
          <w:del w:id="2882" w:author="Jonathan Leipold - BDAE Gruppe" w:date="2023-10-31T19:37:00Z"/>
          <w:color w:val="1AB39F" w:themeColor="accent6"/>
          <w:szCs w:val="20"/>
          <w:lang w:val="en-GB"/>
          <w:rPrChange w:id="2883" w:author="Jonathan Leipold - BDAE Gruppe" w:date="2023-11-01T10:00:00Z">
            <w:rPr>
              <w:del w:id="2884" w:author="Jonathan Leipold - BDAE Gruppe" w:date="2023-10-31T19:37:00Z"/>
              <w:lang w:val="en-GB"/>
            </w:rPr>
          </w:rPrChange>
        </w:rPr>
        <w:pPrChange w:id="2885" w:author="Jonathan Leipold - BDAE Gruppe" w:date="2023-11-01T10:00:00Z">
          <w:pPr>
            <w:pStyle w:val="ListBullet"/>
          </w:pPr>
        </w:pPrChange>
      </w:pPr>
      <w:del w:id="2886" w:author="Jonathan Leipold - BDAE Gruppe" w:date="2023-10-31T19:37:00Z">
        <w:r w:rsidRPr="005F09E7" w:rsidDel="00041A36">
          <w:rPr>
            <w:color w:val="1AB39F" w:themeColor="accent6"/>
            <w:szCs w:val="20"/>
            <w:lang w:val="en-GB"/>
            <w:rPrChange w:id="2887" w:author="Jonathan Leipold - BDAE Gruppe" w:date="2023-11-01T10:00:00Z">
              <w:rPr>
                <w:lang w:val="en-GB"/>
              </w:rPr>
            </w:rPrChange>
          </w:rPr>
          <w:delText>Present the results obtained and compare them to the benchmark</w:delText>
        </w:r>
      </w:del>
    </w:p>
    <w:p w14:paraId="3405A661" w14:textId="1AC965D2" w:rsidR="00F97EEB" w:rsidRPr="005F09E7" w:rsidDel="00041A36" w:rsidRDefault="00F97EEB">
      <w:pPr>
        <w:rPr>
          <w:del w:id="2888" w:author="Jonathan Leipold - BDAE Gruppe" w:date="2023-10-31T19:37:00Z"/>
          <w:color w:val="1AB39F" w:themeColor="accent6"/>
          <w:szCs w:val="20"/>
          <w:lang w:val="en-GB"/>
          <w:rPrChange w:id="2889" w:author="Jonathan Leipold - BDAE Gruppe" w:date="2023-11-01T10:00:00Z">
            <w:rPr>
              <w:del w:id="2890" w:author="Jonathan Leipold - BDAE Gruppe" w:date="2023-10-31T19:37:00Z"/>
              <w:lang w:val="en-GB"/>
            </w:rPr>
          </w:rPrChange>
        </w:rPr>
        <w:pPrChange w:id="2891" w:author="Jonathan Leipold - BDAE Gruppe" w:date="2023-11-01T10:00:00Z">
          <w:pPr>
            <w:pStyle w:val="ListBullet"/>
          </w:pPr>
        </w:pPrChange>
      </w:pPr>
      <w:del w:id="2892" w:author="Jonathan Leipold - BDAE Gruppe" w:date="2023-10-31T19:37:00Z">
        <w:r w:rsidRPr="005F09E7" w:rsidDel="00041A36">
          <w:rPr>
            <w:color w:val="1AB39F" w:themeColor="accent6"/>
            <w:szCs w:val="20"/>
            <w:lang w:val="en-GB"/>
            <w:rPrChange w:id="2893" w:author="Jonathan Leipold - BDAE Gruppe" w:date="2023-11-01T10:00:00Z">
              <w:rPr>
                <w:lang w:val="en-GB"/>
              </w:rPr>
            </w:rPrChange>
          </w:rPr>
          <w:delText>For each of the project's goals, detail how they were achieved or not.</w:delText>
        </w:r>
      </w:del>
    </w:p>
    <w:p w14:paraId="123B0E66" w14:textId="5C896EB7" w:rsidR="00F47078" w:rsidRPr="005F09E7" w:rsidDel="00041A36" w:rsidRDefault="00F97EEB">
      <w:pPr>
        <w:rPr>
          <w:del w:id="2894" w:author="Jonathan Leipold - BDAE Gruppe" w:date="2023-10-31T19:37:00Z"/>
          <w:color w:val="1AB39F" w:themeColor="accent6"/>
          <w:szCs w:val="20"/>
          <w:lang w:val="en-GB"/>
          <w:rPrChange w:id="2895" w:author="Jonathan Leipold - BDAE Gruppe" w:date="2023-11-01T10:00:00Z">
            <w:rPr>
              <w:del w:id="2896" w:author="Jonathan Leipold - BDAE Gruppe" w:date="2023-10-31T19:37:00Z"/>
              <w:lang w:val="en-GB"/>
            </w:rPr>
          </w:rPrChange>
        </w:rPr>
        <w:pPrChange w:id="2897" w:author="Jonathan Leipold - BDAE Gruppe" w:date="2023-11-01T10:00:00Z">
          <w:pPr>
            <w:pStyle w:val="ListBullet"/>
          </w:pPr>
        </w:pPrChange>
      </w:pPr>
      <w:del w:id="2898" w:author="Jonathan Leipold - BDAE Gruppe" w:date="2023-10-31T19:37:00Z">
        <w:r w:rsidRPr="005F09E7" w:rsidDel="00041A36">
          <w:rPr>
            <w:color w:val="1AB39F" w:themeColor="accent6"/>
            <w:szCs w:val="20"/>
            <w:lang w:val="en-GB"/>
            <w:rPrChange w:id="2899" w:author="Jonathan Leipold - BDAE Gruppe" w:date="2023-11-01T10:00:00Z">
              <w:rPr>
                <w:lang w:val="en-GB"/>
              </w:rPr>
            </w:rPrChange>
          </w:rPr>
          <w:delText>If they have been reached, in which process(es) can your model fit? Detail.</w:delText>
        </w:r>
      </w:del>
    </w:p>
    <w:p w14:paraId="62282425" w14:textId="5B619A79" w:rsidR="00F97EEB" w:rsidRPr="005F09E7" w:rsidDel="00041A36" w:rsidRDefault="00F97EEB">
      <w:pPr>
        <w:rPr>
          <w:del w:id="2900" w:author="Jonathan Leipold - BDAE Gruppe" w:date="2023-10-31T19:37:00Z"/>
          <w:szCs w:val="20"/>
          <w:lang w:val="en-GB"/>
          <w:rPrChange w:id="2901" w:author="Jonathan Leipold - BDAE Gruppe" w:date="2023-11-01T10:00:00Z">
            <w:rPr>
              <w:del w:id="2902" w:author="Jonathan Leipold - BDAE Gruppe" w:date="2023-10-31T19:37:00Z"/>
            </w:rPr>
          </w:rPrChange>
        </w:rPr>
        <w:pPrChange w:id="2903" w:author="Jonathan Leipold - BDAE Gruppe" w:date="2023-11-01T10:00:00Z">
          <w:pPr>
            <w:pStyle w:val="Heading2"/>
          </w:pPr>
        </w:pPrChange>
      </w:pPr>
      <w:bookmarkStart w:id="2904" w:name="_Toc148803249"/>
      <w:del w:id="2905" w:author="Jonathan Leipold - BDAE Gruppe" w:date="2023-10-31T19:37:00Z">
        <w:r w:rsidRPr="005F09E7" w:rsidDel="00041A36">
          <w:rPr>
            <w:rFonts w:asciiTheme="majorHAnsi" w:eastAsiaTheme="majorEastAsia" w:hAnsiTheme="majorHAnsi" w:cstheme="majorBidi"/>
            <w:caps/>
            <w:color w:val="007789" w:themeColor="accent1" w:themeShade="BF"/>
            <w:szCs w:val="20"/>
            <w:lang w:val="en-GB"/>
            <w:rPrChange w:id="2906" w:author="Jonathan Leipold - BDAE Gruppe" w:date="2023-11-01T10:00:00Z">
              <w:rPr>
                <w:caps w:val="0"/>
              </w:rPr>
            </w:rPrChange>
          </w:rPr>
          <w:delText>further steps</w:delText>
        </w:r>
        <w:bookmarkEnd w:id="2904"/>
      </w:del>
    </w:p>
    <w:p w14:paraId="38FF7ED3" w14:textId="755CE2A5" w:rsidR="00F97EEB" w:rsidRPr="005F09E7" w:rsidDel="00041A36" w:rsidRDefault="00F97EEB">
      <w:pPr>
        <w:rPr>
          <w:del w:id="2907" w:author="Jonathan Leipold - BDAE Gruppe" w:date="2023-10-31T19:37:00Z"/>
          <w:color w:val="1AB39F" w:themeColor="accent6"/>
          <w:szCs w:val="20"/>
          <w:lang w:val="en-GB"/>
          <w:rPrChange w:id="2908" w:author="Jonathan Leipold - BDAE Gruppe" w:date="2023-11-01T10:00:00Z">
            <w:rPr>
              <w:del w:id="2909" w:author="Jonathan Leipold - BDAE Gruppe" w:date="2023-10-31T19:37:00Z"/>
              <w:lang w:val="en-GB"/>
            </w:rPr>
          </w:rPrChange>
        </w:rPr>
        <w:pPrChange w:id="2910" w:author="Jonathan Leipold - BDAE Gruppe" w:date="2023-11-01T10:00:00Z">
          <w:pPr>
            <w:pStyle w:val="ListBullet"/>
          </w:pPr>
        </w:pPrChange>
      </w:pPr>
      <w:del w:id="2911" w:author="Jonathan Leipold - BDAE Gruppe" w:date="2023-10-31T19:37:00Z">
        <w:r w:rsidRPr="005F09E7" w:rsidDel="00041A36">
          <w:rPr>
            <w:szCs w:val="20"/>
            <w:lang w:val="en-GB"/>
            <w:rPrChange w:id="2912" w:author="Jonathan Leipold - BDAE Gruppe" w:date="2023-11-01T10:00:00Z">
              <w:rPr/>
            </w:rPrChange>
          </w:rPr>
          <w:br/>
        </w:r>
        <w:r w:rsidRPr="005F09E7" w:rsidDel="00041A36">
          <w:rPr>
            <w:color w:val="1AB39F" w:themeColor="accent6"/>
            <w:szCs w:val="20"/>
            <w:lang w:val="en-GB"/>
            <w:rPrChange w:id="2913" w:author="Jonathan Leipold - BDAE Gruppe" w:date="2023-11-01T10:00:00Z">
              <w:rPr>
                <w:lang w:val="en-GB"/>
              </w:rPr>
            </w:rPrChange>
          </w:rPr>
          <w:delText>What avenues for improvement do you suggest to increase the performance of your model?</w:delText>
        </w:r>
      </w:del>
    </w:p>
    <w:p w14:paraId="3CB14742" w14:textId="6960D338" w:rsidR="00F97EEB" w:rsidRPr="005F09E7" w:rsidDel="00041A36" w:rsidRDefault="00F97EEB">
      <w:pPr>
        <w:rPr>
          <w:del w:id="2914" w:author="Jonathan Leipold - BDAE Gruppe" w:date="2023-10-31T19:37:00Z"/>
          <w:color w:val="1AB39F" w:themeColor="accent6"/>
          <w:szCs w:val="20"/>
          <w:lang w:val="en-GB"/>
          <w:rPrChange w:id="2915" w:author="Jonathan Leipold - BDAE Gruppe" w:date="2023-11-01T10:00:00Z">
            <w:rPr>
              <w:del w:id="2916" w:author="Jonathan Leipold - BDAE Gruppe" w:date="2023-10-31T19:37:00Z"/>
              <w:lang w:val="en-GB"/>
            </w:rPr>
          </w:rPrChange>
        </w:rPr>
        <w:pPrChange w:id="2917" w:author="Jonathan Leipold - BDAE Gruppe" w:date="2023-11-01T10:00:00Z">
          <w:pPr>
            <w:pStyle w:val="ListBullet"/>
          </w:pPr>
        </w:pPrChange>
      </w:pPr>
      <w:del w:id="2918" w:author="Jonathan Leipold - BDAE Gruppe" w:date="2023-10-31T19:37:00Z">
        <w:r w:rsidRPr="005F09E7" w:rsidDel="00041A36">
          <w:rPr>
            <w:color w:val="1AB39F" w:themeColor="accent6"/>
            <w:szCs w:val="20"/>
            <w:lang w:val="en-GB"/>
            <w:rPrChange w:id="2919" w:author="Jonathan Leipold - BDAE Gruppe" w:date="2023-11-01T10:00:00Z">
              <w:rPr>
                <w:lang w:val="en-GB"/>
              </w:rPr>
            </w:rPrChange>
          </w:rPr>
          <w:delText>How has your project contributed to an increase in scientific knowledge?</w:delText>
        </w:r>
      </w:del>
    </w:p>
    <w:p w14:paraId="78078A50" w14:textId="77777777" w:rsidR="00F97EEB" w:rsidRPr="005F09E7" w:rsidRDefault="00F97EEB" w:rsidP="005F09E7">
      <w:pPr>
        <w:rPr>
          <w:szCs w:val="20"/>
          <w:lang w:val="en-GB"/>
        </w:rPr>
      </w:pPr>
    </w:p>
    <w:p w14:paraId="550C208F" w14:textId="77777777" w:rsidR="00CA29D9" w:rsidRDefault="00CA29D9">
      <w:pPr>
        <w:jc w:val="left"/>
        <w:rPr>
          <w:ins w:id="2920" w:author="Jonathan Leipold - BDAE Gruppe" w:date="2023-10-31T19:41:00Z"/>
          <w:rFonts w:asciiTheme="majorHAnsi" w:eastAsiaTheme="majorEastAsia" w:hAnsiTheme="majorHAnsi" w:cstheme="majorBidi"/>
          <w:color w:val="007789" w:themeColor="accent1" w:themeShade="BF"/>
          <w:sz w:val="28"/>
          <w:szCs w:val="28"/>
          <w:lang w:val="en-GB"/>
        </w:rPr>
      </w:pPr>
      <w:bookmarkStart w:id="2921" w:name="_Toc148803250"/>
      <w:ins w:id="2922" w:author="Jonathan Leipold - BDAE Gruppe" w:date="2023-10-31T19:41:00Z">
        <w:r>
          <w:rPr>
            <w:sz w:val="28"/>
            <w:szCs w:val="28"/>
            <w:lang w:val="en-GB"/>
          </w:rPr>
          <w:br w:type="page"/>
        </w:r>
      </w:ins>
    </w:p>
    <w:p w14:paraId="54520903" w14:textId="64C7837C" w:rsidR="00F97EEB" w:rsidRPr="00FA4A72" w:rsidDel="00384C68" w:rsidRDefault="00F97EEB" w:rsidP="00F97EEB">
      <w:pPr>
        <w:pStyle w:val="Heading1"/>
        <w:rPr>
          <w:del w:id="2923" w:author="Jonathan Leipold - BDAE Gruppe" w:date="2023-10-29T10:17:00Z"/>
          <w:sz w:val="28"/>
          <w:szCs w:val="28"/>
          <w:lang w:val="en-GB"/>
          <w:rPrChange w:id="2924" w:author="Jonathan Leipold - BDAE Gruppe" w:date="2023-10-29T10:14:00Z">
            <w:rPr>
              <w:del w:id="2925" w:author="Jonathan Leipold - BDAE Gruppe" w:date="2023-10-29T10:17:00Z"/>
            </w:rPr>
          </w:rPrChange>
        </w:rPr>
      </w:pPr>
      <w:bookmarkStart w:id="2926" w:name="_Toc149860727"/>
      <w:r w:rsidRPr="00FA4A72">
        <w:rPr>
          <w:sz w:val="28"/>
          <w:szCs w:val="28"/>
          <w:lang w:val="en-GB"/>
          <w:rPrChange w:id="2927" w:author="Jonathan Leipold - BDAE Gruppe" w:date="2023-10-29T10:14:00Z">
            <w:rPr/>
          </w:rPrChange>
        </w:rPr>
        <w:lastRenderedPageBreak/>
        <w:t>Bibliography</w:t>
      </w:r>
      <w:bookmarkEnd w:id="2921"/>
      <w:bookmarkEnd w:id="2926"/>
    </w:p>
    <w:p w14:paraId="6A308BEF" w14:textId="77777777" w:rsidR="00F97EEB" w:rsidRPr="00992CCF" w:rsidRDefault="00F97EEB">
      <w:pPr>
        <w:pStyle w:val="Heading1"/>
        <w:rPr>
          <w:lang w:val="en-GB"/>
          <w:rPrChange w:id="2928" w:author="Jonathan Leipold - BDAE Gruppe" w:date="2023-10-18T10:09:00Z">
            <w:rPr>
              <w:rFonts w:ascii="Arial" w:hAnsi="Arial" w:cs="Arial"/>
              <w:color w:val="000000"/>
              <w:sz w:val="22"/>
              <w:szCs w:val="22"/>
              <w:lang w:val="en-GB"/>
            </w:rPr>
          </w:rPrChange>
        </w:rPr>
        <w:pPrChange w:id="2929" w:author="Jonathan Leipold - BDAE Gruppe" w:date="2023-10-29T10:17:00Z">
          <w:pPr>
            <w:pStyle w:val="NormalWeb"/>
            <w:spacing w:before="0" w:beforeAutospacing="0" w:after="0" w:afterAutospacing="0"/>
            <w:ind w:left="720"/>
            <w:textAlignment w:val="baseline"/>
          </w:pPr>
        </w:pPrChange>
      </w:pPr>
    </w:p>
    <w:p w14:paraId="6375337A" w14:textId="69EBDF05" w:rsidR="00B22A57" w:rsidDel="004A0FE2" w:rsidRDefault="00B720EB" w:rsidP="00350E3B">
      <w:pPr>
        <w:pStyle w:val="ListBullet"/>
        <w:numPr>
          <w:ilvl w:val="0"/>
          <w:numId w:val="0"/>
        </w:numPr>
        <w:rPr>
          <w:del w:id="2930" w:author="Jonathan Leipold - BDAE Gruppe" w:date="2023-10-21T17:55:00Z"/>
          <w:color w:val="1AB39F" w:themeColor="accent6"/>
          <w:szCs w:val="20"/>
          <w:lang w:val="en-GB"/>
        </w:rPr>
      </w:pPr>
      <w:del w:id="2931" w:author="Jonathan Leipold - BDAE Gruppe" w:date="2023-10-21T17:55:00Z">
        <w:r w:rsidRPr="00350E3B" w:rsidDel="00B677E4">
          <w:rPr>
            <w:szCs w:val="20"/>
            <w:lang w:val="en-GB"/>
          </w:rPr>
          <w:delText xml:space="preserve"> </w:delText>
        </w:r>
      </w:del>
    </w:p>
    <w:p w14:paraId="147DFDEF" w14:textId="7AE8D059" w:rsidR="00474895" w:rsidRPr="000D53C0" w:rsidRDefault="00FA4A72">
      <w:pPr>
        <w:rPr>
          <w:ins w:id="2932" w:author="Jonathan Leipold - BDAE Gruppe" w:date="2023-10-21T17:59:00Z"/>
          <w:rFonts w:asciiTheme="majorHAnsi" w:eastAsiaTheme="majorEastAsia" w:hAnsiTheme="majorHAnsi" w:cstheme="majorBidi"/>
          <w:lang w:val="en-GB"/>
          <w:rPrChange w:id="2933" w:author="Jonathan Leipold - BDAE Gruppe" w:date="2023-10-25T19:36:00Z">
            <w:rPr>
              <w:ins w:id="2934" w:author="Jonathan Leipold - BDAE Gruppe" w:date="2023-10-21T17:59:00Z"/>
              <w:rFonts w:asciiTheme="majorHAnsi" w:eastAsiaTheme="majorEastAsia" w:hAnsiTheme="majorHAnsi" w:cstheme="majorBidi"/>
            </w:rPr>
          </w:rPrChange>
        </w:rPr>
        <w:pPrChange w:id="2935" w:author="Jonathan Leipold - BDAE Gruppe" w:date="2023-10-29T10:14:00Z">
          <w:pPr>
            <w:pStyle w:val="ListBullet"/>
            <w:numPr>
              <w:numId w:val="0"/>
            </w:numPr>
            <w:tabs>
              <w:tab w:val="clear" w:pos="360"/>
            </w:tabs>
            <w:ind w:left="0" w:firstLine="0"/>
          </w:pPr>
        </w:pPrChange>
      </w:pPr>
      <w:ins w:id="2936" w:author="Jonathan Leipold - BDAE Gruppe" w:date="2023-10-29T10:14:00Z">
        <w:r>
          <w:rPr>
            <w:lang w:val="en-GB"/>
          </w:rPr>
          <w:t>A lot of articles</w:t>
        </w:r>
        <w:r w:rsidR="00BF2C5A">
          <w:rPr>
            <w:lang w:val="en-GB"/>
          </w:rPr>
          <w:t xml:space="preserve">, </w:t>
        </w:r>
        <w:r>
          <w:rPr>
            <w:lang w:val="en-GB"/>
          </w:rPr>
          <w:t xml:space="preserve">websites </w:t>
        </w:r>
        <w:r w:rsidR="00BF2C5A">
          <w:rPr>
            <w:lang w:val="en-GB"/>
          </w:rPr>
          <w:t xml:space="preserve">as well as </w:t>
        </w:r>
      </w:ins>
      <w:ins w:id="2937" w:author="Jonathan Leipold - BDAE Gruppe" w:date="2023-10-29T10:15:00Z">
        <w:r w:rsidR="00AD0FE3">
          <w:rPr>
            <w:lang w:val="en-GB"/>
          </w:rPr>
          <w:t>YouTube</w:t>
        </w:r>
        <w:r w:rsidR="00BF2C5A">
          <w:rPr>
            <w:lang w:val="en-GB"/>
          </w:rPr>
          <w:t xml:space="preserve"> channels </w:t>
        </w:r>
      </w:ins>
      <w:ins w:id="2938" w:author="Jonathan Leipold - BDAE Gruppe" w:date="2023-10-29T10:14:00Z">
        <w:r>
          <w:rPr>
            <w:lang w:val="en-GB"/>
          </w:rPr>
          <w:t>were used</w:t>
        </w:r>
      </w:ins>
      <w:ins w:id="2939" w:author="Jonathan Leipold - BDAE Gruppe" w:date="2023-10-29T10:15:00Z">
        <w:r w:rsidR="00AD0FE3">
          <w:rPr>
            <w:lang w:val="en-GB"/>
          </w:rPr>
          <w:t>. Here</w:t>
        </w:r>
      </w:ins>
      <w:ins w:id="2940" w:author="Jonathan Leipold - BDAE Gruppe" w:date="2023-10-29T10:16:00Z">
        <w:r w:rsidR="008B0253">
          <w:rPr>
            <w:lang w:val="en-GB"/>
          </w:rPr>
          <w:t xml:space="preserve"> i</w:t>
        </w:r>
      </w:ins>
      <w:ins w:id="2941" w:author="Jonathan Leipold - BDAE Gruppe" w:date="2023-10-29T10:15:00Z">
        <w:r w:rsidR="00AD0FE3">
          <w:rPr>
            <w:lang w:val="en-GB"/>
          </w:rPr>
          <w:t>s a selection:</w:t>
        </w:r>
      </w:ins>
    </w:p>
    <w:sdt>
      <w:sdtPr>
        <w:id w:val="-573587230"/>
        <w:bibliography/>
      </w:sdtPr>
      <w:sdtContent>
        <w:p w14:paraId="792E4683" w14:textId="5D13AA97" w:rsidR="00474895" w:rsidRPr="006F5D4E" w:rsidRDefault="00474895" w:rsidP="00474895">
          <w:pPr>
            <w:pStyle w:val="ListBullet"/>
            <w:rPr>
              <w:ins w:id="2942" w:author="Jonathan Leipold - BDAE Gruppe" w:date="2023-10-21T17:59:00Z"/>
              <w:szCs w:val="20"/>
              <w:lang w:val="en-GB"/>
              <w:rPrChange w:id="2943" w:author="Jonathan Leipold - BDAE Gruppe" w:date="2023-10-29T08:52:00Z">
                <w:rPr>
                  <w:ins w:id="2944" w:author="Jonathan Leipold - BDAE Gruppe" w:date="2023-10-21T17:59:00Z"/>
                  <w:szCs w:val="20"/>
                </w:rPr>
              </w:rPrChange>
            </w:rPr>
          </w:pPr>
          <w:ins w:id="2945" w:author="Jonathan Leipold - BDAE Gruppe" w:date="2023-10-21T17:59:00Z">
            <w:r>
              <w:rPr>
                <w:szCs w:val="20"/>
                <w:lang w:val="en-GB"/>
              </w:rPr>
              <w:fldChar w:fldCharType="begin"/>
            </w:r>
            <w:r w:rsidRPr="006F5D4E">
              <w:rPr>
                <w:szCs w:val="20"/>
                <w:lang w:val="en-GB"/>
                <w:rPrChange w:id="2946" w:author="Jonathan Leipold - BDAE Gruppe" w:date="2023-10-29T08:52:00Z">
                  <w:rPr>
                    <w:szCs w:val="20"/>
                  </w:rPr>
                </w:rPrChange>
              </w:rPr>
              <w:instrText>HYPERLINK "https://www.mckinsey.com/capabilities/operations/our-insights/ai-driven-operations-forecasting-in-data-light-environments"</w:instrText>
            </w:r>
            <w:r>
              <w:rPr>
                <w:szCs w:val="20"/>
                <w:lang w:val="en-GB"/>
              </w:rPr>
            </w:r>
            <w:r>
              <w:rPr>
                <w:szCs w:val="20"/>
                <w:lang w:val="en-GB"/>
              </w:rPr>
              <w:fldChar w:fldCharType="separate"/>
            </w:r>
            <w:r w:rsidRPr="006F5D4E">
              <w:rPr>
                <w:rStyle w:val="Hyperlink"/>
                <w:szCs w:val="20"/>
                <w:lang w:val="en-GB"/>
                <w:rPrChange w:id="2947" w:author="Jonathan Leipold - BDAE Gruppe" w:date="2023-10-29T08:52:00Z">
                  <w:rPr>
                    <w:rStyle w:val="Hyperlink"/>
                    <w:szCs w:val="20"/>
                  </w:rPr>
                </w:rPrChange>
              </w:rPr>
              <w:t>https://www.mckinsey.com/capabilities/operations/our-insights/ai-driven-operations-forecasting-in-data-light-environments</w:t>
            </w:r>
            <w:r>
              <w:rPr>
                <w:szCs w:val="20"/>
                <w:lang w:val="en-GB"/>
              </w:rPr>
              <w:fldChar w:fldCharType="end"/>
            </w:r>
            <w:r w:rsidRPr="006F5D4E">
              <w:rPr>
                <w:szCs w:val="20"/>
                <w:lang w:val="en-GB"/>
                <w:rPrChange w:id="2948" w:author="Jonathan Leipold - BDAE Gruppe" w:date="2023-10-29T08:52:00Z">
                  <w:rPr>
                    <w:szCs w:val="20"/>
                  </w:rPr>
                </w:rPrChange>
              </w:rPr>
              <w:t xml:space="preserve"> </w:t>
            </w:r>
          </w:ins>
        </w:p>
        <w:p w14:paraId="7F54073F" w14:textId="3753F0EC" w:rsidR="00474895" w:rsidRPr="006F5D4E" w:rsidRDefault="00474895" w:rsidP="00474895">
          <w:pPr>
            <w:pStyle w:val="ListBullet"/>
            <w:rPr>
              <w:ins w:id="2949" w:author="Jonathan Leipold - BDAE Gruppe" w:date="2023-10-21T17:59:00Z"/>
              <w:szCs w:val="20"/>
              <w:lang w:val="en-GB"/>
              <w:rPrChange w:id="2950" w:author="Jonathan Leipold - BDAE Gruppe" w:date="2023-10-29T08:52:00Z">
                <w:rPr>
                  <w:ins w:id="2951" w:author="Jonathan Leipold - BDAE Gruppe" w:date="2023-10-21T17:59:00Z"/>
                  <w:szCs w:val="20"/>
                </w:rPr>
              </w:rPrChange>
            </w:rPr>
          </w:pPr>
          <w:ins w:id="2952" w:author="Jonathan Leipold - BDAE Gruppe" w:date="2023-10-21T17:59:00Z">
            <w:r w:rsidRPr="00992CCF">
              <w:rPr>
                <w:sz w:val="22"/>
              </w:rPr>
              <w:fldChar w:fldCharType="begin"/>
            </w:r>
            <w:r w:rsidRPr="006F5D4E">
              <w:rPr>
                <w:szCs w:val="20"/>
                <w:lang w:val="en-GB"/>
                <w:rPrChange w:id="2953" w:author="Jonathan Leipold - BDAE Gruppe" w:date="2023-10-29T08:52:00Z">
                  <w:rPr>
                    <w:szCs w:val="20"/>
                  </w:rPr>
                </w:rPrChange>
              </w:rPr>
              <w:instrText>HYPERLINK "https://thecleverprogrammer.com/2021/05/19/sales-prediction-with-machine-learning/"</w:instrText>
            </w:r>
            <w:r w:rsidRPr="00992CCF">
              <w:rPr>
                <w:sz w:val="22"/>
              </w:rPr>
            </w:r>
            <w:r w:rsidRPr="00992CCF">
              <w:rPr>
                <w:sz w:val="22"/>
              </w:rPr>
              <w:fldChar w:fldCharType="separate"/>
            </w:r>
            <w:r w:rsidRPr="006F5D4E">
              <w:rPr>
                <w:rStyle w:val="Hyperlink"/>
                <w:szCs w:val="20"/>
                <w:lang w:val="en-GB"/>
                <w:rPrChange w:id="2954" w:author="Jonathan Leipold - BDAE Gruppe" w:date="2023-10-29T08:52:00Z">
                  <w:rPr>
                    <w:rStyle w:val="Hyperlink"/>
                    <w:szCs w:val="20"/>
                  </w:rPr>
                </w:rPrChange>
              </w:rPr>
              <w:t>https://thecleverprogrammer.com/2021/05/19/sales-prediction-with-machine-learning/</w:t>
            </w:r>
            <w:r w:rsidRPr="00992CCF">
              <w:rPr>
                <w:rStyle w:val="Hyperlink"/>
                <w:szCs w:val="20"/>
                <w:lang w:val="en-GB"/>
              </w:rPr>
              <w:fldChar w:fldCharType="end"/>
            </w:r>
            <w:r w:rsidRPr="006F5D4E">
              <w:rPr>
                <w:szCs w:val="20"/>
                <w:lang w:val="en-GB"/>
                <w:rPrChange w:id="2955" w:author="Jonathan Leipold - BDAE Gruppe" w:date="2023-10-29T08:52:00Z">
                  <w:rPr>
                    <w:szCs w:val="20"/>
                  </w:rPr>
                </w:rPrChange>
              </w:rPr>
              <w:t xml:space="preserve"> </w:t>
            </w:r>
          </w:ins>
        </w:p>
        <w:p w14:paraId="55A6FF3C" w14:textId="3753F0EC" w:rsidR="00474895" w:rsidRPr="006F5D4E" w:rsidRDefault="00474895" w:rsidP="00474895">
          <w:pPr>
            <w:pStyle w:val="ListBullet"/>
            <w:rPr>
              <w:ins w:id="2956" w:author="Jonathan Leipold - BDAE Gruppe" w:date="2023-10-21T17:59:00Z"/>
              <w:szCs w:val="20"/>
              <w:lang w:val="en-GB"/>
              <w:rPrChange w:id="2957" w:author="Jonathan Leipold - BDAE Gruppe" w:date="2023-10-29T08:52:00Z">
                <w:rPr>
                  <w:ins w:id="2958" w:author="Jonathan Leipold - BDAE Gruppe" w:date="2023-10-21T17:59:00Z"/>
                  <w:szCs w:val="20"/>
                </w:rPr>
              </w:rPrChange>
            </w:rPr>
          </w:pPr>
          <w:ins w:id="2959" w:author="Jonathan Leipold - BDAE Gruppe" w:date="2023-10-21T17:59:00Z">
            <w:r w:rsidRPr="00992CCF">
              <w:rPr>
                <w:sz w:val="22"/>
              </w:rPr>
              <w:fldChar w:fldCharType="begin"/>
            </w:r>
            <w:r w:rsidRPr="006F5D4E">
              <w:rPr>
                <w:szCs w:val="20"/>
                <w:lang w:val="en-GB"/>
                <w:rPrChange w:id="2960" w:author="Jonathan Leipold - BDAE Gruppe" w:date="2023-10-29T08:52:00Z">
                  <w:rPr>
                    <w:szCs w:val="20"/>
                  </w:rPr>
                </w:rPrChange>
              </w:rPr>
              <w:instrText>HYPERLINK "https://towardsdatascience.com/5-machine-learning-techniques-for-sales-forecasting-598e4984b109"</w:instrText>
            </w:r>
            <w:r w:rsidRPr="00992CCF">
              <w:rPr>
                <w:sz w:val="22"/>
              </w:rPr>
            </w:r>
            <w:r w:rsidRPr="00992CCF">
              <w:rPr>
                <w:sz w:val="22"/>
              </w:rPr>
              <w:fldChar w:fldCharType="separate"/>
            </w:r>
            <w:r w:rsidRPr="006F5D4E">
              <w:rPr>
                <w:rStyle w:val="Hyperlink"/>
                <w:szCs w:val="20"/>
                <w:lang w:val="en-GB"/>
                <w:rPrChange w:id="2961" w:author="Jonathan Leipold - BDAE Gruppe" w:date="2023-10-29T08:52:00Z">
                  <w:rPr>
                    <w:rStyle w:val="Hyperlink"/>
                    <w:szCs w:val="20"/>
                  </w:rPr>
                </w:rPrChange>
              </w:rPr>
              <w:t>https://towardsdatascience.com/5-machine-learning-techniques-for-sales-forecasting-598e4984b109</w:t>
            </w:r>
            <w:r w:rsidRPr="00992CCF">
              <w:rPr>
                <w:rStyle w:val="Hyperlink"/>
                <w:szCs w:val="20"/>
                <w:lang w:val="en-GB"/>
              </w:rPr>
              <w:fldChar w:fldCharType="end"/>
            </w:r>
            <w:r w:rsidRPr="006F5D4E">
              <w:rPr>
                <w:szCs w:val="20"/>
                <w:lang w:val="en-GB"/>
                <w:rPrChange w:id="2962" w:author="Jonathan Leipold - BDAE Gruppe" w:date="2023-10-29T08:52:00Z">
                  <w:rPr>
                    <w:szCs w:val="20"/>
                  </w:rPr>
                </w:rPrChange>
              </w:rPr>
              <w:t xml:space="preserve"> </w:t>
            </w:r>
          </w:ins>
        </w:p>
        <w:p w14:paraId="029A8AAD" w14:textId="5FEA3F6D" w:rsidR="00474895" w:rsidRPr="006F5D4E" w:rsidRDefault="00474895" w:rsidP="00474895">
          <w:pPr>
            <w:pStyle w:val="ListBullet"/>
            <w:rPr>
              <w:ins w:id="2963" w:author="Jonathan Leipold - BDAE Gruppe" w:date="2023-10-21T17:59:00Z"/>
              <w:szCs w:val="20"/>
              <w:lang w:val="en-GB"/>
              <w:rPrChange w:id="2964" w:author="Jonathan Leipold - BDAE Gruppe" w:date="2023-10-29T08:52:00Z">
                <w:rPr>
                  <w:ins w:id="2965" w:author="Jonathan Leipold - BDAE Gruppe" w:date="2023-10-21T17:59:00Z"/>
                  <w:szCs w:val="20"/>
                </w:rPr>
              </w:rPrChange>
            </w:rPr>
          </w:pPr>
          <w:ins w:id="2966" w:author="Jonathan Leipold - BDAE Gruppe" w:date="2023-10-21T17:59:00Z">
            <w:r>
              <w:rPr>
                <w:szCs w:val="20"/>
                <w:lang w:val="en-GB"/>
              </w:rPr>
              <w:fldChar w:fldCharType="begin"/>
            </w:r>
            <w:r w:rsidRPr="006F5D4E">
              <w:rPr>
                <w:szCs w:val="20"/>
                <w:lang w:val="en-GB"/>
                <w:rPrChange w:id="2967" w:author="Jonathan Leipold - BDAE Gruppe" w:date="2023-10-29T08:52:00Z">
                  <w:rPr>
                    <w:szCs w:val="20"/>
                  </w:rPr>
                </w:rPrChange>
              </w:rPr>
              <w:instrText>HYPERLINK "https://medium.com/aiskunks/categorical-data-encoding-techniques-d6296697a40f#:~:text=It%20refers%20to%20the%20process,with%20text%20or%20categorical%20variables"</w:instrText>
            </w:r>
            <w:r>
              <w:rPr>
                <w:szCs w:val="20"/>
                <w:lang w:val="en-GB"/>
              </w:rPr>
            </w:r>
            <w:r>
              <w:rPr>
                <w:szCs w:val="20"/>
                <w:lang w:val="en-GB"/>
              </w:rPr>
              <w:fldChar w:fldCharType="separate"/>
            </w:r>
            <w:r w:rsidRPr="006F5D4E">
              <w:rPr>
                <w:rStyle w:val="Hyperlink"/>
                <w:szCs w:val="20"/>
                <w:lang w:val="en-GB"/>
                <w:rPrChange w:id="2968" w:author="Jonathan Leipold - BDAE Gruppe" w:date="2023-10-29T08:52:00Z">
                  <w:rPr>
                    <w:rStyle w:val="Hyperlink"/>
                    <w:szCs w:val="20"/>
                  </w:rPr>
                </w:rPrChange>
              </w:rPr>
              <w:t>https://medium.com/aiskunks/categorical-data-encoding-techniques-d6296697a40f#:~:text=It%20refers%20to%20the%20process,with%20text%20or%20categorical%20variables</w:t>
            </w:r>
            <w:r>
              <w:rPr>
                <w:szCs w:val="20"/>
                <w:lang w:val="en-GB"/>
              </w:rPr>
              <w:fldChar w:fldCharType="end"/>
            </w:r>
          </w:ins>
        </w:p>
        <w:p w14:paraId="7DC6B535" w14:textId="77777777" w:rsidR="00474895" w:rsidRPr="006F5D4E" w:rsidRDefault="00474895" w:rsidP="00474895">
          <w:pPr>
            <w:pStyle w:val="ListBullet"/>
            <w:rPr>
              <w:ins w:id="2969" w:author="Jonathan Leipold - BDAE Gruppe" w:date="2023-10-21T17:59:00Z"/>
              <w:szCs w:val="20"/>
              <w:lang w:val="en-GB"/>
              <w:rPrChange w:id="2970" w:author="Jonathan Leipold - BDAE Gruppe" w:date="2023-10-29T08:52:00Z">
                <w:rPr>
                  <w:ins w:id="2971" w:author="Jonathan Leipold - BDAE Gruppe" w:date="2023-10-21T17:59:00Z"/>
                  <w:szCs w:val="20"/>
                </w:rPr>
              </w:rPrChange>
            </w:rPr>
          </w:pPr>
          <w:ins w:id="2972" w:author="Jonathan Leipold - BDAE Gruppe" w:date="2023-10-21T17:59:00Z">
            <w:r>
              <w:rPr>
                <w:szCs w:val="20"/>
                <w:lang w:val="en-GB"/>
              </w:rPr>
              <w:fldChar w:fldCharType="begin"/>
            </w:r>
            <w:r w:rsidRPr="006F5D4E">
              <w:rPr>
                <w:szCs w:val="20"/>
                <w:lang w:val="en-GB"/>
                <w:rPrChange w:id="2973" w:author="Jonathan Leipold - BDAE Gruppe" w:date="2023-10-29T08:52:00Z">
                  <w:rPr>
                    <w:szCs w:val="20"/>
                  </w:rPr>
                </w:rPrChange>
              </w:rPr>
              <w:instrText>HYPERLINK "https://towardsdatascience.com/time-series-forecasting-with-arima-sarima-and-sarimax-ee61099e78f6"</w:instrText>
            </w:r>
            <w:r>
              <w:rPr>
                <w:szCs w:val="20"/>
                <w:lang w:val="en-GB"/>
              </w:rPr>
            </w:r>
            <w:r>
              <w:rPr>
                <w:szCs w:val="20"/>
                <w:lang w:val="en-GB"/>
              </w:rPr>
              <w:fldChar w:fldCharType="separate"/>
            </w:r>
            <w:r w:rsidRPr="006F5D4E">
              <w:rPr>
                <w:rStyle w:val="Hyperlink"/>
                <w:szCs w:val="20"/>
                <w:lang w:val="en-GB"/>
                <w:rPrChange w:id="2974" w:author="Jonathan Leipold - BDAE Gruppe" w:date="2023-10-29T08:52:00Z">
                  <w:rPr>
                    <w:rStyle w:val="Hyperlink"/>
                    <w:szCs w:val="20"/>
                  </w:rPr>
                </w:rPrChange>
              </w:rPr>
              <w:t>https://towardsdatascience.com/time-series-forecasting-with-arima-sarima-and-sarimax-ee61099e78f6</w:t>
            </w:r>
            <w:r>
              <w:rPr>
                <w:szCs w:val="20"/>
                <w:lang w:val="en-GB"/>
              </w:rPr>
              <w:fldChar w:fldCharType="end"/>
            </w:r>
          </w:ins>
        </w:p>
        <w:p w14:paraId="4B22B275" w14:textId="77777777" w:rsidR="00474895" w:rsidRPr="006F5D4E" w:rsidRDefault="00474895" w:rsidP="00474895">
          <w:pPr>
            <w:pStyle w:val="ListBullet"/>
            <w:rPr>
              <w:ins w:id="2975" w:author="Jonathan Leipold - BDAE Gruppe" w:date="2023-10-21T17:59:00Z"/>
              <w:szCs w:val="20"/>
              <w:lang w:val="en-GB"/>
              <w:rPrChange w:id="2976" w:author="Jonathan Leipold - BDAE Gruppe" w:date="2023-10-29T08:52:00Z">
                <w:rPr>
                  <w:ins w:id="2977" w:author="Jonathan Leipold - BDAE Gruppe" w:date="2023-10-21T17:59:00Z"/>
                  <w:szCs w:val="20"/>
                </w:rPr>
              </w:rPrChange>
            </w:rPr>
          </w:pPr>
          <w:ins w:id="2978" w:author="Jonathan Leipold - BDAE Gruppe" w:date="2023-10-21T17:59:00Z">
            <w:r>
              <w:rPr>
                <w:szCs w:val="20"/>
                <w:lang w:val="en-GB"/>
              </w:rPr>
              <w:fldChar w:fldCharType="begin"/>
            </w:r>
            <w:r w:rsidRPr="006F5D4E">
              <w:rPr>
                <w:szCs w:val="20"/>
                <w:lang w:val="en-GB"/>
                <w:rPrChange w:id="2979" w:author="Jonathan Leipold - BDAE Gruppe" w:date="2023-10-29T08:52:00Z">
                  <w:rPr>
                    <w:szCs w:val="20"/>
                  </w:rPr>
                </w:rPrChange>
              </w:rPr>
              <w:instrText>HYPERLINK "https://dev.to/balapriya/cross-validation-and-hyperparameter-search-in-scikit-learn-a-complete-guide-5ed8"</w:instrText>
            </w:r>
            <w:r>
              <w:rPr>
                <w:szCs w:val="20"/>
                <w:lang w:val="en-GB"/>
              </w:rPr>
            </w:r>
            <w:r>
              <w:rPr>
                <w:szCs w:val="20"/>
                <w:lang w:val="en-GB"/>
              </w:rPr>
              <w:fldChar w:fldCharType="separate"/>
            </w:r>
            <w:r w:rsidRPr="006F5D4E">
              <w:rPr>
                <w:rStyle w:val="Hyperlink"/>
                <w:szCs w:val="20"/>
                <w:lang w:val="en-GB"/>
                <w:rPrChange w:id="2980" w:author="Jonathan Leipold - BDAE Gruppe" w:date="2023-10-29T08:52:00Z">
                  <w:rPr>
                    <w:rStyle w:val="Hyperlink"/>
                    <w:szCs w:val="20"/>
                  </w:rPr>
                </w:rPrChange>
              </w:rPr>
              <w:t>https://dev.to/balapriya/cross-validation-and-hyperparameter-search-in-scikit-learn-a-complete-guide-5ed8</w:t>
            </w:r>
            <w:r>
              <w:rPr>
                <w:szCs w:val="20"/>
                <w:lang w:val="en-GB"/>
              </w:rPr>
              <w:fldChar w:fldCharType="end"/>
            </w:r>
          </w:ins>
        </w:p>
        <w:p w14:paraId="3DD9F0C2" w14:textId="77777777" w:rsidR="00653562" w:rsidRPr="006F5D4E" w:rsidRDefault="00474895" w:rsidP="00474895">
          <w:pPr>
            <w:pStyle w:val="ListBullet"/>
            <w:rPr>
              <w:ins w:id="2981" w:author="Jonathan Leipold - BDAE Gruppe" w:date="2023-10-22T01:23:00Z"/>
              <w:szCs w:val="20"/>
              <w:lang w:val="en-GB"/>
              <w:rPrChange w:id="2982" w:author="Jonathan Leipold - BDAE Gruppe" w:date="2023-10-29T08:52:00Z">
                <w:rPr>
                  <w:ins w:id="2983" w:author="Jonathan Leipold - BDAE Gruppe" w:date="2023-10-22T01:23:00Z"/>
                  <w:szCs w:val="20"/>
                </w:rPr>
              </w:rPrChange>
            </w:rPr>
          </w:pPr>
          <w:ins w:id="2984" w:author="Jonathan Leipold - BDAE Gruppe" w:date="2023-10-21T17:59:00Z">
            <w:r>
              <w:rPr>
                <w:szCs w:val="20"/>
                <w:lang w:val="en-GB"/>
              </w:rPr>
              <w:fldChar w:fldCharType="begin"/>
            </w:r>
            <w:r w:rsidRPr="006F5D4E">
              <w:rPr>
                <w:szCs w:val="20"/>
                <w:lang w:val="en-GB"/>
                <w:rPrChange w:id="2985" w:author="Jonathan Leipold - BDAE Gruppe" w:date="2023-10-29T08:52:00Z">
                  <w:rPr>
                    <w:szCs w:val="20"/>
                  </w:rPr>
                </w:rPrChange>
              </w:rPr>
              <w:instrText>HYPERLINK "https://www.simplilearn.com/normalization-vs-standardization-article"</w:instrText>
            </w:r>
            <w:r>
              <w:rPr>
                <w:szCs w:val="20"/>
                <w:lang w:val="en-GB"/>
              </w:rPr>
            </w:r>
            <w:r>
              <w:rPr>
                <w:szCs w:val="20"/>
                <w:lang w:val="en-GB"/>
              </w:rPr>
              <w:fldChar w:fldCharType="separate"/>
            </w:r>
            <w:r w:rsidRPr="006F5D4E">
              <w:rPr>
                <w:rStyle w:val="Hyperlink"/>
                <w:szCs w:val="20"/>
                <w:lang w:val="en-GB"/>
                <w:rPrChange w:id="2986" w:author="Jonathan Leipold - BDAE Gruppe" w:date="2023-10-29T08:52:00Z">
                  <w:rPr>
                    <w:rStyle w:val="Hyperlink"/>
                    <w:szCs w:val="20"/>
                  </w:rPr>
                </w:rPrChange>
              </w:rPr>
              <w:t>https://www.simplilearn.com/normalization-vs-standardization-article</w:t>
            </w:r>
            <w:r>
              <w:rPr>
                <w:szCs w:val="20"/>
                <w:lang w:val="en-GB"/>
              </w:rPr>
              <w:fldChar w:fldCharType="end"/>
            </w:r>
            <w:r w:rsidRPr="006F5D4E">
              <w:rPr>
                <w:szCs w:val="20"/>
                <w:lang w:val="en-GB"/>
                <w:rPrChange w:id="2987" w:author="Jonathan Leipold - BDAE Gruppe" w:date="2023-10-29T08:52:00Z">
                  <w:rPr>
                    <w:szCs w:val="20"/>
                  </w:rPr>
                </w:rPrChange>
              </w:rPr>
              <w:t xml:space="preserve"> </w:t>
            </w:r>
          </w:ins>
        </w:p>
        <w:p w14:paraId="32AD6CF5" w14:textId="77777777" w:rsidR="00350E3B" w:rsidRDefault="00653562" w:rsidP="00B97C0D">
          <w:pPr>
            <w:pStyle w:val="ListBullet"/>
            <w:rPr>
              <w:ins w:id="2988" w:author="Jonathan Leipold - BDAE Gruppe" w:date="2023-10-29T10:13:00Z"/>
              <w:szCs w:val="20"/>
              <w:lang w:val="en-GB"/>
            </w:rPr>
          </w:pPr>
          <w:ins w:id="2989" w:author="Jonathan Leipold - BDAE Gruppe" w:date="2023-10-22T01:23:00Z">
            <w:r>
              <w:rPr>
                <w:szCs w:val="20"/>
              </w:rPr>
              <w:fldChar w:fldCharType="begin"/>
            </w:r>
            <w:r w:rsidRPr="006F5D4E">
              <w:rPr>
                <w:szCs w:val="20"/>
                <w:lang w:val="en-GB"/>
                <w:rPrChange w:id="2990" w:author="Jonathan Leipold - BDAE Gruppe" w:date="2023-10-29T08:52:00Z">
                  <w:rPr>
                    <w:szCs w:val="20"/>
                  </w:rPr>
                </w:rPrChange>
              </w:rPr>
              <w:instrText>HYPERLINK "https://neptune.ai/blog/evaluation-metrics-binary-classification"</w:instrText>
            </w:r>
            <w:r>
              <w:rPr>
                <w:szCs w:val="20"/>
              </w:rPr>
            </w:r>
            <w:r>
              <w:rPr>
                <w:szCs w:val="20"/>
              </w:rPr>
              <w:fldChar w:fldCharType="separate"/>
            </w:r>
            <w:r w:rsidRPr="006F5D4E">
              <w:rPr>
                <w:rStyle w:val="Hyperlink"/>
                <w:szCs w:val="20"/>
                <w:lang w:val="en-GB"/>
                <w:rPrChange w:id="2991" w:author="Jonathan Leipold - BDAE Gruppe" w:date="2023-10-29T08:52:00Z">
                  <w:rPr>
                    <w:rStyle w:val="Hyperlink"/>
                    <w:szCs w:val="20"/>
                  </w:rPr>
                </w:rPrChange>
              </w:rPr>
              <w:t>https://neptune.ai/blog/evaluation-metrics-binary-classification</w:t>
            </w:r>
            <w:r>
              <w:rPr>
                <w:szCs w:val="20"/>
              </w:rPr>
              <w:fldChar w:fldCharType="end"/>
            </w:r>
            <w:r w:rsidRPr="006F5D4E">
              <w:rPr>
                <w:szCs w:val="20"/>
                <w:lang w:val="en-GB"/>
                <w:rPrChange w:id="2992" w:author="Jonathan Leipold - BDAE Gruppe" w:date="2023-10-29T08:52:00Z">
                  <w:rPr>
                    <w:szCs w:val="20"/>
                  </w:rPr>
                </w:rPrChange>
              </w:rPr>
              <w:t xml:space="preserve"> </w:t>
            </w:r>
          </w:ins>
        </w:p>
        <w:p w14:paraId="1F34FDE2" w14:textId="77777777" w:rsidR="00840FB0" w:rsidRPr="00840FB0" w:rsidRDefault="00350E3B" w:rsidP="00350E3B">
          <w:pPr>
            <w:pStyle w:val="ListBullet"/>
            <w:rPr>
              <w:ins w:id="2993" w:author="Jonathan Leipold - BDAE Gruppe" w:date="2023-10-31T19:38:00Z"/>
              <w:szCs w:val="20"/>
              <w:lang w:val="en-GB"/>
              <w:rPrChange w:id="2994" w:author="Jonathan Leipold - BDAE Gruppe" w:date="2023-10-31T19:38:00Z">
                <w:rPr>
                  <w:ins w:id="2995" w:author="Jonathan Leipold - BDAE Gruppe" w:date="2023-10-31T19:38:00Z"/>
                  <w:rFonts w:ascii="Constantia" w:eastAsia="Constantia" w:hAnsi="Constantia" w:cs="Constantia"/>
                  <w:sz w:val="22"/>
                  <w:lang w:val="en-GB"/>
                </w:rPr>
              </w:rPrChange>
            </w:rPr>
          </w:pPr>
          <w:ins w:id="2996" w:author="Jonathan Leipold - BDAE Gruppe" w:date="2023-10-29T10:13:00Z">
            <w:r>
              <w:rPr>
                <w:rFonts w:ascii="Constantia" w:eastAsia="Constantia" w:hAnsi="Constantia" w:cs="Constantia"/>
                <w:sz w:val="22"/>
              </w:rPr>
              <w:fldChar w:fldCharType="begin"/>
            </w:r>
            <w:r w:rsidRPr="00350E3B">
              <w:rPr>
                <w:rFonts w:ascii="Constantia" w:eastAsia="Constantia" w:hAnsi="Constantia" w:cs="Constantia"/>
                <w:sz w:val="22"/>
                <w:lang w:val="en-GB"/>
                <w:rPrChange w:id="2997" w:author="Jonathan Leipold - BDAE Gruppe" w:date="2023-10-29T10:13:00Z">
                  <w:rPr>
                    <w:rFonts w:ascii="Constantia" w:eastAsia="Constantia" w:hAnsi="Constantia" w:cs="Constantia"/>
                    <w:sz w:val="22"/>
                  </w:rPr>
                </w:rPrChange>
              </w:rPr>
              <w:instrText>HYPERLINK "https://www.kaggle.com/code/robikscube/tutorial-time-series-forecasting-with-xgboost"</w:instrText>
            </w:r>
            <w:r>
              <w:rPr>
                <w:rFonts w:ascii="Constantia" w:eastAsia="Constantia" w:hAnsi="Constantia" w:cs="Constantia"/>
                <w:sz w:val="22"/>
              </w:rPr>
            </w:r>
            <w:r>
              <w:rPr>
                <w:rFonts w:ascii="Constantia" w:eastAsia="Constantia" w:hAnsi="Constantia" w:cs="Constantia"/>
                <w:sz w:val="22"/>
              </w:rPr>
              <w:fldChar w:fldCharType="separate"/>
            </w:r>
            <w:r w:rsidRPr="00350E3B">
              <w:rPr>
                <w:rStyle w:val="Hyperlink"/>
                <w:rFonts w:ascii="Constantia" w:eastAsia="Constantia" w:hAnsi="Constantia" w:cs="Constantia"/>
                <w:sz w:val="22"/>
                <w:lang w:val="en-GB"/>
                <w:rPrChange w:id="2998" w:author="Jonathan Leipold - BDAE Gruppe" w:date="2023-10-29T10:13:00Z">
                  <w:rPr>
                    <w:rStyle w:val="Hyperlink"/>
                    <w:rFonts w:ascii="Constantia" w:eastAsia="Constantia" w:hAnsi="Constantia" w:cs="Constantia"/>
                    <w:sz w:val="22"/>
                  </w:rPr>
                </w:rPrChange>
              </w:rPr>
              <w:t>https://www.kaggle.com/code/robikscube/tutorial-time-series-forecasting-with-xgboost</w:t>
            </w:r>
            <w:r>
              <w:rPr>
                <w:rFonts w:ascii="Constantia" w:eastAsia="Constantia" w:hAnsi="Constantia" w:cs="Constantia"/>
                <w:sz w:val="22"/>
              </w:rPr>
              <w:fldChar w:fldCharType="end"/>
            </w:r>
            <w:r w:rsidRPr="00350E3B">
              <w:rPr>
                <w:rFonts w:ascii="Constantia" w:eastAsia="Constantia" w:hAnsi="Constantia" w:cs="Constantia"/>
                <w:sz w:val="22"/>
                <w:lang w:val="en-GB"/>
                <w:rPrChange w:id="2999" w:author="Jonathan Leipold - BDAE Gruppe" w:date="2023-10-29T10:13:00Z">
                  <w:rPr>
                    <w:rFonts w:ascii="Constantia" w:eastAsia="Constantia" w:hAnsi="Constantia" w:cs="Constantia"/>
                    <w:sz w:val="22"/>
                  </w:rPr>
                </w:rPrChange>
              </w:rPr>
              <w:t xml:space="preserve"> </w:t>
            </w:r>
          </w:ins>
        </w:p>
        <w:p w14:paraId="5BFE3209" w14:textId="45CE879A" w:rsidR="00474895" w:rsidRPr="00350E3B" w:rsidRDefault="00000000">
          <w:pPr>
            <w:pStyle w:val="ListBullet"/>
            <w:numPr>
              <w:ilvl w:val="0"/>
              <w:numId w:val="0"/>
            </w:numPr>
            <w:rPr>
              <w:ins w:id="3000" w:author="Jonathan Leipold - BDAE Gruppe" w:date="2023-10-21T17:59:00Z"/>
              <w:szCs w:val="20"/>
              <w:lang w:val="en-GB"/>
            </w:rPr>
            <w:pPrChange w:id="3001" w:author="Jonathan Leipold - BDAE Gruppe" w:date="2023-10-31T19:38:00Z">
              <w:pPr>
                <w:pStyle w:val="ListBullet"/>
              </w:pPr>
            </w:pPrChange>
          </w:pPr>
        </w:p>
      </w:sdtContent>
    </w:sdt>
    <w:p w14:paraId="2244BF7D" w14:textId="77777777" w:rsidR="00B22A57" w:rsidRPr="00350E3B" w:rsidDel="00B677E4" w:rsidRDefault="009376AC">
      <w:pPr>
        <w:pStyle w:val="ListBullet"/>
        <w:ind w:left="0" w:firstLine="0"/>
        <w:rPr>
          <w:del w:id="3002" w:author="Jonathan Leipold - BDAE Gruppe" w:date="2023-10-21T17:55:00Z"/>
          <w:szCs w:val="20"/>
          <w:lang w:val="en-GB"/>
        </w:rPr>
        <w:pPrChange w:id="3003" w:author="Jonathan Leipold - BDAE Gruppe" w:date="2023-10-29T10:13:00Z">
          <w:pPr>
            <w:pStyle w:val="ListBullet"/>
          </w:pPr>
        </w:pPrChange>
      </w:pPr>
      <w:del w:id="3004" w:author="Jonathan Leipold - BDAE Gruppe" w:date="2023-10-21T17:55:00Z">
        <w:r w:rsidRPr="00992CCF" w:rsidDel="00B677E4">
          <w:rPr>
            <w:sz w:val="22"/>
          </w:rPr>
          <w:fldChar w:fldCharType="begin"/>
        </w:r>
        <w:r w:rsidRPr="00350E3B" w:rsidDel="00B677E4">
          <w:rPr>
            <w:szCs w:val="20"/>
            <w:lang w:val="en-GB"/>
            <w:rPrChange w:id="3005" w:author="Jonathan Leipold - BDAE Gruppe" w:date="2023-10-29T10:13:00Z">
              <w:rPr>
                <w:szCs w:val="20"/>
              </w:rPr>
            </w:rPrChange>
          </w:rPr>
          <w:delInstrText>HYPERLINK "https://thecleverprogrammer.com/2021/05/19/sales-prediction-with-machine-learning/"</w:delInstrText>
        </w:r>
        <w:r w:rsidRPr="00992CCF" w:rsidDel="00B677E4">
          <w:rPr>
            <w:sz w:val="22"/>
          </w:rPr>
        </w:r>
        <w:r w:rsidRPr="00992CCF" w:rsidDel="00B677E4">
          <w:rPr>
            <w:sz w:val="22"/>
          </w:rPr>
          <w:fldChar w:fldCharType="separate"/>
        </w:r>
        <w:r w:rsidR="00B720EB" w:rsidRPr="00350E3B" w:rsidDel="00B677E4">
          <w:rPr>
            <w:rStyle w:val="Hyperlink"/>
            <w:szCs w:val="20"/>
            <w:lang w:val="en-GB"/>
          </w:rPr>
          <w:delText>https://thecleverprogrammer.com/2021/05/19/sales-prediction-with-machine-learning/</w:delText>
        </w:r>
        <w:r w:rsidRPr="00992CCF" w:rsidDel="00B677E4">
          <w:rPr>
            <w:rStyle w:val="Hyperlink"/>
            <w:szCs w:val="20"/>
            <w:lang w:val="en-GB"/>
          </w:rPr>
          <w:fldChar w:fldCharType="end"/>
        </w:r>
        <w:r w:rsidR="00B720EB" w:rsidRPr="00350E3B" w:rsidDel="00B677E4">
          <w:rPr>
            <w:szCs w:val="20"/>
            <w:lang w:val="en-GB"/>
          </w:rPr>
          <w:delText xml:space="preserve"> </w:delText>
        </w:r>
      </w:del>
    </w:p>
    <w:p w14:paraId="4272F507" w14:textId="77777777" w:rsidR="00B22A57" w:rsidRPr="00350E3B" w:rsidDel="00B677E4" w:rsidRDefault="009376AC">
      <w:pPr>
        <w:pStyle w:val="ListBullet"/>
        <w:ind w:left="0" w:firstLine="0"/>
        <w:rPr>
          <w:ins w:id="3006" w:author="Gastbenutzer" w:date="2023-10-28T18:35:00Z"/>
          <w:del w:id="3007" w:author="Jonathan Leipold - BDAE Gruppe" w:date="2023-10-21T17:55:00Z"/>
          <w:szCs w:val="20"/>
          <w:lang w:val="en-GB"/>
        </w:rPr>
        <w:pPrChange w:id="3008" w:author="Jonathan Leipold - BDAE Gruppe" w:date="2023-10-29T10:13:00Z">
          <w:pPr>
            <w:pStyle w:val="ListBullet"/>
          </w:pPr>
        </w:pPrChange>
      </w:pPr>
      <w:del w:id="3009" w:author="Jonathan Leipold - BDAE Gruppe" w:date="2023-10-21T17:55:00Z">
        <w:r w:rsidRPr="00992CCF" w:rsidDel="00B677E4">
          <w:rPr>
            <w:sz w:val="22"/>
          </w:rPr>
          <w:fldChar w:fldCharType="begin"/>
        </w:r>
        <w:r w:rsidRPr="00350E3B" w:rsidDel="00B677E4">
          <w:rPr>
            <w:szCs w:val="20"/>
            <w:lang w:val="en-GB"/>
            <w:rPrChange w:id="3010" w:author="Jonathan Leipold - BDAE Gruppe" w:date="2023-10-29T10:13:00Z">
              <w:rPr>
                <w:szCs w:val="20"/>
              </w:rPr>
            </w:rPrChange>
          </w:rPr>
          <w:delInstrText>HYPERLINK "https://towardsdatascience.com/5-machine-learning-techniques-for-sales-forecasting-598e4984b109"</w:delInstrText>
        </w:r>
        <w:r w:rsidRPr="00992CCF" w:rsidDel="00B677E4">
          <w:rPr>
            <w:sz w:val="22"/>
          </w:rPr>
        </w:r>
        <w:r w:rsidRPr="00992CCF" w:rsidDel="00B677E4">
          <w:rPr>
            <w:sz w:val="22"/>
          </w:rPr>
          <w:fldChar w:fldCharType="separate"/>
        </w:r>
        <w:r w:rsidR="00B720EB" w:rsidRPr="00350E3B" w:rsidDel="00B677E4">
          <w:rPr>
            <w:rStyle w:val="Hyperlink"/>
            <w:szCs w:val="20"/>
            <w:lang w:val="en-GB"/>
          </w:rPr>
          <w:delText>https://towardsdatascience.com/5-machine-learning-techniques-for-sales-forecasting-598e4984b109</w:delText>
        </w:r>
        <w:r w:rsidRPr="00992CCF" w:rsidDel="00B677E4">
          <w:rPr>
            <w:rStyle w:val="Hyperlink"/>
            <w:szCs w:val="20"/>
            <w:lang w:val="en-GB"/>
          </w:rPr>
          <w:fldChar w:fldCharType="end"/>
        </w:r>
        <w:r w:rsidR="00B720EB" w:rsidRPr="00350E3B" w:rsidDel="00B677E4">
          <w:rPr>
            <w:szCs w:val="20"/>
            <w:lang w:val="en-GB"/>
          </w:rPr>
          <w:delText xml:space="preserve"> </w:delText>
        </w:r>
      </w:del>
    </w:p>
    <w:p w14:paraId="32404053" w14:textId="1C1D0B20" w:rsidR="38A32F5D" w:rsidRPr="00350E3B" w:rsidRDefault="38A32F5D">
      <w:pPr>
        <w:pStyle w:val="ListBullet"/>
        <w:ind w:left="0" w:firstLine="0"/>
        <w:rPr>
          <w:del w:id="3011" w:author="Jonathan Leipold - BDAE Gruppe" w:date="2023-10-21T17:55:00Z"/>
          <w:rFonts w:ascii="Constantia" w:eastAsia="Constantia" w:hAnsi="Constantia" w:cs="Constantia"/>
          <w:lang w:val="en-GB"/>
          <w:rPrChange w:id="3012" w:author="Jonathan Leipold - BDAE Gruppe" w:date="2023-10-29T10:13:00Z">
            <w:rPr>
              <w:del w:id="3013" w:author="Jonathan Leipold - BDAE Gruppe" w:date="2023-10-21T17:55:00Z"/>
              <w:lang w:val="en-GB"/>
            </w:rPr>
          </w:rPrChange>
        </w:rPr>
        <w:pPrChange w:id="3014" w:author="Jonathan Leipold - BDAE Gruppe" w:date="2023-10-29T10:13:00Z">
          <w:pPr>
            <w:pStyle w:val="ListBullet"/>
          </w:pPr>
        </w:pPrChange>
      </w:pPr>
      <w:ins w:id="3015" w:author="Gastbenutzer" w:date="2023-10-28T18:35:00Z">
        <w:del w:id="3016" w:author="Jonathan Leipold - BDAE Gruppe" w:date="2023-10-29T10:13:00Z">
          <w:r w:rsidRPr="00350E3B" w:rsidDel="00350E3B">
            <w:rPr>
              <w:rFonts w:ascii="Constantia" w:eastAsia="Constantia" w:hAnsi="Constantia" w:cs="Constantia"/>
              <w:sz w:val="22"/>
              <w:lang w:val="en-GB"/>
              <w:rPrChange w:id="3017" w:author="Jonathan Leipold - BDAE Gruppe" w:date="2023-10-29T10:13:00Z">
                <w:rPr>
                  <w:rFonts w:ascii="Constantia" w:eastAsia="Constantia" w:hAnsi="Constantia" w:cs="Constantia"/>
                  <w:sz w:val="22"/>
                </w:rPr>
              </w:rPrChange>
            </w:rPr>
            <w:delText>https://www.kaggle.com/code/robikscube/tutorial-time-series-forecasting-with-xgboost</w:delText>
          </w:r>
        </w:del>
      </w:ins>
    </w:p>
    <w:p w14:paraId="2DE3BFE2" w14:textId="214085BF" w:rsidR="00A334D9" w:rsidRPr="00350E3B" w:rsidDel="00350E3B" w:rsidRDefault="00A334D9">
      <w:pPr>
        <w:pStyle w:val="ListBullet"/>
        <w:numPr>
          <w:ilvl w:val="0"/>
          <w:numId w:val="0"/>
        </w:numPr>
        <w:rPr>
          <w:del w:id="3018" w:author="Jonathan Leipold - BDAE Gruppe" w:date="2023-10-29T10:13:00Z"/>
          <w:szCs w:val="20"/>
          <w:lang w:val="en-GB"/>
        </w:rPr>
        <w:pPrChange w:id="3019" w:author="Jonathan Leipold - BDAE Gruppe" w:date="2023-10-29T10:13:00Z">
          <w:pPr>
            <w:pStyle w:val="ListBullet"/>
          </w:pPr>
        </w:pPrChange>
      </w:pPr>
    </w:p>
    <w:p w14:paraId="554CEDD3" w14:textId="72BD68FC" w:rsidR="00F97EEB" w:rsidRPr="00D02C60" w:rsidDel="00D951DA" w:rsidRDefault="00F97EEB" w:rsidP="00F97EEB">
      <w:pPr>
        <w:pStyle w:val="ListBullet"/>
        <w:rPr>
          <w:del w:id="3020" w:author="Jonathan Leipold - BDAE Gruppe" w:date="2023-10-21T13:10:00Z"/>
          <w:szCs w:val="20"/>
          <w:lang w:val="en-GB"/>
        </w:rPr>
      </w:pPr>
      <w:del w:id="3021" w:author="Jonathan Leipold - BDAE Gruppe" w:date="2023-10-21T13:10:00Z">
        <w:r w:rsidRPr="00D02C60" w:rsidDel="00D951DA">
          <w:rPr>
            <w:szCs w:val="20"/>
            <w:lang w:val="en-GB"/>
          </w:rPr>
          <w:delText>What bibliographical elements (research articles, blog, books, etc.) did you rely on to carry out your project?</w:delText>
        </w:r>
      </w:del>
    </w:p>
    <w:p w14:paraId="034C9C23" w14:textId="77777777" w:rsidR="00F97EEB" w:rsidRPr="00992CCF" w:rsidRDefault="00F97EEB" w:rsidP="00F97EEB">
      <w:pPr>
        <w:pStyle w:val="Heading1"/>
        <w:rPr>
          <w:sz w:val="28"/>
          <w:szCs w:val="28"/>
          <w:rPrChange w:id="3022" w:author="Jonathan Leipold - BDAE Gruppe" w:date="2023-10-18T10:09:00Z">
            <w:rPr/>
          </w:rPrChange>
        </w:rPr>
      </w:pPr>
      <w:bookmarkStart w:id="3023" w:name="_Toc148803251"/>
      <w:bookmarkStart w:id="3024" w:name="_Toc149860728"/>
      <w:proofErr w:type="spellStart"/>
      <w:r w:rsidRPr="59DC0485">
        <w:rPr>
          <w:sz w:val="28"/>
          <w:szCs w:val="28"/>
          <w:rPrChange w:id="3025" w:author="Jonathan Leipold - BDAE Gruppe" w:date="2023-10-18T10:09:00Z">
            <w:rPr/>
          </w:rPrChange>
        </w:rPr>
        <w:t>Appendices</w:t>
      </w:r>
      <w:bookmarkEnd w:id="3023"/>
      <w:bookmarkEnd w:id="3024"/>
      <w:proofErr w:type="spellEnd"/>
      <w:r w:rsidRPr="59DC0485">
        <w:rPr>
          <w:sz w:val="28"/>
          <w:szCs w:val="28"/>
          <w:rPrChange w:id="3026" w:author="Jonathan Leipold - BDAE Gruppe" w:date="2023-10-18T10:09:00Z">
            <w:rPr/>
          </w:rPrChange>
        </w:rPr>
        <w:t> </w:t>
      </w:r>
    </w:p>
    <w:p w14:paraId="0ED34DF4" w14:textId="0D709D8E" w:rsidR="002E2CF3" w:rsidRDefault="00203072">
      <w:pPr>
        <w:pStyle w:val="Heading3"/>
        <w:rPr>
          <w:ins w:id="3027" w:author="Jonathan Leipold - BDAE Gruppe" w:date="2023-10-29T09:26:00Z"/>
          <w:lang w:val="en-GB"/>
        </w:rPr>
        <w:pPrChange w:id="3028" w:author="Jonathan Leipold - BDAE Gruppe" w:date="2023-10-29T09:26:00Z">
          <w:pPr>
            <w:pStyle w:val="ListBullet"/>
            <w:numPr>
              <w:numId w:val="0"/>
            </w:numPr>
            <w:tabs>
              <w:tab w:val="clear" w:pos="360"/>
            </w:tabs>
            <w:ind w:left="0" w:firstLine="0"/>
          </w:pPr>
        </w:pPrChange>
      </w:pPr>
      <w:bookmarkStart w:id="3029" w:name="_Toc149860729"/>
      <w:ins w:id="3030" w:author="Jonathan Leipold - BDAE Gruppe" w:date="2023-10-29T09:26:00Z">
        <w:r>
          <w:rPr>
            <w:lang w:val="en-GB"/>
          </w:rPr>
          <w:t>Figures</w:t>
        </w:r>
      </w:ins>
      <w:ins w:id="3031" w:author="Jonathan Leipold - BDAE Gruppe" w:date="2023-10-29T09:41:00Z">
        <w:r w:rsidR="00D01DE6">
          <w:rPr>
            <w:lang w:val="en-GB"/>
          </w:rPr>
          <w:t xml:space="preserve"> &amp; tables</w:t>
        </w:r>
      </w:ins>
      <w:bookmarkEnd w:id="3029"/>
    </w:p>
    <w:p w14:paraId="60B9CDEE" w14:textId="7A865762" w:rsidR="002E2CF3" w:rsidRDefault="00F97EEB">
      <w:pPr>
        <w:pStyle w:val="ListBullet"/>
        <w:numPr>
          <w:ilvl w:val="0"/>
          <w:numId w:val="0"/>
        </w:numPr>
        <w:rPr>
          <w:ins w:id="3032" w:author="Jonathan Leipold - BDAE Gruppe" w:date="2023-10-29T09:25:00Z"/>
        </w:rPr>
        <w:pPrChange w:id="3033" w:author="Jonathan Leipold - BDAE Gruppe" w:date="2023-10-29T09:26:00Z">
          <w:pPr>
            <w:pStyle w:val="ListBullet"/>
          </w:pPr>
        </w:pPrChange>
      </w:pPr>
      <w:del w:id="3034" w:author="Jonathan Leipold - BDAE Gruppe" w:date="2023-10-29T09:26:00Z">
        <w:r w:rsidRPr="00247495" w:rsidDel="002E2CF3">
          <w:rPr>
            <w:color w:val="1AB39F" w:themeColor="accent6"/>
            <w:szCs w:val="20"/>
            <w:lang w:val="en-GB"/>
            <w:rPrChange w:id="3035" w:author="Jonathan Leipold - BDAE Gruppe" w:date="2023-10-21T13:11:00Z">
              <w:rPr>
                <w:lang w:val="en-GB"/>
              </w:rPr>
            </w:rPrChange>
          </w:rPr>
          <w:delText>Gantt diagram.</w:delText>
        </w:r>
      </w:del>
      <w:ins w:id="3036" w:author="Jonathan Leipold - BDAE Gruppe" w:date="2023-10-29T09:25:00Z">
        <w:r w:rsidR="002E2CF3">
          <w:rPr>
            <w:noProof/>
          </w:rPr>
          <w:drawing>
            <wp:inline distT="0" distB="0" distL="0" distR="0" wp14:anchorId="447397A4" wp14:editId="218D3949">
              <wp:extent cx="5274310" cy="1862455"/>
              <wp:effectExtent l="0" t="0" r="2540" b="4445"/>
              <wp:docPr id="287454548" name="Grafik 287454548"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25748790"/>
                      <pic:cNvPicPr/>
                    </pic:nvPicPr>
                    <pic:blipFill>
                      <a:blip r:embed="rId30">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ins>
    </w:p>
    <w:p w14:paraId="531E1760" w14:textId="77777777" w:rsidR="002E2CF3" w:rsidRPr="00E76E47" w:rsidRDefault="002E2CF3">
      <w:pPr>
        <w:pStyle w:val="ListBullet"/>
        <w:numPr>
          <w:ilvl w:val="0"/>
          <w:numId w:val="0"/>
        </w:numPr>
        <w:ind w:left="360" w:hanging="360"/>
        <w:rPr>
          <w:ins w:id="3037" w:author="Jonathan Leipold - BDAE Gruppe" w:date="2023-10-29T09:25:00Z"/>
          <w:i/>
          <w:iCs/>
          <w:szCs w:val="20"/>
          <w:lang w:val="en-GB"/>
        </w:rPr>
        <w:pPrChange w:id="3038" w:author="Jonathan Leipold - BDAE Gruppe" w:date="2023-10-29T09:26:00Z">
          <w:pPr>
            <w:pStyle w:val="ListBullet"/>
          </w:pPr>
        </w:pPrChange>
      </w:pPr>
      <w:bookmarkStart w:id="3039" w:name="_Ref149464116"/>
      <w:ins w:id="3040" w:author="Jonathan Leipold - BDAE Gruppe" w:date="2023-10-29T09:25: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4</w:t>
        </w:r>
        <w:r>
          <w:fldChar w:fldCharType="end"/>
        </w:r>
        <w:r w:rsidRPr="00E76E47">
          <w:rPr>
            <w:lang w:val="en-GB"/>
          </w:rPr>
          <w:t>: Target &amp; Feature variables in the ERP System</w:t>
        </w:r>
        <w:bookmarkEnd w:id="3039"/>
      </w:ins>
    </w:p>
    <w:p w14:paraId="6007BD5C" w14:textId="77777777" w:rsidR="00BD1A84" w:rsidRDefault="00BD1A84" w:rsidP="00BD1A84">
      <w:pPr>
        <w:keepNext/>
        <w:rPr>
          <w:ins w:id="3041" w:author="Jonathan Leipold - BDAE Gruppe" w:date="2023-10-29T09:31:00Z"/>
        </w:rPr>
      </w:pPr>
      <w:ins w:id="3042" w:author="Jonathan Leipold - BDAE Gruppe" w:date="2023-10-29T09:31:00Z">
        <w:r>
          <w:rPr>
            <w:noProof/>
          </w:rPr>
          <w:lastRenderedPageBreak/>
          <w:drawing>
            <wp:inline distT="0" distB="0" distL="0" distR="0" wp14:anchorId="052729E7" wp14:editId="409EF807">
              <wp:extent cx="5651404" cy="2764466"/>
              <wp:effectExtent l="0" t="0" r="6985" b="0"/>
              <wp:docPr id="1736855212" name="Grafik 1736855212" descr="Ein Bild, das Text, Software, Webseit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79962489"/>
                      <pic:cNvPicPr/>
                    </pic:nvPicPr>
                    <pic:blipFill>
                      <a:blip r:embed="rId31">
                        <a:extLst>
                          <a:ext uri="{28A0092B-C50C-407E-A947-70E740481C1C}">
                            <a14:useLocalDpi xmlns:a14="http://schemas.microsoft.com/office/drawing/2010/main" val="0"/>
                          </a:ext>
                        </a:extLst>
                      </a:blip>
                      <a:stretch>
                        <a:fillRect/>
                      </a:stretch>
                    </pic:blipFill>
                    <pic:spPr>
                      <a:xfrm>
                        <a:off x="0" y="0"/>
                        <a:ext cx="5656930" cy="2767169"/>
                      </a:xfrm>
                      <a:prstGeom prst="rect">
                        <a:avLst/>
                      </a:prstGeom>
                    </pic:spPr>
                  </pic:pic>
                </a:graphicData>
              </a:graphic>
            </wp:inline>
          </w:drawing>
        </w:r>
      </w:ins>
    </w:p>
    <w:p w14:paraId="23F865E3" w14:textId="77777777" w:rsidR="00BD1A84" w:rsidRPr="00E76E47" w:rsidRDefault="00BD1A84" w:rsidP="00BD1A84">
      <w:pPr>
        <w:pStyle w:val="Caption"/>
        <w:rPr>
          <w:ins w:id="3043" w:author="Jonathan Leipold - BDAE Gruppe" w:date="2023-10-29T09:31:00Z"/>
          <w:rFonts w:asciiTheme="majorHAnsi" w:eastAsiaTheme="majorEastAsia" w:hAnsiTheme="majorHAnsi" w:cstheme="majorBidi"/>
          <w:color w:val="007789" w:themeColor="accent1" w:themeShade="BF"/>
          <w:szCs w:val="20"/>
          <w:lang w:val="en-GB"/>
        </w:rPr>
      </w:pPr>
      <w:bookmarkStart w:id="3044" w:name="_Ref149464499"/>
      <w:ins w:id="3045" w:author="Jonathan Leipold - BDAE Gruppe" w:date="2023-10-29T09:31: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5</w:t>
        </w:r>
        <w:r>
          <w:fldChar w:fldCharType="end"/>
        </w:r>
        <w:bookmarkEnd w:id="3044"/>
        <w:r w:rsidRPr="00E76E47">
          <w:rPr>
            <w:lang w:val="en-GB"/>
          </w:rPr>
          <w:t>: Claim &amp; Premium variables in the ERP System</w:t>
        </w:r>
      </w:ins>
    </w:p>
    <w:p w14:paraId="0B698BC9" w14:textId="77777777" w:rsidR="00BD1A84" w:rsidRPr="00E76E47" w:rsidRDefault="00BD1A84" w:rsidP="00BD1A84">
      <w:pPr>
        <w:jc w:val="center"/>
        <w:rPr>
          <w:ins w:id="3046" w:author="Jonathan Leipold - BDAE Gruppe" w:date="2023-10-29T09:31:00Z"/>
          <w:rFonts w:asciiTheme="majorHAnsi" w:eastAsiaTheme="majorEastAsia" w:hAnsiTheme="majorHAnsi" w:cstheme="majorBidi"/>
          <w:color w:val="007789" w:themeColor="accent1" w:themeShade="BF"/>
          <w:sz w:val="28"/>
          <w:szCs w:val="28"/>
          <w:lang w:val="en-GB"/>
        </w:rPr>
      </w:pPr>
      <w:ins w:id="3047" w:author="Jonathan Leipold - BDAE Gruppe" w:date="2023-10-29T09:31:00Z">
        <w:r w:rsidRPr="00FE1A47">
          <w:rPr>
            <w:rFonts w:ascii="Calibri" w:hAnsi="Calibri" w:cs="Calibri"/>
            <w:szCs w:val="20"/>
            <w:lang w:val="en-GB"/>
          </w:rPr>
          <w:t>↓</w:t>
        </w:r>
      </w:ins>
    </w:p>
    <w:p w14:paraId="6B245B15" w14:textId="77777777" w:rsidR="00BD1A84" w:rsidRDefault="00BD1A84" w:rsidP="00BD1A84">
      <w:pPr>
        <w:keepNext/>
        <w:rPr>
          <w:ins w:id="3048" w:author="Jonathan Leipold - BDAE Gruppe" w:date="2023-10-29T09:31:00Z"/>
        </w:rPr>
      </w:pPr>
      <w:ins w:id="3049" w:author="Jonathan Leipold - BDAE Gruppe" w:date="2023-10-29T09:31:00Z">
        <w:r>
          <w:rPr>
            <w:noProof/>
          </w:rPr>
          <w:drawing>
            <wp:inline distT="0" distB="0" distL="0" distR="0" wp14:anchorId="0ED4E12B" wp14:editId="40EF6E20">
              <wp:extent cx="5697678" cy="2126511"/>
              <wp:effectExtent l="0" t="0" r="0" b="7620"/>
              <wp:docPr id="1504474364" name="Grafik 1504474364"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9368330"/>
                      <pic:cNvPicPr/>
                    </pic:nvPicPr>
                    <pic:blipFill>
                      <a:blip r:embed="rId32">
                        <a:extLst>
                          <a:ext uri="{28A0092B-C50C-407E-A947-70E740481C1C}">
                            <a14:useLocalDpi xmlns:a14="http://schemas.microsoft.com/office/drawing/2010/main" val="0"/>
                          </a:ext>
                        </a:extLst>
                      </a:blip>
                      <a:stretch>
                        <a:fillRect/>
                      </a:stretch>
                    </pic:blipFill>
                    <pic:spPr>
                      <a:xfrm>
                        <a:off x="0" y="0"/>
                        <a:ext cx="5710352" cy="2131241"/>
                      </a:xfrm>
                      <a:prstGeom prst="rect">
                        <a:avLst/>
                      </a:prstGeom>
                    </pic:spPr>
                  </pic:pic>
                </a:graphicData>
              </a:graphic>
            </wp:inline>
          </w:drawing>
        </w:r>
      </w:ins>
    </w:p>
    <w:p w14:paraId="6CC73641" w14:textId="77777777" w:rsidR="00BD1A84" w:rsidRPr="00FE1A47" w:rsidRDefault="00BD1A84" w:rsidP="00BD1A84">
      <w:pPr>
        <w:pStyle w:val="Caption"/>
        <w:rPr>
          <w:ins w:id="3050" w:author="Jonathan Leipold - BDAE Gruppe" w:date="2023-10-29T09:31:00Z"/>
          <w:szCs w:val="20"/>
          <w:lang w:val="en-GB"/>
        </w:rPr>
      </w:pPr>
      <w:ins w:id="3051" w:author="Jonathan Leipold - BDAE Gruppe" w:date="2023-10-29T09:31: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6</w:t>
        </w:r>
        <w:r>
          <w:fldChar w:fldCharType="end"/>
        </w:r>
        <w:r w:rsidRPr="00E76E47">
          <w:rPr>
            <w:lang w:val="en-GB"/>
          </w:rPr>
          <w:t>: Feature Engineering of premium- &amp; claims-data</w:t>
        </w:r>
      </w:ins>
    </w:p>
    <w:p w14:paraId="31793EBF" w14:textId="77777777" w:rsidR="00BD1A84" w:rsidRPr="00E76E47" w:rsidRDefault="00BD1A84" w:rsidP="00BD1A84">
      <w:pPr>
        <w:jc w:val="center"/>
        <w:rPr>
          <w:ins w:id="3052" w:author="Jonathan Leipold - BDAE Gruppe" w:date="2023-10-29T09:31:00Z"/>
          <w:rFonts w:asciiTheme="majorHAnsi" w:eastAsiaTheme="majorEastAsia" w:hAnsiTheme="majorHAnsi" w:cstheme="majorBidi"/>
          <w:color w:val="007789" w:themeColor="accent1" w:themeShade="BF"/>
          <w:sz w:val="28"/>
          <w:szCs w:val="28"/>
          <w:lang w:val="en-GB"/>
        </w:rPr>
      </w:pPr>
      <w:ins w:id="3053" w:author="Jonathan Leipold - BDAE Gruppe" w:date="2023-10-29T09:31:00Z">
        <w:r w:rsidRPr="00FE1A47">
          <w:rPr>
            <w:rFonts w:ascii="Calibri" w:hAnsi="Calibri" w:cs="Calibri"/>
            <w:szCs w:val="20"/>
            <w:lang w:val="en-GB"/>
          </w:rPr>
          <w:t>↓</w:t>
        </w:r>
      </w:ins>
    </w:p>
    <w:p w14:paraId="1368E4DB" w14:textId="77777777" w:rsidR="00BD1A84" w:rsidRDefault="00BD1A84" w:rsidP="00BD1A84">
      <w:pPr>
        <w:keepNext/>
        <w:rPr>
          <w:ins w:id="3054" w:author="Jonathan Leipold - BDAE Gruppe" w:date="2023-10-29T09:31:00Z"/>
        </w:rPr>
      </w:pPr>
      <w:commentRangeStart w:id="3055"/>
      <w:commentRangeStart w:id="3056"/>
      <w:ins w:id="3057" w:author="Jonathan Leipold - BDAE Gruppe" w:date="2023-10-29T09:31:00Z">
        <w:r>
          <w:rPr>
            <w:noProof/>
          </w:rPr>
          <w:drawing>
            <wp:inline distT="0" distB="0" distL="0" distR="0" wp14:anchorId="750CDE8A" wp14:editId="494308E4">
              <wp:extent cx="5592726" cy="1642939"/>
              <wp:effectExtent l="0" t="0" r="8255" b="0"/>
              <wp:docPr id="1634778331" name="Grafik 163477833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89583850"/>
                      <pic:cNvPicPr/>
                    </pic:nvPicPr>
                    <pic:blipFill>
                      <a:blip r:embed="rId33">
                        <a:extLst>
                          <a:ext uri="{28A0092B-C50C-407E-A947-70E740481C1C}">
                            <a14:useLocalDpi xmlns:a14="http://schemas.microsoft.com/office/drawing/2010/main" val="0"/>
                          </a:ext>
                        </a:extLst>
                      </a:blip>
                      <a:stretch>
                        <a:fillRect/>
                      </a:stretch>
                    </pic:blipFill>
                    <pic:spPr>
                      <a:xfrm>
                        <a:off x="0" y="0"/>
                        <a:ext cx="5598704" cy="1644695"/>
                      </a:xfrm>
                      <a:prstGeom prst="rect">
                        <a:avLst/>
                      </a:prstGeom>
                    </pic:spPr>
                  </pic:pic>
                </a:graphicData>
              </a:graphic>
            </wp:inline>
          </w:drawing>
        </w:r>
        <w:commentRangeEnd w:id="3055"/>
        <w:r>
          <w:rPr>
            <w:rStyle w:val="CommentReference"/>
          </w:rPr>
          <w:commentReference w:id="3055"/>
        </w:r>
      </w:ins>
      <w:commentRangeEnd w:id="3056"/>
      <w:ins w:id="3058" w:author="Jonathan Leipold - BDAE Gruppe" w:date="2023-10-31T11:29:00Z">
        <w:r w:rsidR="00115689">
          <w:rPr>
            <w:rStyle w:val="CommentReference"/>
          </w:rPr>
          <w:commentReference w:id="3056"/>
        </w:r>
      </w:ins>
    </w:p>
    <w:p w14:paraId="3A205344" w14:textId="77777777" w:rsidR="00BD1A84" w:rsidRPr="00FE1A47" w:rsidRDefault="00BD1A84" w:rsidP="00BD1A84">
      <w:pPr>
        <w:pStyle w:val="Caption"/>
        <w:rPr>
          <w:ins w:id="3059" w:author="Jonathan Leipold - BDAE Gruppe" w:date="2023-10-29T09:31:00Z"/>
          <w:szCs w:val="20"/>
          <w:lang w:val="en-GB"/>
        </w:rPr>
      </w:pPr>
      <w:bookmarkStart w:id="3060" w:name="_Ref149464519"/>
      <w:ins w:id="3061" w:author="Jonathan Leipold - BDAE Gruppe" w:date="2023-10-29T09:31: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7</w:t>
        </w:r>
        <w:r>
          <w:fldChar w:fldCharType="end"/>
        </w:r>
        <w:bookmarkEnd w:id="3060"/>
        <w:r w:rsidRPr="00E76E47">
          <w:rPr>
            <w:lang w:val="en-GB"/>
          </w:rPr>
          <w:t xml:space="preserve">: Example of premium- &amp; claims-data </w:t>
        </w:r>
      </w:ins>
    </w:p>
    <w:p w14:paraId="3953B901" w14:textId="6DD779DB" w:rsidR="002E2CF3" w:rsidDel="00D01DE6" w:rsidRDefault="002E2CF3" w:rsidP="00203072">
      <w:pPr>
        <w:pStyle w:val="ListBullet"/>
        <w:numPr>
          <w:ilvl w:val="0"/>
          <w:numId w:val="0"/>
        </w:numPr>
        <w:ind w:left="360" w:hanging="360"/>
        <w:rPr>
          <w:del w:id="3062" w:author="Jonathan Leipold - BDAE Gruppe" w:date="2023-10-29T09:26:00Z"/>
          <w:color w:val="1AB39F" w:themeColor="accent6"/>
          <w:szCs w:val="20"/>
          <w:lang w:val="en-GB"/>
        </w:rPr>
      </w:pPr>
    </w:p>
    <w:p w14:paraId="3010969E" w14:textId="77777777" w:rsidR="00D01DE6" w:rsidRDefault="00D01DE6" w:rsidP="00203072">
      <w:pPr>
        <w:pStyle w:val="ListBullet"/>
        <w:numPr>
          <w:ilvl w:val="0"/>
          <w:numId w:val="0"/>
        </w:numPr>
        <w:ind w:left="360" w:hanging="360"/>
        <w:rPr>
          <w:ins w:id="3063" w:author="Jonathan Leipold - BDAE Gruppe" w:date="2023-10-29T09:41:00Z"/>
          <w:color w:val="1AB39F" w:themeColor="accent6"/>
          <w:szCs w:val="20"/>
          <w:lang w:val="en-GB"/>
        </w:rPr>
      </w:pPr>
    </w:p>
    <w:p w14:paraId="7E122565" w14:textId="1519A25C" w:rsidR="004223A3" w:rsidRDefault="004223A3">
      <w:pPr>
        <w:pStyle w:val="Caption"/>
        <w:keepNext/>
        <w:rPr>
          <w:ins w:id="3064" w:author="Jonathan Leipold - BDAE Gruppe" w:date="2023-10-29T09:48:00Z"/>
        </w:rPr>
        <w:pPrChange w:id="3065" w:author="Jonathan Leipold - BDAE Gruppe" w:date="2023-10-29T09:48:00Z">
          <w:pPr/>
        </w:pPrChange>
      </w:pPr>
      <w:bookmarkStart w:id="3066" w:name="_Ref149465363"/>
      <w:ins w:id="3067" w:author="Jonathan Leipold - BDAE Gruppe" w:date="2023-10-29T09:48:00Z">
        <w:r>
          <w:lastRenderedPageBreak/>
          <w:t xml:space="preserve">Table </w:t>
        </w:r>
        <w:r>
          <w:fldChar w:fldCharType="begin"/>
        </w:r>
        <w:r>
          <w:instrText xml:space="preserve"> SEQ Table \* ARABIC </w:instrText>
        </w:r>
      </w:ins>
      <w:r>
        <w:fldChar w:fldCharType="separate"/>
      </w:r>
      <w:ins w:id="3068" w:author="Jonathan Leipold - BDAE Gruppe" w:date="2023-10-29T09:48:00Z">
        <w:r>
          <w:rPr>
            <w:noProof/>
          </w:rPr>
          <w:t>2</w:t>
        </w:r>
        <w:r>
          <w:fldChar w:fldCharType="end"/>
        </w:r>
        <w:r>
          <w:t xml:space="preserve">: </w:t>
        </w:r>
        <w:proofErr w:type="spellStart"/>
        <w:r>
          <w:t>Churn</w:t>
        </w:r>
        <w:proofErr w:type="spellEnd"/>
        <w:r>
          <w:t xml:space="preserve"> </w:t>
        </w:r>
        <w:proofErr w:type="spellStart"/>
        <w:r>
          <w:t>prediction</w:t>
        </w:r>
        <w:proofErr w:type="spellEnd"/>
        <w:r>
          <w:t xml:space="preserve"> </w:t>
        </w:r>
        <w:proofErr w:type="spellStart"/>
        <w:r>
          <w:t>column</w:t>
        </w:r>
        <w:proofErr w:type="spellEnd"/>
        <w:r>
          <w:t xml:space="preserve"> </w:t>
        </w:r>
        <w:proofErr w:type="spellStart"/>
        <w:r>
          <w:t>descriptions</w:t>
        </w:r>
        <w:bookmarkEnd w:id="3066"/>
        <w:proofErr w:type="spellEnd"/>
      </w:ins>
    </w:p>
    <w:tbl>
      <w:tblPr>
        <w:tblStyle w:val="TableGrid"/>
        <w:tblW w:w="0" w:type="auto"/>
        <w:tblLook w:val="04A0" w:firstRow="1" w:lastRow="0" w:firstColumn="1" w:lastColumn="0" w:noHBand="0" w:noVBand="1"/>
        <w:tblPrChange w:id="3069" w:author="Jonathan Leipold - BDAE Gruppe" w:date="2023-11-04T12:46:00Z">
          <w:tblPr>
            <w:tblStyle w:val="TableGrid"/>
            <w:tblW w:w="0" w:type="auto"/>
            <w:tblLook w:val="04A0" w:firstRow="1" w:lastRow="0" w:firstColumn="1" w:lastColumn="0" w:noHBand="0" w:noVBand="1"/>
          </w:tblPr>
        </w:tblPrChange>
      </w:tblPr>
      <w:tblGrid>
        <w:gridCol w:w="3077"/>
        <w:gridCol w:w="1159"/>
        <w:gridCol w:w="4060"/>
        <w:tblGridChange w:id="3070">
          <w:tblGrid>
            <w:gridCol w:w="3077"/>
            <w:gridCol w:w="4"/>
            <w:gridCol w:w="1149"/>
            <w:gridCol w:w="5"/>
            <w:gridCol w:w="1"/>
            <w:gridCol w:w="4060"/>
          </w:tblGrid>
        </w:tblGridChange>
      </w:tblGrid>
      <w:tr w:rsidR="004223A3" w:rsidRPr="004223A3" w14:paraId="5CD7AFBF" w14:textId="77777777" w:rsidTr="00773FEA">
        <w:trPr>
          <w:trHeight w:val="292"/>
          <w:ins w:id="3071" w:author="Jonathan Leipold - BDAE Gruppe" w:date="2023-10-29T09:42:00Z"/>
          <w:trPrChange w:id="3072" w:author="Jonathan Leipold - BDAE Gruppe" w:date="2023-11-04T12:46:00Z">
            <w:trPr>
              <w:trHeight w:val="292"/>
            </w:trPr>
          </w:trPrChange>
        </w:trPr>
        <w:tc>
          <w:tcPr>
            <w:tcW w:w="3077" w:type="dxa"/>
            <w:noWrap/>
            <w:hideMark/>
            <w:tcPrChange w:id="3073" w:author="Jonathan Leipold - BDAE Gruppe" w:date="2023-11-04T12:46:00Z">
              <w:tcPr>
                <w:tcW w:w="3114" w:type="dxa"/>
                <w:gridSpan w:val="2"/>
                <w:noWrap/>
                <w:hideMark/>
              </w:tcPr>
            </w:tcPrChange>
          </w:tcPr>
          <w:p w14:paraId="77DE789E" w14:textId="77777777" w:rsidR="0017344B" w:rsidRPr="0017344B" w:rsidRDefault="0017344B">
            <w:pPr>
              <w:rPr>
                <w:ins w:id="3074" w:author="Jonathan Leipold - BDAE Gruppe" w:date="2023-10-29T09:42:00Z"/>
                <w:b/>
                <w:bCs/>
                <w:rPrChange w:id="3075" w:author="Jonathan Leipold - BDAE Gruppe" w:date="2023-10-29T09:43:00Z">
                  <w:rPr>
                    <w:ins w:id="3076" w:author="Jonathan Leipold - BDAE Gruppe" w:date="2023-10-29T09:42:00Z"/>
                  </w:rPr>
                </w:rPrChange>
              </w:rPr>
              <w:pPrChange w:id="3077" w:author="Jonathan Leipold - BDAE Gruppe" w:date="2023-10-29T09:42:00Z">
                <w:pPr>
                  <w:pStyle w:val="ListBullet"/>
                </w:pPr>
              </w:pPrChange>
            </w:pPr>
            <w:proofErr w:type="spellStart"/>
            <w:ins w:id="3078" w:author="Jonathan Leipold - BDAE Gruppe" w:date="2023-10-29T09:42:00Z">
              <w:r w:rsidRPr="0017344B">
                <w:rPr>
                  <w:b/>
                  <w:bCs/>
                  <w:rPrChange w:id="3079" w:author="Jonathan Leipold - BDAE Gruppe" w:date="2023-10-29T09:43:00Z">
                    <w:rPr/>
                  </w:rPrChange>
                </w:rPr>
                <w:t>Column</w:t>
              </w:r>
              <w:proofErr w:type="spellEnd"/>
            </w:ins>
          </w:p>
        </w:tc>
        <w:tc>
          <w:tcPr>
            <w:tcW w:w="1159" w:type="dxa"/>
            <w:noWrap/>
            <w:hideMark/>
            <w:tcPrChange w:id="3080" w:author="Jonathan Leipold - BDAE Gruppe" w:date="2023-11-04T12:46:00Z">
              <w:tcPr>
                <w:tcW w:w="1073" w:type="dxa"/>
                <w:noWrap/>
                <w:hideMark/>
              </w:tcPr>
            </w:tcPrChange>
          </w:tcPr>
          <w:p w14:paraId="2CC63B43" w14:textId="77777777" w:rsidR="0017344B" w:rsidRPr="0017344B" w:rsidRDefault="0017344B">
            <w:pPr>
              <w:rPr>
                <w:ins w:id="3081" w:author="Jonathan Leipold - BDAE Gruppe" w:date="2023-10-29T09:42:00Z"/>
                <w:b/>
                <w:bCs/>
                <w:rPrChange w:id="3082" w:author="Jonathan Leipold - BDAE Gruppe" w:date="2023-10-29T09:43:00Z">
                  <w:rPr>
                    <w:ins w:id="3083" w:author="Jonathan Leipold - BDAE Gruppe" w:date="2023-10-29T09:42:00Z"/>
                  </w:rPr>
                </w:rPrChange>
              </w:rPr>
              <w:pPrChange w:id="3084" w:author="Jonathan Leipold - BDAE Gruppe" w:date="2023-10-29T09:42:00Z">
                <w:pPr>
                  <w:pStyle w:val="ListBullet"/>
                </w:pPr>
              </w:pPrChange>
            </w:pPr>
            <w:proofErr w:type="spellStart"/>
            <w:ins w:id="3085" w:author="Jonathan Leipold - BDAE Gruppe" w:date="2023-10-29T09:42:00Z">
              <w:r w:rsidRPr="0017344B">
                <w:rPr>
                  <w:b/>
                  <w:bCs/>
                  <w:rPrChange w:id="3086" w:author="Jonathan Leipold - BDAE Gruppe" w:date="2023-10-29T09:43:00Z">
                    <w:rPr/>
                  </w:rPrChange>
                </w:rPr>
                <w:t>Datatype</w:t>
              </w:r>
              <w:proofErr w:type="spellEnd"/>
            </w:ins>
          </w:p>
        </w:tc>
        <w:tc>
          <w:tcPr>
            <w:tcW w:w="4060" w:type="dxa"/>
            <w:noWrap/>
            <w:hideMark/>
            <w:tcPrChange w:id="3087" w:author="Jonathan Leipold - BDAE Gruppe" w:date="2023-11-04T12:46:00Z">
              <w:tcPr>
                <w:tcW w:w="4109" w:type="dxa"/>
                <w:gridSpan w:val="3"/>
                <w:noWrap/>
                <w:hideMark/>
              </w:tcPr>
            </w:tcPrChange>
          </w:tcPr>
          <w:p w14:paraId="4BDC488A" w14:textId="77777777" w:rsidR="0017344B" w:rsidRPr="0017344B" w:rsidRDefault="0017344B">
            <w:pPr>
              <w:rPr>
                <w:ins w:id="3088" w:author="Jonathan Leipold - BDAE Gruppe" w:date="2023-10-29T09:42:00Z"/>
                <w:b/>
                <w:bCs/>
                <w:rPrChange w:id="3089" w:author="Jonathan Leipold - BDAE Gruppe" w:date="2023-10-29T09:43:00Z">
                  <w:rPr>
                    <w:ins w:id="3090" w:author="Jonathan Leipold - BDAE Gruppe" w:date="2023-10-29T09:42:00Z"/>
                  </w:rPr>
                </w:rPrChange>
              </w:rPr>
              <w:pPrChange w:id="3091" w:author="Jonathan Leipold - BDAE Gruppe" w:date="2023-10-29T09:42:00Z">
                <w:pPr>
                  <w:pStyle w:val="ListBullet"/>
                </w:pPr>
              </w:pPrChange>
            </w:pPr>
            <w:ins w:id="3092" w:author="Jonathan Leipold - BDAE Gruppe" w:date="2023-10-29T09:42:00Z">
              <w:r w:rsidRPr="0017344B">
                <w:rPr>
                  <w:b/>
                  <w:bCs/>
                  <w:rPrChange w:id="3093" w:author="Jonathan Leipold - BDAE Gruppe" w:date="2023-10-29T09:43:00Z">
                    <w:rPr/>
                  </w:rPrChange>
                </w:rPr>
                <w:t>Description</w:t>
              </w:r>
            </w:ins>
          </w:p>
        </w:tc>
      </w:tr>
      <w:tr w:rsidR="004223A3" w:rsidRPr="009E0DC1" w14:paraId="73F5A1E0" w14:textId="77777777" w:rsidTr="00773FEA">
        <w:trPr>
          <w:trHeight w:val="292"/>
          <w:ins w:id="3094" w:author="Jonathan Leipold - BDAE Gruppe" w:date="2023-10-29T09:42:00Z"/>
          <w:trPrChange w:id="3095" w:author="Jonathan Leipold - BDAE Gruppe" w:date="2023-11-04T12:46:00Z">
            <w:trPr>
              <w:trHeight w:val="292"/>
            </w:trPr>
          </w:trPrChange>
        </w:trPr>
        <w:tc>
          <w:tcPr>
            <w:tcW w:w="3077" w:type="dxa"/>
            <w:noWrap/>
            <w:hideMark/>
            <w:tcPrChange w:id="3096" w:author="Jonathan Leipold - BDAE Gruppe" w:date="2023-11-04T12:46:00Z">
              <w:tcPr>
                <w:tcW w:w="3081" w:type="dxa"/>
                <w:noWrap/>
                <w:hideMark/>
              </w:tcPr>
            </w:tcPrChange>
          </w:tcPr>
          <w:p w14:paraId="597E1584" w14:textId="77777777" w:rsidR="0017344B" w:rsidRPr="0017344B" w:rsidRDefault="0017344B">
            <w:pPr>
              <w:rPr>
                <w:ins w:id="3097" w:author="Jonathan Leipold - BDAE Gruppe" w:date="2023-10-29T09:42:00Z"/>
              </w:rPr>
              <w:pPrChange w:id="3098" w:author="Jonathan Leipold - BDAE Gruppe" w:date="2023-10-29T09:42:00Z">
                <w:pPr>
                  <w:pStyle w:val="ListBullet"/>
                </w:pPr>
              </w:pPrChange>
            </w:pPr>
            <w:proofErr w:type="spellStart"/>
            <w:ins w:id="3099" w:author="Jonathan Leipold - BDAE Gruppe" w:date="2023-10-29T09:42:00Z">
              <w:r w:rsidRPr="0017344B">
                <w:t>ContractID</w:t>
              </w:r>
              <w:proofErr w:type="spellEnd"/>
            </w:ins>
          </w:p>
        </w:tc>
        <w:tc>
          <w:tcPr>
            <w:tcW w:w="1159" w:type="dxa"/>
            <w:noWrap/>
            <w:hideMark/>
            <w:tcPrChange w:id="3100" w:author="Jonathan Leipold - BDAE Gruppe" w:date="2023-11-04T12:46:00Z">
              <w:tcPr>
                <w:tcW w:w="1149" w:type="dxa"/>
                <w:gridSpan w:val="3"/>
                <w:noWrap/>
                <w:hideMark/>
              </w:tcPr>
            </w:tcPrChange>
          </w:tcPr>
          <w:p w14:paraId="550C4EB4" w14:textId="77777777" w:rsidR="0017344B" w:rsidRPr="0017344B" w:rsidRDefault="0017344B">
            <w:pPr>
              <w:rPr>
                <w:ins w:id="3101" w:author="Jonathan Leipold - BDAE Gruppe" w:date="2023-10-29T09:42:00Z"/>
              </w:rPr>
              <w:pPrChange w:id="3102" w:author="Jonathan Leipold - BDAE Gruppe" w:date="2023-10-29T09:42:00Z">
                <w:pPr>
                  <w:pStyle w:val="ListBullet"/>
                </w:pPr>
              </w:pPrChange>
            </w:pPr>
            <w:proofErr w:type="spellStart"/>
            <w:ins w:id="3103" w:author="Jonathan Leipold - BDAE Gruppe" w:date="2023-10-29T09:42:00Z">
              <w:r w:rsidRPr="0017344B">
                <w:t>string</w:t>
              </w:r>
              <w:proofErr w:type="spellEnd"/>
            </w:ins>
          </w:p>
        </w:tc>
        <w:tc>
          <w:tcPr>
            <w:tcW w:w="4060" w:type="dxa"/>
            <w:noWrap/>
            <w:hideMark/>
            <w:tcPrChange w:id="3104" w:author="Jonathan Leipold - BDAE Gruppe" w:date="2023-11-04T12:46:00Z">
              <w:tcPr>
                <w:tcW w:w="4066" w:type="dxa"/>
                <w:gridSpan w:val="2"/>
                <w:noWrap/>
                <w:hideMark/>
              </w:tcPr>
            </w:tcPrChange>
          </w:tcPr>
          <w:p w14:paraId="543442DB" w14:textId="77777777" w:rsidR="0017344B" w:rsidRPr="0017344B" w:rsidRDefault="0017344B">
            <w:pPr>
              <w:rPr>
                <w:ins w:id="3105" w:author="Jonathan Leipold - BDAE Gruppe" w:date="2023-10-29T09:42:00Z"/>
                <w:lang w:val="en-GB"/>
                <w:rPrChange w:id="3106" w:author="Jonathan Leipold - BDAE Gruppe" w:date="2023-10-29T09:42:00Z">
                  <w:rPr>
                    <w:ins w:id="3107" w:author="Jonathan Leipold - BDAE Gruppe" w:date="2023-10-29T09:42:00Z"/>
                    <w:color w:val="1AB39F" w:themeColor="accent6"/>
                    <w:szCs w:val="20"/>
                  </w:rPr>
                </w:rPrChange>
              </w:rPr>
              <w:pPrChange w:id="3108" w:author="Jonathan Leipold - BDAE Gruppe" w:date="2023-10-29T09:42:00Z">
                <w:pPr>
                  <w:pStyle w:val="ListBullet"/>
                </w:pPr>
              </w:pPrChange>
            </w:pPr>
            <w:ins w:id="3109" w:author="Jonathan Leipold - BDAE Gruppe" w:date="2023-10-29T09:42:00Z">
              <w:r w:rsidRPr="0017344B">
                <w:rPr>
                  <w:lang w:val="en-GB"/>
                  <w:rPrChange w:id="3110" w:author="Jonathan Leipold - BDAE Gruppe" w:date="2023-10-29T09:42:00Z">
                    <w:rPr>
                      <w:color w:val="1AB39F" w:themeColor="accent6"/>
                      <w:szCs w:val="20"/>
                    </w:rPr>
                  </w:rPrChange>
                </w:rPr>
                <w:t xml:space="preserve">pseudonymised unique </w:t>
              </w:r>
              <w:proofErr w:type="spellStart"/>
              <w:r w:rsidRPr="0017344B">
                <w:rPr>
                  <w:lang w:val="en-GB"/>
                  <w:rPrChange w:id="3111" w:author="Jonathan Leipold - BDAE Gruppe" w:date="2023-10-29T09:42:00Z">
                    <w:rPr>
                      <w:color w:val="1AB39F" w:themeColor="accent6"/>
                      <w:szCs w:val="20"/>
                    </w:rPr>
                  </w:rPrChange>
                </w:rPr>
                <w:t>ContractID</w:t>
              </w:r>
              <w:proofErr w:type="spellEnd"/>
              <w:r w:rsidRPr="0017344B">
                <w:rPr>
                  <w:lang w:val="en-GB"/>
                  <w:rPrChange w:id="3112" w:author="Jonathan Leipold - BDAE Gruppe" w:date="2023-10-29T09:42:00Z">
                    <w:rPr>
                      <w:color w:val="1AB39F" w:themeColor="accent6"/>
                      <w:szCs w:val="20"/>
                    </w:rPr>
                  </w:rPrChange>
                </w:rPr>
                <w:t xml:space="preserve"> (index / primary Key)</w:t>
              </w:r>
            </w:ins>
          </w:p>
        </w:tc>
      </w:tr>
      <w:tr w:rsidR="004223A3" w:rsidRPr="009E0DC1" w14:paraId="47EB4085" w14:textId="77777777" w:rsidTr="00773FEA">
        <w:trPr>
          <w:trHeight w:val="292"/>
          <w:ins w:id="3113" w:author="Jonathan Leipold - BDAE Gruppe" w:date="2023-10-29T09:42:00Z"/>
          <w:trPrChange w:id="3114" w:author="Jonathan Leipold - BDAE Gruppe" w:date="2023-11-04T12:46:00Z">
            <w:trPr>
              <w:trHeight w:val="292"/>
            </w:trPr>
          </w:trPrChange>
        </w:trPr>
        <w:tc>
          <w:tcPr>
            <w:tcW w:w="3077" w:type="dxa"/>
            <w:noWrap/>
            <w:hideMark/>
            <w:tcPrChange w:id="3115" w:author="Jonathan Leipold - BDAE Gruppe" w:date="2023-11-04T12:46:00Z">
              <w:tcPr>
                <w:tcW w:w="3081" w:type="dxa"/>
                <w:noWrap/>
                <w:hideMark/>
              </w:tcPr>
            </w:tcPrChange>
          </w:tcPr>
          <w:p w14:paraId="314FF1CE" w14:textId="77777777" w:rsidR="0017344B" w:rsidRPr="0017344B" w:rsidRDefault="0017344B">
            <w:pPr>
              <w:rPr>
                <w:ins w:id="3116" w:author="Jonathan Leipold - BDAE Gruppe" w:date="2023-10-29T09:42:00Z"/>
              </w:rPr>
              <w:pPrChange w:id="3117" w:author="Jonathan Leipold - BDAE Gruppe" w:date="2023-10-29T09:42:00Z">
                <w:pPr>
                  <w:pStyle w:val="ListBullet"/>
                </w:pPr>
              </w:pPrChange>
            </w:pPr>
            <w:proofErr w:type="spellStart"/>
            <w:ins w:id="3118" w:author="Jonathan Leipold - BDAE Gruppe" w:date="2023-10-29T09:42:00Z">
              <w:r w:rsidRPr="0017344B">
                <w:t>policy_startDate</w:t>
              </w:r>
              <w:proofErr w:type="spellEnd"/>
            </w:ins>
          </w:p>
        </w:tc>
        <w:tc>
          <w:tcPr>
            <w:tcW w:w="1159" w:type="dxa"/>
            <w:noWrap/>
            <w:hideMark/>
            <w:tcPrChange w:id="3119" w:author="Jonathan Leipold - BDAE Gruppe" w:date="2023-11-04T12:46:00Z">
              <w:tcPr>
                <w:tcW w:w="1149" w:type="dxa"/>
                <w:gridSpan w:val="3"/>
                <w:noWrap/>
                <w:hideMark/>
              </w:tcPr>
            </w:tcPrChange>
          </w:tcPr>
          <w:p w14:paraId="62FC472C" w14:textId="77777777" w:rsidR="0017344B" w:rsidRPr="0017344B" w:rsidRDefault="0017344B">
            <w:pPr>
              <w:rPr>
                <w:ins w:id="3120" w:author="Jonathan Leipold - BDAE Gruppe" w:date="2023-10-29T09:42:00Z"/>
              </w:rPr>
              <w:pPrChange w:id="3121" w:author="Jonathan Leipold - BDAE Gruppe" w:date="2023-10-29T09:42:00Z">
                <w:pPr>
                  <w:pStyle w:val="ListBullet"/>
                </w:pPr>
              </w:pPrChange>
            </w:pPr>
            <w:ins w:id="3122" w:author="Jonathan Leipold - BDAE Gruppe" w:date="2023-10-29T09:42:00Z">
              <w:r w:rsidRPr="0017344B">
                <w:t>date</w:t>
              </w:r>
            </w:ins>
          </w:p>
        </w:tc>
        <w:tc>
          <w:tcPr>
            <w:tcW w:w="4060" w:type="dxa"/>
            <w:noWrap/>
            <w:hideMark/>
            <w:tcPrChange w:id="3123" w:author="Jonathan Leipold - BDAE Gruppe" w:date="2023-11-04T12:46:00Z">
              <w:tcPr>
                <w:tcW w:w="4066" w:type="dxa"/>
                <w:gridSpan w:val="2"/>
                <w:noWrap/>
                <w:hideMark/>
              </w:tcPr>
            </w:tcPrChange>
          </w:tcPr>
          <w:p w14:paraId="03434CF0" w14:textId="77777777" w:rsidR="0017344B" w:rsidRPr="0017344B" w:rsidRDefault="0017344B">
            <w:pPr>
              <w:rPr>
                <w:ins w:id="3124" w:author="Jonathan Leipold - BDAE Gruppe" w:date="2023-10-29T09:42:00Z"/>
                <w:lang w:val="en-GB"/>
                <w:rPrChange w:id="3125" w:author="Jonathan Leipold - BDAE Gruppe" w:date="2023-10-29T09:42:00Z">
                  <w:rPr>
                    <w:ins w:id="3126" w:author="Jonathan Leipold - BDAE Gruppe" w:date="2023-10-29T09:42:00Z"/>
                    <w:color w:val="1AB39F" w:themeColor="accent6"/>
                    <w:szCs w:val="20"/>
                  </w:rPr>
                </w:rPrChange>
              </w:rPr>
              <w:pPrChange w:id="3127" w:author="Jonathan Leipold - BDAE Gruppe" w:date="2023-10-29T09:42:00Z">
                <w:pPr>
                  <w:pStyle w:val="ListBullet"/>
                </w:pPr>
              </w:pPrChange>
            </w:pPr>
            <w:ins w:id="3128" w:author="Jonathan Leipold - BDAE Gruppe" w:date="2023-10-29T09:42:00Z">
              <w:r w:rsidRPr="0017344B">
                <w:rPr>
                  <w:lang w:val="en-GB"/>
                  <w:rPrChange w:id="3129" w:author="Jonathan Leipold - BDAE Gruppe" w:date="2023-10-29T09:42:00Z">
                    <w:rPr>
                      <w:color w:val="1AB39F" w:themeColor="accent6"/>
                      <w:szCs w:val="20"/>
                    </w:rPr>
                  </w:rPrChange>
                </w:rPr>
                <w:t>start Date of contract (Filtered to &gt;= 01.01.2017)</w:t>
              </w:r>
            </w:ins>
          </w:p>
        </w:tc>
      </w:tr>
      <w:tr w:rsidR="004223A3" w:rsidRPr="009E0DC1" w14:paraId="3A0365AA" w14:textId="77777777" w:rsidTr="00773FEA">
        <w:trPr>
          <w:trHeight w:val="292"/>
          <w:ins w:id="3130" w:author="Jonathan Leipold - BDAE Gruppe" w:date="2023-10-29T09:42:00Z"/>
          <w:trPrChange w:id="3131" w:author="Jonathan Leipold - BDAE Gruppe" w:date="2023-11-04T12:46:00Z">
            <w:trPr>
              <w:trHeight w:val="292"/>
            </w:trPr>
          </w:trPrChange>
        </w:trPr>
        <w:tc>
          <w:tcPr>
            <w:tcW w:w="3077" w:type="dxa"/>
            <w:noWrap/>
            <w:hideMark/>
            <w:tcPrChange w:id="3132" w:author="Jonathan Leipold - BDAE Gruppe" w:date="2023-11-04T12:46:00Z">
              <w:tcPr>
                <w:tcW w:w="3081" w:type="dxa"/>
                <w:noWrap/>
                <w:hideMark/>
              </w:tcPr>
            </w:tcPrChange>
          </w:tcPr>
          <w:p w14:paraId="2717040A" w14:textId="77777777" w:rsidR="0017344B" w:rsidRPr="0017344B" w:rsidRDefault="0017344B">
            <w:pPr>
              <w:rPr>
                <w:ins w:id="3133" w:author="Jonathan Leipold - BDAE Gruppe" w:date="2023-10-29T09:42:00Z"/>
              </w:rPr>
              <w:pPrChange w:id="3134" w:author="Jonathan Leipold - BDAE Gruppe" w:date="2023-10-29T09:42:00Z">
                <w:pPr>
                  <w:pStyle w:val="ListBullet"/>
                </w:pPr>
              </w:pPrChange>
            </w:pPr>
            <w:proofErr w:type="spellStart"/>
            <w:ins w:id="3135" w:author="Jonathan Leipold - BDAE Gruppe" w:date="2023-10-29T09:42:00Z">
              <w:r w:rsidRPr="0017344B">
                <w:t>policy_initialEndDate</w:t>
              </w:r>
              <w:proofErr w:type="spellEnd"/>
            </w:ins>
          </w:p>
        </w:tc>
        <w:tc>
          <w:tcPr>
            <w:tcW w:w="1159" w:type="dxa"/>
            <w:noWrap/>
            <w:hideMark/>
            <w:tcPrChange w:id="3136" w:author="Jonathan Leipold - BDAE Gruppe" w:date="2023-11-04T12:46:00Z">
              <w:tcPr>
                <w:tcW w:w="1149" w:type="dxa"/>
                <w:gridSpan w:val="3"/>
                <w:noWrap/>
                <w:hideMark/>
              </w:tcPr>
            </w:tcPrChange>
          </w:tcPr>
          <w:p w14:paraId="3902B652" w14:textId="77777777" w:rsidR="0017344B" w:rsidRPr="0017344B" w:rsidRDefault="0017344B">
            <w:pPr>
              <w:rPr>
                <w:ins w:id="3137" w:author="Jonathan Leipold - BDAE Gruppe" w:date="2023-10-29T09:42:00Z"/>
              </w:rPr>
              <w:pPrChange w:id="3138" w:author="Jonathan Leipold - BDAE Gruppe" w:date="2023-10-29T09:42:00Z">
                <w:pPr>
                  <w:pStyle w:val="ListBullet"/>
                </w:pPr>
              </w:pPrChange>
            </w:pPr>
            <w:ins w:id="3139" w:author="Jonathan Leipold - BDAE Gruppe" w:date="2023-10-29T09:42:00Z">
              <w:r w:rsidRPr="0017344B">
                <w:t>date</w:t>
              </w:r>
            </w:ins>
          </w:p>
        </w:tc>
        <w:tc>
          <w:tcPr>
            <w:tcW w:w="4060" w:type="dxa"/>
            <w:noWrap/>
            <w:hideMark/>
            <w:tcPrChange w:id="3140" w:author="Jonathan Leipold - BDAE Gruppe" w:date="2023-11-04T12:46:00Z">
              <w:tcPr>
                <w:tcW w:w="4066" w:type="dxa"/>
                <w:gridSpan w:val="2"/>
                <w:noWrap/>
                <w:hideMark/>
              </w:tcPr>
            </w:tcPrChange>
          </w:tcPr>
          <w:p w14:paraId="38193497" w14:textId="77777777" w:rsidR="0017344B" w:rsidRPr="0017344B" w:rsidRDefault="0017344B">
            <w:pPr>
              <w:rPr>
                <w:ins w:id="3141" w:author="Jonathan Leipold - BDAE Gruppe" w:date="2023-10-29T09:42:00Z"/>
                <w:lang w:val="en-GB"/>
                <w:rPrChange w:id="3142" w:author="Jonathan Leipold - BDAE Gruppe" w:date="2023-10-29T09:42:00Z">
                  <w:rPr>
                    <w:ins w:id="3143" w:author="Jonathan Leipold - BDAE Gruppe" w:date="2023-10-29T09:42:00Z"/>
                    <w:color w:val="1AB39F" w:themeColor="accent6"/>
                    <w:szCs w:val="20"/>
                  </w:rPr>
                </w:rPrChange>
              </w:rPr>
              <w:pPrChange w:id="3144" w:author="Jonathan Leipold - BDAE Gruppe" w:date="2023-10-29T09:42:00Z">
                <w:pPr>
                  <w:pStyle w:val="ListBullet"/>
                </w:pPr>
              </w:pPrChange>
            </w:pPr>
            <w:ins w:id="3145" w:author="Jonathan Leipold - BDAE Gruppe" w:date="2023-10-29T09:42:00Z">
              <w:r w:rsidRPr="0017344B">
                <w:rPr>
                  <w:lang w:val="en-GB"/>
                  <w:rPrChange w:id="3146" w:author="Jonathan Leipold - BDAE Gruppe" w:date="2023-10-29T09:42:00Z">
                    <w:rPr>
                      <w:color w:val="1AB39F" w:themeColor="accent6"/>
                      <w:szCs w:val="20"/>
                    </w:rPr>
                  </w:rPrChange>
                </w:rPr>
                <w:t>initial end Date at beginning of contract</w:t>
              </w:r>
            </w:ins>
          </w:p>
        </w:tc>
      </w:tr>
      <w:tr w:rsidR="004223A3" w:rsidRPr="009E0DC1" w14:paraId="1FDC7956" w14:textId="77777777" w:rsidTr="00773FEA">
        <w:trPr>
          <w:trHeight w:val="292"/>
          <w:ins w:id="3147" w:author="Jonathan Leipold - BDAE Gruppe" w:date="2023-10-29T09:42:00Z"/>
          <w:trPrChange w:id="3148" w:author="Jonathan Leipold - BDAE Gruppe" w:date="2023-11-04T12:46:00Z">
            <w:trPr>
              <w:trHeight w:val="292"/>
            </w:trPr>
          </w:trPrChange>
        </w:trPr>
        <w:tc>
          <w:tcPr>
            <w:tcW w:w="3077" w:type="dxa"/>
            <w:noWrap/>
            <w:hideMark/>
            <w:tcPrChange w:id="3149" w:author="Jonathan Leipold - BDAE Gruppe" w:date="2023-11-04T12:46:00Z">
              <w:tcPr>
                <w:tcW w:w="3081" w:type="dxa"/>
                <w:noWrap/>
                <w:hideMark/>
              </w:tcPr>
            </w:tcPrChange>
          </w:tcPr>
          <w:p w14:paraId="2F5FF84F" w14:textId="77777777" w:rsidR="0017344B" w:rsidRPr="0017344B" w:rsidRDefault="0017344B">
            <w:pPr>
              <w:rPr>
                <w:ins w:id="3150" w:author="Jonathan Leipold - BDAE Gruppe" w:date="2023-10-29T09:42:00Z"/>
              </w:rPr>
              <w:pPrChange w:id="3151" w:author="Jonathan Leipold - BDAE Gruppe" w:date="2023-10-29T09:42:00Z">
                <w:pPr>
                  <w:pStyle w:val="ListBullet"/>
                </w:pPr>
              </w:pPrChange>
            </w:pPr>
            <w:proofErr w:type="spellStart"/>
            <w:ins w:id="3152" w:author="Jonathan Leipold - BDAE Gruppe" w:date="2023-10-29T09:42:00Z">
              <w:r w:rsidRPr="0017344B">
                <w:t>policy_effEndDate</w:t>
              </w:r>
              <w:proofErr w:type="spellEnd"/>
            </w:ins>
          </w:p>
        </w:tc>
        <w:tc>
          <w:tcPr>
            <w:tcW w:w="1159" w:type="dxa"/>
            <w:noWrap/>
            <w:hideMark/>
            <w:tcPrChange w:id="3153" w:author="Jonathan Leipold - BDAE Gruppe" w:date="2023-11-04T12:46:00Z">
              <w:tcPr>
                <w:tcW w:w="1149" w:type="dxa"/>
                <w:gridSpan w:val="3"/>
                <w:noWrap/>
                <w:hideMark/>
              </w:tcPr>
            </w:tcPrChange>
          </w:tcPr>
          <w:p w14:paraId="0FC5C877" w14:textId="77777777" w:rsidR="0017344B" w:rsidRPr="0017344B" w:rsidRDefault="0017344B">
            <w:pPr>
              <w:rPr>
                <w:ins w:id="3154" w:author="Jonathan Leipold - BDAE Gruppe" w:date="2023-10-29T09:42:00Z"/>
              </w:rPr>
              <w:pPrChange w:id="3155" w:author="Jonathan Leipold - BDAE Gruppe" w:date="2023-10-29T09:42:00Z">
                <w:pPr>
                  <w:pStyle w:val="ListBullet"/>
                </w:pPr>
              </w:pPrChange>
            </w:pPr>
            <w:ins w:id="3156" w:author="Jonathan Leipold - BDAE Gruppe" w:date="2023-10-29T09:42:00Z">
              <w:r w:rsidRPr="0017344B">
                <w:t>date</w:t>
              </w:r>
            </w:ins>
          </w:p>
        </w:tc>
        <w:tc>
          <w:tcPr>
            <w:tcW w:w="4060" w:type="dxa"/>
            <w:noWrap/>
            <w:hideMark/>
            <w:tcPrChange w:id="3157" w:author="Jonathan Leipold - BDAE Gruppe" w:date="2023-11-04T12:46:00Z">
              <w:tcPr>
                <w:tcW w:w="4066" w:type="dxa"/>
                <w:gridSpan w:val="2"/>
                <w:noWrap/>
                <w:hideMark/>
              </w:tcPr>
            </w:tcPrChange>
          </w:tcPr>
          <w:p w14:paraId="31A847EF" w14:textId="77777777" w:rsidR="0017344B" w:rsidRPr="0017344B" w:rsidRDefault="0017344B">
            <w:pPr>
              <w:rPr>
                <w:ins w:id="3158" w:author="Jonathan Leipold - BDAE Gruppe" w:date="2023-10-29T09:42:00Z"/>
                <w:lang w:val="en-GB"/>
                <w:rPrChange w:id="3159" w:author="Jonathan Leipold - BDAE Gruppe" w:date="2023-10-29T09:43:00Z">
                  <w:rPr>
                    <w:ins w:id="3160" w:author="Jonathan Leipold - BDAE Gruppe" w:date="2023-10-29T09:42:00Z"/>
                  </w:rPr>
                </w:rPrChange>
              </w:rPr>
              <w:pPrChange w:id="3161" w:author="Jonathan Leipold - BDAE Gruppe" w:date="2023-10-29T09:42:00Z">
                <w:pPr>
                  <w:pStyle w:val="ListBullet"/>
                </w:pPr>
              </w:pPrChange>
            </w:pPr>
            <w:ins w:id="3162" w:author="Jonathan Leipold - BDAE Gruppe" w:date="2023-10-29T09:42:00Z">
              <w:r w:rsidRPr="0017344B">
                <w:rPr>
                  <w:lang w:val="en-GB"/>
                  <w:rPrChange w:id="3163" w:author="Jonathan Leipold - BDAE Gruppe" w:date="2023-10-29T09:43:00Z">
                    <w:rPr/>
                  </w:rPrChange>
                </w:rPr>
                <w:t>effective end Date of contract (due to earlier cancellation/…)</w:t>
              </w:r>
            </w:ins>
          </w:p>
        </w:tc>
      </w:tr>
      <w:tr w:rsidR="004223A3" w:rsidRPr="009E0DC1" w14:paraId="15B0FD92" w14:textId="77777777" w:rsidTr="00773FEA">
        <w:trPr>
          <w:trHeight w:val="292"/>
          <w:ins w:id="3164" w:author="Jonathan Leipold - BDAE Gruppe" w:date="2023-10-29T09:42:00Z"/>
          <w:trPrChange w:id="3165" w:author="Jonathan Leipold - BDAE Gruppe" w:date="2023-11-04T12:46:00Z">
            <w:trPr>
              <w:trHeight w:val="292"/>
            </w:trPr>
          </w:trPrChange>
        </w:trPr>
        <w:tc>
          <w:tcPr>
            <w:tcW w:w="3077" w:type="dxa"/>
            <w:noWrap/>
            <w:hideMark/>
            <w:tcPrChange w:id="3166" w:author="Jonathan Leipold - BDAE Gruppe" w:date="2023-11-04T12:46:00Z">
              <w:tcPr>
                <w:tcW w:w="3081" w:type="dxa"/>
                <w:noWrap/>
                <w:hideMark/>
              </w:tcPr>
            </w:tcPrChange>
          </w:tcPr>
          <w:p w14:paraId="6827A617" w14:textId="77777777" w:rsidR="0017344B" w:rsidRPr="0017344B" w:rsidRDefault="0017344B">
            <w:pPr>
              <w:rPr>
                <w:ins w:id="3167" w:author="Jonathan Leipold - BDAE Gruppe" w:date="2023-10-29T09:42:00Z"/>
              </w:rPr>
              <w:pPrChange w:id="3168" w:author="Jonathan Leipold - BDAE Gruppe" w:date="2023-10-29T09:42:00Z">
                <w:pPr>
                  <w:pStyle w:val="ListBullet"/>
                </w:pPr>
              </w:pPrChange>
            </w:pPr>
            <w:proofErr w:type="spellStart"/>
            <w:ins w:id="3169" w:author="Jonathan Leipold - BDAE Gruppe" w:date="2023-10-29T09:42:00Z">
              <w:r w:rsidRPr="0017344B">
                <w:t>update_Date</w:t>
              </w:r>
              <w:proofErr w:type="spellEnd"/>
            </w:ins>
          </w:p>
        </w:tc>
        <w:tc>
          <w:tcPr>
            <w:tcW w:w="1159" w:type="dxa"/>
            <w:noWrap/>
            <w:hideMark/>
            <w:tcPrChange w:id="3170" w:author="Jonathan Leipold - BDAE Gruppe" w:date="2023-11-04T12:46:00Z">
              <w:tcPr>
                <w:tcW w:w="1149" w:type="dxa"/>
                <w:gridSpan w:val="3"/>
                <w:noWrap/>
                <w:hideMark/>
              </w:tcPr>
            </w:tcPrChange>
          </w:tcPr>
          <w:p w14:paraId="541BB5FE" w14:textId="77777777" w:rsidR="0017344B" w:rsidRPr="0017344B" w:rsidRDefault="0017344B">
            <w:pPr>
              <w:rPr>
                <w:ins w:id="3171" w:author="Jonathan Leipold - BDAE Gruppe" w:date="2023-10-29T09:42:00Z"/>
              </w:rPr>
              <w:pPrChange w:id="3172" w:author="Jonathan Leipold - BDAE Gruppe" w:date="2023-10-29T09:42:00Z">
                <w:pPr>
                  <w:pStyle w:val="ListBullet"/>
                </w:pPr>
              </w:pPrChange>
            </w:pPr>
            <w:ins w:id="3173" w:author="Jonathan Leipold - BDAE Gruppe" w:date="2023-10-29T09:42:00Z">
              <w:r w:rsidRPr="0017344B">
                <w:t>date</w:t>
              </w:r>
            </w:ins>
          </w:p>
        </w:tc>
        <w:tc>
          <w:tcPr>
            <w:tcW w:w="4060" w:type="dxa"/>
            <w:noWrap/>
            <w:hideMark/>
            <w:tcPrChange w:id="3174" w:author="Jonathan Leipold - BDAE Gruppe" w:date="2023-11-04T12:46:00Z">
              <w:tcPr>
                <w:tcW w:w="4066" w:type="dxa"/>
                <w:gridSpan w:val="2"/>
                <w:noWrap/>
                <w:hideMark/>
              </w:tcPr>
            </w:tcPrChange>
          </w:tcPr>
          <w:p w14:paraId="4621B1DB" w14:textId="77777777" w:rsidR="0017344B" w:rsidRPr="0017344B" w:rsidRDefault="0017344B">
            <w:pPr>
              <w:rPr>
                <w:ins w:id="3175" w:author="Jonathan Leipold - BDAE Gruppe" w:date="2023-10-29T09:42:00Z"/>
                <w:lang w:val="en-GB"/>
                <w:rPrChange w:id="3176" w:author="Jonathan Leipold - BDAE Gruppe" w:date="2023-10-29T09:43:00Z">
                  <w:rPr>
                    <w:ins w:id="3177" w:author="Jonathan Leipold - BDAE Gruppe" w:date="2023-10-29T09:42:00Z"/>
                  </w:rPr>
                </w:rPrChange>
              </w:rPr>
              <w:pPrChange w:id="3178" w:author="Jonathan Leipold - BDAE Gruppe" w:date="2023-10-29T09:42:00Z">
                <w:pPr>
                  <w:pStyle w:val="ListBullet"/>
                </w:pPr>
              </w:pPrChange>
            </w:pPr>
            <w:ins w:id="3179" w:author="Jonathan Leipold - BDAE Gruppe" w:date="2023-10-29T09:42:00Z">
              <w:r w:rsidRPr="0017344B">
                <w:rPr>
                  <w:lang w:val="en-GB"/>
                  <w:rPrChange w:id="3180" w:author="Jonathan Leipold - BDAE Gruppe" w:date="2023-10-29T09:43:00Z">
                    <w:rPr/>
                  </w:rPrChange>
                </w:rPr>
                <w:t>date of last data extraction from SQL database</w:t>
              </w:r>
            </w:ins>
          </w:p>
        </w:tc>
      </w:tr>
      <w:tr w:rsidR="004223A3" w:rsidRPr="009E0DC1" w14:paraId="22DA306F" w14:textId="77777777" w:rsidTr="00773FEA">
        <w:trPr>
          <w:trHeight w:val="292"/>
          <w:ins w:id="3181" w:author="Jonathan Leipold - BDAE Gruppe" w:date="2023-10-29T09:42:00Z"/>
          <w:trPrChange w:id="3182" w:author="Jonathan Leipold - BDAE Gruppe" w:date="2023-11-04T12:46:00Z">
            <w:trPr>
              <w:trHeight w:val="292"/>
            </w:trPr>
          </w:trPrChange>
        </w:trPr>
        <w:tc>
          <w:tcPr>
            <w:tcW w:w="3077" w:type="dxa"/>
            <w:noWrap/>
            <w:hideMark/>
            <w:tcPrChange w:id="3183" w:author="Jonathan Leipold - BDAE Gruppe" w:date="2023-11-04T12:46:00Z">
              <w:tcPr>
                <w:tcW w:w="3081" w:type="dxa"/>
                <w:noWrap/>
                <w:hideMark/>
              </w:tcPr>
            </w:tcPrChange>
          </w:tcPr>
          <w:p w14:paraId="41FC89CE" w14:textId="77777777" w:rsidR="0017344B" w:rsidRPr="0017344B" w:rsidRDefault="0017344B">
            <w:pPr>
              <w:rPr>
                <w:ins w:id="3184" w:author="Jonathan Leipold - BDAE Gruppe" w:date="2023-10-29T09:42:00Z"/>
              </w:rPr>
              <w:pPrChange w:id="3185" w:author="Jonathan Leipold - BDAE Gruppe" w:date="2023-10-29T09:42:00Z">
                <w:pPr>
                  <w:pStyle w:val="ListBullet"/>
                </w:pPr>
              </w:pPrChange>
            </w:pPr>
            <w:proofErr w:type="spellStart"/>
            <w:ins w:id="3186" w:author="Jonathan Leipold - BDAE Gruppe" w:date="2023-10-29T09:42:00Z">
              <w:r w:rsidRPr="0017344B">
                <w:t>RefDate</w:t>
              </w:r>
              <w:proofErr w:type="spellEnd"/>
            </w:ins>
          </w:p>
        </w:tc>
        <w:tc>
          <w:tcPr>
            <w:tcW w:w="1159" w:type="dxa"/>
            <w:noWrap/>
            <w:hideMark/>
            <w:tcPrChange w:id="3187" w:author="Jonathan Leipold - BDAE Gruppe" w:date="2023-11-04T12:46:00Z">
              <w:tcPr>
                <w:tcW w:w="1149" w:type="dxa"/>
                <w:gridSpan w:val="3"/>
                <w:noWrap/>
                <w:hideMark/>
              </w:tcPr>
            </w:tcPrChange>
          </w:tcPr>
          <w:p w14:paraId="103F6D6B" w14:textId="77777777" w:rsidR="0017344B" w:rsidRPr="0017344B" w:rsidRDefault="0017344B">
            <w:pPr>
              <w:rPr>
                <w:ins w:id="3188" w:author="Jonathan Leipold - BDAE Gruppe" w:date="2023-10-29T09:42:00Z"/>
              </w:rPr>
              <w:pPrChange w:id="3189" w:author="Jonathan Leipold - BDAE Gruppe" w:date="2023-10-29T09:42:00Z">
                <w:pPr>
                  <w:pStyle w:val="ListBullet"/>
                </w:pPr>
              </w:pPrChange>
            </w:pPr>
            <w:ins w:id="3190" w:author="Jonathan Leipold - BDAE Gruppe" w:date="2023-10-29T09:42:00Z">
              <w:r w:rsidRPr="0017344B">
                <w:t>date</w:t>
              </w:r>
            </w:ins>
          </w:p>
        </w:tc>
        <w:tc>
          <w:tcPr>
            <w:tcW w:w="4060" w:type="dxa"/>
            <w:noWrap/>
            <w:hideMark/>
            <w:tcPrChange w:id="3191" w:author="Jonathan Leipold - BDAE Gruppe" w:date="2023-11-04T12:46:00Z">
              <w:tcPr>
                <w:tcW w:w="4066" w:type="dxa"/>
                <w:gridSpan w:val="2"/>
                <w:noWrap/>
                <w:hideMark/>
              </w:tcPr>
            </w:tcPrChange>
          </w:tcPr>
          <w:p w14:paraId="6C556395" w14:textId="77777777" w:rsidR="0017344B" w:rsidRPr="0017344B" w:rsidRDefault="0017344B">
            <w:pPr>
              <w:rPr>
                <w:ins w:id="3192" w:author="Jonathan Leipold - BDAE Gruppe" w:date="2023-10-29T09:42:00Z"/>
                <w:lang w:val="en-GB"/>
                <w:rPrChange w:id="3193" w:author="Jonathan Leipold - BDAE Gruppe" w:date="2023-10-29T09:43:00Z">
                  <w:rPr>
                    <w:ins w:id="3194" w:author="Jonathan Leipold - BDAE Gruppe" w:date="2023-10-29T09:42:00Z"/>
                  </w:rPr>
                </w:rPrChange>
              </w:rPr>
              <w:pPrChange w:id="3195" w:author="Jonathan Leipold - BDAE Gruppe" w:date="2023-10-29T09:42:00Z">
                <w:pPr>
                  <w:pStyle w:val="ListBullet"/>
                </w:pPr>
              </w:pPrChange>
            </w:pPr>
            <w:ins w:id="3196" w:author="Jonathan Leipold - BDAE Gruppe" w:date="2023-10-29T09:42:00Z">
              <w:r w:rsidRPr="0017344B">
                <w:rPr>
                  <w:lang w:val="en-GB"/>
                  <w:rPrChange w:id="3197" w:author="Jonathan Leipold - BDAE Gruppe" w:date="2023-10-29T09:43:00Z">
                    <w:rPr/>
                  </w:rPrChange>
                </w:rPr>
                <w:t xml:space="preserve">reference date to compare last year of active (-&gt; </w:t>
              </w:r>
              <w:proofErr w:type="spellStart"/>
              <w:r w:rsidRPr="0017344B">
                <w:rPr>
                  <w:lang w:val="en-GB"/>
                  <w:rPrChange w:id="3198" w:author="Jonathan Leipold - BDAE Gruppe" w:date="2023-10-29T09:43:00Z">
                    <w:rPr/>
                  </w:rPrChange>
                </w:rPr>
                <w:t>update_Date</w:t>
              </w:r>
              <w:proofErr w:type="spellEnd"/>
              <w:r w:rsidRPr="0017344B">
                <w:rPr>
                  <w:lang w:val="en-GB"/>
                  <w:rPrChange w:id="3199" w:author="Jonathan Leipold - BDAE Gruppe" w:date="2023-10-29T09:43:00Z">
                    <w:rPr/>
                  </w:rPrChange>
                </w:rPr>
                <w:t xml:space="preserve">) and ended contracts (-&gt; </w:t>
              </w:r>
              <w:proofErr w:type="spellStart"/>
              <w:r w:rsidRPr="0017344B">
                <w:rPr>
                  <w:lang w:val="en-GB"/>
                  <w:rPrChange w:id="3200" w:author="Jonathan Leipold - BDAE Gruppe" w:date="2023-10-29T09:43:00Z">
                    <w:rPr/>
                  </w:rPrChange>
                </w:rPr>
                <w:t>effEndDate</w:t>
              </w:r>
              <w:proofErr w:type="spellEnd"/>
              <w:r w:rsidRPr="0017344B">
                <w:rPr>
                  <w:lang w:val="en-GB"/>
                  <w:rPrChange w:id="3201" w:author="Jonathan Leipold - BDAE Gruppe" w:date="2023-10-29T09:43:00Z">
                    <w:rPr/>
                  </w:rPrChange>
                </w:rPr>
                <w:t>)</w:t>
              </w:r>
            </w:ins>
          </w:p>
        </w:tc>
      </w:tr>
      <w:tr w:rsidR="004223A3" w:rsidRPr="009E0DC1" w14:paraId="2A6CFCA0" w14:textId="77777777" w:rsidTr="00773FEA">
        <w:trPr>
          <w:trHeight w:val="292"/>
          <w:ins w:id="3202" w:author="Jonathan Leipold - BDAE Gruppe" w:date="2023-10-29T09:42:00Z"/>
          <w:trPrChange w:id="3203" w:author="Jonathan Leipold - BDAE Gruppe" w:date="2023-11-04T12:46:00Z">
            <w:trPr>
              <w:trHeight w:val="292"/>
            </w:trPr>
          </w:trPrChange>
        </w:trPr>
        <w:tc>
          <w:tcPr>
            <w:tcW w:w="3077" w:type="dxa"/>
            <w:noWrap/>
            <w:hideMark/>
            <w:tcPrChange w:id="3204" w:author="Jonathan Leipold - BDAE Gruppe" w:date="2023-11-04T12:46:00Z">
              <w:tcPr>
                <w:tcW w:w="3081" w:type="dxa"/>
                <w:noWrap/>
                <w:hideMark/>
              </w:tcPr>
            </w:tcPrChange>
          </w:tcPr>
          <w:p w14:paraId="2780DBFB" w14:textId="77777777" w:rsidR="0017344B" w:rsidRPr="0017344B" w:rsidRDefault="0017344B">
            <w:pPr>
              <w:rPr>
                <w:ins w:id="3205" w:author="Jonathan Leipold - BDAE Gruppe" w:date="2023-10-29T09:42:00Z"/>
              </w:rPr>
              <w:pPrChange w:id="3206" w:author="Jonathan Leipold - BDAE Gruppe" w:date="2023-10-29T09:42:00Z">
                <w:pPr>
                  <w:pStyle w:val="ListBullet"/>
                </w:pPr>
              </w:pPrChange>
            </w:pPr>
            <w:proofErr w:type="spellStart"/>
            <w:ins w:id="3207" w:author="Jonathan Leipold - BDAE Gruppe" w:date="2023-10-29T09:42:00Z">
              <w:r w:rsidRPr="0017344B">
                <w:t>activ</w:t>
              </w:r>
              <w:proofErr w:type="spellEnd"/>
            </w:ins>
          </w:p>
        </w:tc>
        <w:tc>
          <w:tcPr>
            <w:tcW w:w="1159" w:type="dxa"/>
            <w:noWrap/>
            <w:hideMark/>
            <w:tcPrChange w:id="3208" w:author="Jonathan Leipold - BDAE Gruppe" w:date="2023-11-04T12:46:00Z">
              <w:tcPr>
                <w:tcW w:w="1149" w:type="dxa"/>
                <w:gridSpan w:val="3"/>
                <w:noWrap/>
                <w:hideMark/>
              </w:tcPr>
            </w:tcPrChange>
          </w:tcPr>
          <w:p w14:paraId="1583F4DE" w14:textId="77777777" w:rsidR="0017344B" w:rsidRPr="0017344B" w:rsidRDefault="0017344B">
            <w:pPr>
              <w:rPr>
                <w:ins w:id="3209" w:author="Jonathan Leipold - BDAE Gruppe" w:date="2023-10-29T09:42:00Z"/>
              </w:rPr>
              <w:pPrChange w:id="3210" w:author="Jonathan Leipold - BDAE Gruppe" w:date="2023-10-29T09:42:00Z">
                <w:pPr>
                  <w:pStyle w:val="ListBullet"/>
                </w:pPr>
              </w:pPrChange>
            </w:pPr>
            <w:proofErr w:type="spellStart"/>
            <w:ins w:id="3211" w:author="Jonathan Leipold - BDAE Gruppe" w:date="2023-10-29T09:42:00Z">
              <w:r w:rsidRPr="0017344B">
                <w:t>boolean</w:t>
              </w:r>
              <w:proofErr w:type="spellEnd"/>
            </w:ins>
          </w:p>
        </w:tc>
        <w:tc>
          <w:tcPr>
            <w:tcW w:w="4060" w:type="dxa"/>
            <w:noWrap/>
            <w:hideMark/>
            <w:tcPrChange w:id="3212" w:author="Jonathan Leipold - BDAE Gruppe" w:date="2023-11-04T12:46:00Z">
              <w:tcPr>
                <w:tcW w:w="4066" w:type="dxa"/>
                <w:gridSpan w:val="2"/>
                <w:noWrap/>
                <w:hideMark/>
              </w:tcPr>
            </w:tcPrChange>
          </w:tcPr>
          <w:p w14:paraId="0255A379" w14:textId="77777777" w:rsidR="0017344B" w:rsidRPr="0017344B" w:rsidRDefault="0017344B">
            <w:pPr>
              <w:rPr>
                <w:ins w:id="3213" w:author="Jonathan Leipold - BDAE Gruppe" w:date="2023-10-29T09:42:00Z"/>
                <w:lang w:val="en-GB"/>
                <w:rPrChange w:id="3214" w:author="Jonathan Leipold - BDAE Gruppe" w:date="2023-10-29T09:43:00Z">
                  <w:rPr>
                    <w:ins w:id="3215" w:author="Jonathan Leipold - BDAE Gruppe" w:date="2023-10-29T09:42:00Z"/>
                  </w:rPr>
                </w:rPrChange>
              </w:rPr>
              <w:pPrChange w:id="3216" w:author="Jonathan Leipold - BDAE Gruppe" w:date="2023-10-29T09:42:00Z">
                <w:pPr>
                  <w:pStyle w:val="ListBullet"/>
                </w:pPr>
              </w:pPrChange>
            </w:pPr>
            <w:ins w:id="3217" w:author="Jonathan Leipold - BDAE Gruppe" w:date="2023-10-29T09:42:00Z">
              <w:r w:rsidRPr="0017344B">
                <w:rPr>
                  <w:lang w:val="en-GB"/>
                  <w:rPrChange w:id="3218" w:author="Jonathan Leipold - BDAE Gruppe" w:date="2023-10-29T09:43:00Z">
                    <w:rPr/>
                  </w:rPrChange>
                </w:rPr>
                <w:t xml:space="preserve">if contract is still </w:t>
              </w:r>
              <w:proofErr w:type="spellStart"/>
              <w:r w:rsidRPr="0017344B">
                <w:rPr>
                  <w:lang w:val="en-GB"/>
                  <w:rPrChange w:id="3219" w:author="Jonathan Leipold - BDAE Gruppe" w:date="2023-10-29T09:43:00Z">
                    <w:rPr/>
                  </w:rPrChange>
                </w:rPr>
                <w:t>activ</w:t>
              </w:r>
              <w:proofErr w:type="spellEnd"/>
              <w:r w:rsidRPr="0017344B">
                <w:rPr>
                  <w:lang w:val="en-GB"/>
                  <w:rPrChange w:id="3220" w:author="Jonathan Leipold - BDAE Gruppe" w:date="2023-10-29T09:43:00Z">
                    <w:rPr/>
                  </w:rPrChange>
                </w:rPr>
                <w:t xml:space="preserve"> or already ended</w:t>
              </w:r>
            </w:ins>
          </w:p>
        </w:tc>
      </w:tr>
      <w:tr w:rsidR="004223A3" w:rsidRPr="009E0DC1" w14:paraId="189B97E6" w14:textId="77777777" w:rsidTr="00773FEA">
        <w:trPr>
          <w:trHeight w:val="292"/>
          <w:ins w:id="3221" w:author="Jonathan Leipold - BDAE Gruppe" w:date="2023-10-29T09:42:00Z"/>
          <w:trPrChange w:id="3222" w:author="Jonathan Leipold - BDAE Gruppe" w:date="2023-11-04T12:46:00Z">
            <w:trPr>
              <w:trHeight w:val="292"/>
            </w:trPr>
          </w:trPrChange>
        </w:trPr>
        <w:tc>
          <w:tcPr>
            <w:tcW w:w="3077" w:type="dxa"/>
            <w:noWrap/>
            <w:hideMark/>
            <w:tcPrChange w:id="3223" w:author="Jonathan Leipold - BDAE Gruppe" w:date="2023-11-04T12:46:00Z">
              <w:tcPr>
                <w:tcW w:w="3081" w:type="dxa"/>
                <w:noWrap/>
                <w:hideMark/>
              </w:tcPr>
            </w:tcPrChange>
          </w:tcPr>
          <w:p w14:paraId="32244B4A" w14:textId="77777777" w:rsidR="0017344B" w:rsidRPr="0017344B" w:rsidRDefault="0017344B">
            <w:pPr>
              <w:rPr>
                <w:ins w:id="3224" w:author="Jonathan Leipold - BDAE Gruppe" w:date="2023-10-29T09:42:00Z"/>
              </w:rPr>
              <w:pPrChange w:id="3225" w:author="Jonathan Leipold - BDAE Gruppe" w:date="2023-10-29T09:42:00Z">
                <w:pPr>
                  <w:pStyle w:val="ListBullet"/>
                </w:pPr>
              </w:pPrChange>
            </w:pPr>
            <w:proofErr w:type="spellStart"/>
            <w:ins w:id="3226" w:author="Jonathan Leipold - BDAE Gruppe" w:date="2023-10-29T09:42:00Z">
              <w:r w:rsidRPr="0017344B">
                <w:t>ApplyDate</w:t>
              </w:r>
              <w:proofErr w:type="spellEnd"/>
            </w:ins>
          </w:p>
        </w:tc>
        <w:tc>
          <w:tcPr>
            <w:tcW w:w="1159" w:type="dxa"/>
            <w:noWrap/>
            <w:hideMark/>
            <w:tcPrChange w:id="3227" w:author="Jonathan Leipold - BDAE Gruppe" w:date="2023-11-04T12:46:00Z">
              <w:tcPr>
                <w:tcW w:w="1149" w:type="dxa"/>
                <w:gridSpan w:val="3"/>
                <w:noWrap/>
                <w:hideMark/>
              </w:tcPr>
            </w:tcPrChange>
          </w:tcPr>
          <w:p w14:paraId="3569131A" w14:textId="77777777" w:rsidR="0017344B" w:rsidRPr="0017344B" w:rsidRDefault="0017344B">
            <w:pPr>
              <w:rPr>
                <w:ins w:id="3228" w:author="Jonathan Leipold - BDAE Gruppe" w:date="2023-10-29T09:42:00Z"/>
              </w:rPr>
              <w:pPrChange w:id="3229" w:author="Jonathan Leipold - BDAE Gruppe" w:date="2023-10-29T09:42:00Z">
                <w:pPr>
                  <w:pStyle w:val="ListBullet"/>
                </w:pPr>
              </w:pPrChange>
            </w:pPr>
            <w:ins w:id="3230" w:author="Jonathan Leipold - BDAE Gruppe" w:date="2023-10-29T09:42:00Z">
              <w:r w:rsidRPr="0017344B">
                <w:t>date</w:t>
              </w:r>
            </w:ins>
          </w:p>
        </w:tc>
        <w:tc>
          <w:tcPr>
            <w:tcW w:w="4060" w:type="dxa"/>
            <w:noWrap/>
            <w:hideMark/>
            <w:tcPrChange w:id="3231" w:author="Jonathan Leipold - BDAE Gruppe" w:date="2023-11-04T12:46:00Z">
              <w:tcPr>
                <w:tcW w:w="4066" w:type="dxa"/>
                <w:gridSpan w:val="2"/>
                <w:noWrap/>
                <w:hideMark/>
              </w:tcPr>
            </w:tcPrChange>
          </w:tcPr>
          <w:p w14:paraId="1B0E8F49" w14:textId="77777777" w:rsidR="0017344B" w:rsidRPr="0017344B" w:rsidRDefault="0017344B">
            <w:pPr>
              <w:rPr>
                <w:ins w:id="3232" w:author="Jonathan Leipold - BDAE Gruppe" w:date="2023-10-29T09:42:00Z"/>
                <w:lang w:val="en-GB"/>
                <w:rPrChange w:id="3233" w:author="Jonathan Leipold - BDAE Gruppe" w:date="2023-10-29T09:43:00Z">
                  <w:rPr>
                    <w:ins w:id="3234" w:author="Jonathan Leipold - BDAE Gruppe" w:date="2023-10-29T09:42:00Z"/>
                  </w:rPr>
                </w:rPrChange>
              </w:rPr>
              <w:pPrChange w:id="3235" w:author="Jonathan Leipold - BDAE Gruppe" w:date="2023-10-29T09:42:00Z">
                <w:pPr>
                  <w:pStyle w:val="ListBullet"/>
                </w:pPr>
              </w:pPrChange>
            </w:pPr>
            <w:ins w:id="3236" w:author="Jonathan Leipold - BDAE Gruppe" w:date="2023-10-29T09:42:00Z">
              <w:r w:rsidRPr="0017344B">
                <w:rPr>
                  <w:lang w:val="en-GB"/>
                  <w:rPrChange w:id="3237" w:author="Jonathan Leipold - BDAE Gruppe" w:date="2023-10-29T09:43:00Z">
                    <w:rPr/>
                  </w:rPrChange>
                </w:rPr>
                <w:t>date of contact application by the customer</w:t>
              </w:r>
            </w:ins>
          </w:p>
        </w:tc>
      </w:tr>
      <w:tr w:rsidR="004223A3" w:rsidRPr="009E0DC1" w14:paraId="6805464F" w14:textId="77777777" w:rsidTr="00773FEA">
        <w:trPr>
          <w:trHeight w:val="292"/>
          <w:ins w:id="3238" w:author="Jonathan Leipold - BDAE Gruppe" w:date="2023-10-29T09:42:00Z"/>
          <w:trPrChange w:id="3239" w:author="Jonathan Leipold - BDAE Gruppe" w:date="2023-11-04T12:46:00Z">
            <w:trPr>
              <w:trHeight w:val="292"/>
            </w:trPr>
          </w:trPrChange>
        </w:trPr>
        <w:tc>
          <w:tcPr>
            <w:tcW w:w="3077" w:type="dxa"/>
            <w:noWrap/>
            <w:hideMark/>
            <w:tcPrChange w:id="3240" w:author="Jonathan Leipold - BDAE Gruppe" w:date="2023-11-04T12:46:00Z">
              <w:tcPr>
                <w:tcW w:w="3081" w:type="dxa"/>
                <w:noWrap/>
                <w:hideMark/>
              </w:tcPr>
            </w:tcPrChange>
          </w:tcPr>
          <w:p w14:paraId="241F04C2" w14:textId="77777777" w:rsidR="0017344B" w:rsidRPr="0017344B" w:rsidRDefault="0017344B">
            <w:pPr>
              <w:rPr>
                <w:ins w:id="3241" w:author="Jonathan Leipold - BDAE Gruppe" w:date="2023-10-29T09:42:00Z"/>
              </w:rPr>
              <w:pPrChange w:id="3242" w:author="Jonathan Leipold - BDAE Gruppe" w:date="2023-10-29T09:42:00Z">
                <w:pPr>
                  <w:pStyle w:val="ListBullet"/>
                </w:pPr>
              </w:pPrChange>
            </w:pPr>
            <w:proofErr w:type="spellStart"/>
            <w:ins w:id="3243" w:author="Jonathan Leipold - BDAE Gruppe" w:date="2023-10-29T09:42:00Z">
              <w:r w:rsidRPr="0017344B">
                <w:t>SignDate</w:t>
              </w:r>
              <w:proofErr w:type="spellEnd"/>
            </w:ins>
          </w:p>
        </w:tc>
        <w:tc>
          <w:tcPr>
            <w:tcW w:w="1159" w:type="dxa"/>
            <w:noWrap/>
            <w:hideMark/>
            <w:tcPrChange w:id="3244" w:author="Jonathan Leipold - BDAE Gruppe" w:date="2023-11-04T12:46:00Z">
              <w:tcPr>
                <w:tcW w:w="1149" w:type="dxa"/>
                <w:gridSpan w:val="3"/>
                <w:noWrap/>
                <w:hideMark/>
              </w:tcPr>
            </w:tcPrChange>
          </w:tcPr>
          <w:p w14:paraId="550654C7" w14:textId="77777777" w:rsidR="0017344B" w:rsidRPr="0017344B" w:rsidRDefault="0017344B">
            <w:pPr>
              <w:rPr>
                <w:ins w:id="3245" w:author="Jonathan Leipold - BDAE Gruppe" w:date="2023-10-29T09:42:00Z"/>
              </w:rPr>
              <w:pPrChange w:id="3246" w:author="Jonathan Leipold - BDAE Gruppe" w:date="2023-10-29T09:42:00Z">
                <w:pPr>
                  <w:pStyle w:val="ListBullet"/>
                </w:pPr>
              </w:pPrChange>
            </w:pPr>
            <w:ins w:id="3247" w:author="Jonathan Leipold - BDAE Gruppe" w:date="2023-10-29T09:42:00Z">
              <w:r w:rsidRPr="0017344B">
                <w:t>date</w:t>
              </w:r>
            </w:ins>
          </w:p>
        </w:tc>
        <w:tc>
          <w:tcPr>
            <w:tcW w:w="4060" w:type="dxa"/>
            <w:noWrap/>
            <w:hideMark/>
            <w:tcPrChange w:id="3248" w:author="Jonathan Leipold - BDAE Gruppe" w:date="2023-11-04T12:46:00Z">
              <w:tcPr>
                <w:tcW w:w="4066" w:type="dxa"/>
                <w:gridSpan w:val="2"/>
                <w:noWrap/>
                <w:hideMark/>
              </w:tcPr>
            </w:tcPrChange>
          </w:tcPr>
          <w:p w14:paraId="6EEF2903" w14:textId="77777777" w:rsidR="0017344B" w:rsidRPr="004223A3" w:rsidRDefault="0017344B">
            <w:pPr>
              <w:rPr>
                <w:ins w:id="3249" w:author="Jonathan Leipold - BDAE Gruppe" w:date="2023-10-29T09:42:00Z"/>
                <w:lang w:val="en-GB"/>
                <w:rPrChange w:id="3250" w:author="Jonathan Leipold - BDAE Gruppe" w:date="2023-10-29T09:44:00Z">
                  <w:rPr>
                    <w:ins w:id="3251" w:author="Jonathan Leipold - BDAE Gruppe" w:date="2023-10-29T09:42:00Z"/>
                  </w:rPr>
                </w:rPrChange>
              </w:rPr>
              <w:pPrChange w:id="3252" w:author="Jonathan Leipold - BDAE Gruppe" w:date="2023-10-29T09:42:00Z">
                <w:pPr>
                  <w:pStyle w:val="ListBullet"/>
                </w:pPr>
              </w:pPrChange>
            </w:pPr>
            <w:ins w:id="3253" w:author="Jonathan Leipold - BDAE Gruppe" w:date="2023-10-29T09:42:00Z">
              <w:r w:rsidRPr="004223A3">
                <w:rPr>
                  <w:lang w:val="en-GB"/>
                  <w:rPrChange w:id="3254" w:author="Jonathan Leipold - BDAE Gruppe" w:date="2023-10-29T09:44:00Z">
                    <w:rPr/>
                  </w:rPrChange>
                </w:rPr>
                <w:t>date of contract signing by the customer</w:t>
              </w:r>
            </w:ins>
          </w:p>
        </w:tc>
      </w:tr>
      <w:tr w:rsidR="004223A3" w:rsidRPr="009E0DC1" w14:paraId="3699F893" w14:textId="77777777" w:rsidTr="00773FEA">
        <w:trPr>
          <w:trHeight w:val="292"/>
          <w:ins w:id="3255" w:author="Jonathan Leipold - BDAE Gruppe" w:date="2023-10-29T09:42:00Z"/>
          <w:trPrChange w:id="3256" w:author="Jonathan Leipold - BDAE Gruppe" w:date="2023-11-04T12:46:00Z">
            <w:trPr>
              <w:trHeight w:val="292"/>
            </w:trPr>
          </w:trPrChange>
        </w:trPr>
        <w:tc>
          <w:tcPr>
            <w:tcW w:w="3077" w:type="dxa"/>
            <w:noWrap/>
            <w:hideMark/>
            <w:tcPrChange w:id="3257" w:author="Jonathan Leipold - BDAE Gruppe" w:date="2023-11-04T12:46:00Z">
              <w:tcPr>
                <w:tcW w:w="3081" w:type="dxa"/>
                <w:noWrap/>
                <w:hideMark/>
              </w:tcPr>
            </w:tcPrChange>
          </w:tcPr>
          <w:p w14:paraId="2D672608" w14:textId="77777777" w:rsidR="0017344B" w:rsidRPr="0017344B" w:rsidRDefault="0017344B">
            <w:pPr>
              <w:rPr>
                <w:ins w:id="3258" w:author="Jonathan Leipold - BDAE Gruppe" w:date="2023-10-29T09:42:00Z"/>
              </w:rPr>
              <w:pPrChange w:id="3259" w:author="Jonathan Leipold - BDAE Gruppe" w:date="2023-10-29T09:42:00Z">
                <w:pPr>
                  <w:pStyle w:val="ListBullet"/>
                </w:pPr>
              </w:pPrChange>
            </w:pPr>
            <w:proofErr w:type="spellStart"/>
            <w:ins w:id="3260" w:author="Jonathan Leipold - BDAE Gruppe" w:date="2023-10-29T09:42:00Z">
              <w:r w:rsidRPr="0017344B">
                <w:t>paid_until</w:t>
              </w:r>
              <w:proofErr w:type="spellEnd"/>
            </w:ins>
          </w:p>
        </w:tc>
        <w:tc>
          <w:tcPr>
            <w:tcW w:w="1159" w:type="dxa"/>
            <w:noWrap/>
            <w:hideMark/>
            <w:tcPrChange w:id="3261" w:author="Jonathan Leipold - BDAE Gruppe" w:date="2023-11-04T12:46:00Z">
              <w:tcPr>
                <w:tcW w:w="1149" w:type="dxa"/>
                <w:gridSpan w:val="3"/>
                <w:noWrap/>
                <w:hideMark/>
              </w:tcPr>
            </w:tcPrChange>
          </w:tcPr>
          <w:p w14:paraId="692AD8DF" w14:textId="77777777" w:rsidR="0017344B" w:rsidRPr="0017344B" w:rsidRDefault="0017344B">
            <w:pPr>
              <w:rPr>
                <w:ins w:id="3262" w:author="Jonathan Leipold - BDAE Gruppe" w:date="2023-10-29T09:42:00Z"/>
              </w:rPr>
              <w:pPrChange w:id="3263" w:author="Jonathan Leipold - BDAE Gruppe" w:date="2023-10-29T09:42:00Z">
                <w:pPr>
                  <w:pStyle w:val="ListBullet"/>
                </w:pPr>
              </w:pPrChange>
            </w:pPr>
            <w:ins w:id="3264" w:author="Jonathan Leipold - BDAE Gruppe" w:date="2023-10-29T09:42:00Z">
              <w:r w:rsidRPr="0017344B">
                <w:t>date</w:t>
              </w:r>
            </w:ins>
          </w:p>
        </w:tc>
        <w:tc>
          <w:tcPr>
            <w:tcW w:w="4060" w:type="dxa"/>
            <w:noWrap/>
            <w:hideMark/>
            <w:tcPrChange w:id="3265" w:author="Jonathan Leipold - BDAE Gruppe" w:date="2023-11-04T12:46:00Z">
              <w:tcPr>
                <w:tcW w:w="4066" w:type="dxa"/>
                <w:gridSpan w:val="2"/>
                <w:noWrap/>
                <w:hideMark/>
              </w:tcPr>
            </w:tcPrChange>
          </w:tcPr>
          <w:p w14:paraId="2BCEC64B" w14:textId="77777777" w:rsidR="0017344B" w:rsidRPr="004223A3" w:rsidRDefault="0017344B">
            <w:pPr>
              <w:rPr>
                <w:ins w:id="3266" w:author="Jonathan Leipold - BDAE Gruppe" w:date="2023-10-29T09:42:00Z"/>
                <w:lang w:val="en-GB"/>
                <w:rPrChange w:id="3267" w:author="Jonathan Leipold - BDAE Gruppe" w:date="2023-10-29T09:46:00Z">
                  <w:rPr>
                    <w:ins w:id="3268" w:author="Jonathan Leipold - BDAE Gruppe" w:date="2023-10-29T09:42:00Z"/>
                  </w:rPr>
                </w:rPrChange>
              </w:rPr>
              <w:pPrChange w:id="3269" w:author="Jonathan Leipold - BDAE Gruppe" w:date="2023-10-29T09:42:00Z">
                <w:pPr>
                  <w:pStyle w:val="ListBullet"/>
                </w:pPr>
              </w:pPrChange>
            </w:pPr>
            <w:ins w:id="3270" w:author="Jonathan Leipold - BDAE Gruppe" w:date="2023-10-29T09:42:00Z">
              <w:r w:rsidRPr="004223A3">
                <w:rPr>
                  <w:lang w:val="en-GB"/>
                  <w:rPrChange w:id="3271" w:author="Jonathan Leipold - BDAE Gruppe" w:date="2023-10-29T09:46:00Z">
                    <w:rPr/>
                  </w:rPrChange>
                </w:rPr>
                <w:t>date until premium is paid for this contract</w:t>
              </w:r>
            </w:ins>
          </w:p>
        </w:tc>
      </w:tr>
      <w:tr w:rsidR="004223A3" w:rsidRPr="009E0DC1" w14:paraId="16F1D10A" w14:textId="77777777" w:rsidTr="00773FEA">
        <w:trPr>
          <w:trHeight w:val="292"/>
          <w:ins w:id="3272" w:author="Jonathan Leipold - BDAE Gruppe" w:date="2023-10-29T09:42:00Z"/>
          <w:trPrChange w:id="3273" w:author="Jonathan Leipold - BDAE Gruppe" w:date="2023-11-04T12:46:00Z">
            <w:trPr>
              <w:trHeight w:val="292"/>
            </w:trPr>
          </w:trPrChange>
        </w:trPr>
        <w:tc>
          <w:tcPr>
            <w:tcW w:w="3077" w:type="dxa"/>
            <w:noWrap/>
            <w:hideMark/>
            <w:tcPrChange w:id="3274" w:author="Jonathan Leipold - BDAE Gruppe" w:date="2023-11-04T12:46:00Z">
              <w:tcPr>
                <w:tcW w:w="3081" w:type="dxa"/>
                <w:noWrap/>
                <w:hideMark/>
              </w:tcPr>
            </w:tcPrChange>
          </w:tcPr>
          <w:p w14:paraId="4BE1E443" w14:textId="77777777" w:rsidR="0017344B" w:rsidRPr="0017344B" w:rsidRDefault="0017344B">
            <w:pPr>
              <w:rPr>
                <w:ins w:id="3275" w:author="Jonathan Leipold - BDAE Gruppe" w:date="2023-10-29T09:42:00Z"/>
              </w:rPr>
              <w:pPrChange w:id="3276" w:author="Jonathan Leipold - BDAE Gruppe" w:date="2023-10-29T09:42:00Z">
                <w:pPr>
                  <w:pStyle w:val="ListBullet"/>
                </w:pPr>
              </w:pPrChange>
            </w:pPr>
            <w:proofErr w:type="spellStart"/>
            <w:ins w:id="3277" w:author="Jonathan Leipold - BDAE Gruppe" w:date="2023-10-29T09:42:00Z">
              <w:r w:rsidRPr="0017344B">
                <w:t>terminationDate</w:t>
              </w:r>
              <w:proofErr w:type="spellEnd"/>
            </w:ins>
          </w:p>
        </w:tc>
        <w:tc>
          <w:tcPr>
            <w:tcW w:w="1159" w:type="dxa"/>
            <w:noWrap/>
            <w:hideMark/>
            <w:tcPrChange w:id="3278" w:author="Jonathan Leipold - BDAE Gruppe" w:date="2023-11-04T12:46:00Z">
              <w:tcPr>
                <w:tcW w:w="1149" w:type="dxa"/>
                <w:gridSpan w:val="3"/>
                <w:noWrap/>
                <w:hideMark/>
              </w:tcPr>
            </w:tcPrChange>
          </w:tcPr>
          <w:p w14:paraId="33FEB568" w14:textId="77777777" w:rsidR="0017344B" w:rsidRPr="0017344B" w:rsidRDefault="0017344B">
            <w:pPr>
              <w:rPr>
                <w:ins w:id="3279" w:author="Jonathan Leipold - BDAE Gruppe" w:date="2023-10-29T09:42:00Z"/>
              </w:rPr>
              <w:pPrChange w:id="3280" w:author="Jonathan Leipold - BDAE Gruppe" w:date="2023-10-29T09:42:00Z">
                <w:pPr>
                  <w:pStyle w:val="ListBullet"/>
                </w:pPr>
              </w:pPrChange>
            </w:pPr>
            <w:ins w:id="3281" w:author="Jonathan Leipold - BDAE Gruppe" w:date="2023-10-29T09:42:00Z">
              <w:r w:rsidRPr="0017344B">
                <w:t>date</w:t>
              </w:r>
            </w:ins>
          </w:p>
        </w:tc>
        <w:tc>
          <w:tcPr>
            <w:tcW w:w="4060" w:type="dxa"/>
            <w:noWrap/>
            <w:hideMark/>
            <w:tcPrChange w:id="3282" w:author="Jonathan Leipold - BDAE Gruppe" w:date="2023-11-04T12:46:00Z">
              <w:tcPr>
                <w:tcW w:w="4066" w:type="dxa"/>
                <w:gridSpan w:val="2"/>
                <w:noWrap/>
                <w:hideMark/>
              </w:tcPr>
            </w:tcPrChange>
          </w:tcPr>
          <w:p w14:paraId="4D82332B" w14:textId="77777777" w:rsidR="0017344B" w:rsidRPr="004223A3" w:rsidRDefault="0017344B">
            <w:pPr>
              <w:rPr>
                <w:ins w:id="3283" w:author="Jonathan Leipold - BDAE Gruppe" w:date="2023-10-29T09:42:00Z"/>
                <w:lang w:val="en-GB"/>
                <w:rPrChange w:id="3284" w:author="Jonathan Leipold - BDAE Gruppe" w:date="2023-10-29T09:46:00Z">
                  <w:rPr>
                    <w:ins w:id="3285" w:author="Jonathan Leipold - BDAE Gruppe" w:date="2023-10-29T09:42:00Z"/>
                  </w:rPr>
                </w:rPrChange>
              </w:rPr>
              <w:pPrChange w:id="3286" w:author="Jonathan Leipold - BDAE Gruppe" w:date="2023-10-29T09:42:00Z">
                <w:pPr>
                  <w:pStyle w:val="ListBullet"/>
                </w:pPr>
              </w:pPrChange>
            </w:pPr>
            <w:ins w:id="3287" w:author="Jonathan Leipold - BDAE Gruppe" w:date="2023-10-29T09:42:00Z">
              <w:r w:rsidRPr="004223A3">
                <w:rPr>
                  <w:lang w:val="en-GB"/>
                  <w:rPrChange w:id="3288" w:author="Jonathan Leipold - BDAE Gruppe" w:date="2023-10-29T09:46:00Z">
                    <w:rPr/>
                  </w:rPrChange>
                </w:rPr>
                <w:t>date of contract termination by the customer</w:t>
              </w:r>
            </w:ins>
          </w:p>
        </w:tc>
      </w:tr>
      <w:tr w:rsidR="004223A3" w:rsidRPr="0017344B" w14:paraId="433E9F06" w14:textId="77777777" w:rsidTr="00773FEA">
        <w:trPr>
          <w:trHeight w:val="292"/>
          <w:ins w:id="3289" w:author="Jonathan Leipold - BDAE Gruppe" w:date="2023-10-29T09:42:00Z"/>
          <w:trPrChange w:id="3290" w:author="Jonathan Leipold - BDAE Gruppe" w:date="2023-11-04T12:46:00Z">
            <w:trPr>
              <w:trHeight w:val="292"/>
            </w:trPr>
          </w:trPrChange>
        </w:trPr>
        <w:tc>
          <w:tcPr>
            <w:tcW w:w="3077" w:type="dxa"/>
            <w:noWrap/>
            <w:hideMark/>
            <w:tcPrChange w:id="3291" w:author="Jonathan Leipold - BDAE Gruppe" w:date="2023-11-04T12:46:00Z">
              <w:tcPr>
                <w:tcW w:w="3081" w:type="dxa"/>
                <w:noWrap/>
                <w:hideMark/>
              </w:tcPr>
            </w:tcPrChange>
          </w:tcPr>
          <w:p w14:paraId="55ED2CFF" w14:textId="77777777" w:rsidR="0017344B" w:rsidRPr="0017344B" w:rsidRDefault="0017344B">
            <w:pPr>
              <w:rPr>
                <w:ins w:id="3292" w:author="Jonathan Leipold - BDAE Gruppe" w:date="2023-10-29T09:42:00Z"/>
              </w:rPr>
              <w:pPrChange w:id="3293" w:author="Jonathan Leipold - BDAE Gruppe" w:date="2023-10-29T09:42:00Z">
                <w:pPr>
                  <w:pStyle w:val="ListBullet"/>
                </w:pPr>
              </w:pPrChange>
            </w:pPr>
            <w:proofErr w:type="spellStart"/>
            <w:ins w:id="3294" w:author="Jonathan Leipold - BDAE Gruppe" w:date="2023-10-29T09:42:00Z">
              <w:r w:rsidRPr="0017344B">
                <w:t>terminationReason</w:t>
              </w:r>
              <w:proofErr w:type="spellEnd"/>
            </w:ins>
          </w:p>
        </w:tc>
        <w:tc>
          <w:tcPr>
            <w:tcW w:w="1159" w:type="dxa"/>
            <w:noWrap/>
            <w:hideMark/>
            <w:tcPrChange w:id="3295" w:author="Jonathan Leipold - BDAE Gruppe" w:date="2023-11-04T12:46:00Z">
              <w:tcPr>
                <w:tcW w:w="1149" w:type="dxa"/>
                <w:gridSpan w:val="3"/>
                <w:noWrap/>
                <w:hideMark/>
              </w:tcPr>
            </w:tcPrChange>
          </w:tcPr>
          <w:p w14:paraId="06E40D9A" w14:textId="77777777" w:rsidR="0017344B" w:rsidRPr="0017344B" w:rsidRDefault="0017344B">
            <w:pPr>
              <w:rPr>
                <w:ins w:id="3296" w:author="Jonathan Leipold - BDAE Gruppe" w:date="2023-10-29T09:42:00Z"/>
              </w:rPr>
              <w:pPrChange w:id="3297" w:author="Jonathan Leipold - BDAE Gruppe" w:date="2023-10-29T09:42:00Z">
                <w:pPr>
                  <w:pStyle w:val="ListBullet"/>
                </w:pPr>
              </w:pPrChange>
            </w:pPr>
            <w:proofErr w:type="spellStart"/>
            <w:ins w:id="3298" w:author="Jonathan Leipold - BDAE Gruppe" w:date="2023-10-29T09:42:00Z">
              <w:r w:rsidRPr="0017344B">
                <w:t>string</w:t>
              </w:r>
              <w:proofErr w:type="spellEnd"/>
              <w:r w:rsidRPr="0017344B">
                <w:t xml:space="preserve"> / </w:t>
              </w:r>
              <w:proofErr w:type="spellStart"/>
              <w:r w:rsidRPr="0017344B">
                <w:t>categorical</w:t>
              </w:r>
              <w:proofErr w:type="spellEnd"/>
            </w:ins>
          </w:p>
        </w:tc>
        <w:tc>
          <w:tcPr>
            <w:tcW w:w="4060" w:type="dxa"/>
            <w:noWrap/>
            <w:hideMark/>
            <w:tcPrChange w:id="3299" w:author="Jonathan Leipold - BDAE Gruppe" w:date="2023-11-04T12:46:00Z">
              <w:tcPr>
                <w:tcW w:w="4066" w:type="dxa"/>
                <w:gridSpan w:val="2"/>
                <w:noWrap/>
                <w:hideMark/>
              </w:tcPr>
            </w:tcPrChange>
          </w:tcPr>
          <w:p w14:paraId="75EA940D" w14:textId="77777777" w:rsidR="0017344B" w:rsidRPr="0017344B" w:rsidRDefault="0017344B">
            <w:pPr>
              <w:rPr>
                <w:ins w:id="3300" w:author="Jonathan Leipold - BDAE Gruppe" w:date="2023-10-29T09:42:00Z"/>
              </w:rPr>
              <w:pPrChange w:id="3301" w:author="Jonathan Leipold - BDAE Gruppe" w:date="2023-10-29T09:42:00Z">
                <w:pPr>
                  <w:pStyle w:val="ListBullet"/>
                </w:pPr>
              </w:pPrChange>
            </w:pPr>
            <w:proofErr w:type="spellStart"/>
            <w:ins w:id="3302" w:author="Jonathan Leipold - BDAE Gruppe" w:date="2023-10-29T09:42:00Z">
              <w:r w:rsidRPr="0017344B">
                <w:t>reason</w:t>
              </w:r>
              <w:proofErr w:type="spellEnd"/>
              <w:r w:rsidRPr="0017344B">
                <w:t xml:space="preserve"> </w:t>
              </w:r>
              <w:proofErr w:type="spellStart"/>
              <w:r w:rsidRPr="0017344B">
                <w:t>for</w:t>
              </w:r>
              <w:proofErr w:type="spellEnd"/>
              <w:r w:rsidRPr="0017344B">
                <w:t xml:space="preserve"> </w:t>
              </w:r>
              <w:proofErr w:type="spellStart"/>
              <w:r w:rsidRPr="0017344B">
                <w:t>contract</w:t>
              </w:r>
              <w:proofErr w:type="spellEnd"/>
              <w:r w:rsidRPr="0017344B">
                <w:t xml:space="preserve"> </w:t>
              </w:r>
              <w:proofErr w:type="spellStart"/>
              <w:r w:rsidRPr="0017344B">
                <w:t>termination</w:t>
              </w:r>
              <w:proofErr w:type="spellEnd"/>
            </w:ins>
          </w:p>
        </w:tc>
      </w:tr>
      <w:tr w:rsidR="004223A3" w:rsidRPr="009E0DC1" w14:paraId="0BD4A27B" w14:textId="77777777" w:rsidTr="00773FEA">
        <w:trPr>
          <w:trHeight w:val="292"/>
          <w:ins w:id="3303" w:author="Jonathan Leipold - BDAE Gruppe" w:date="2023-10-29T09:42:00Z"/>
          <w:trPrChange w:id="3304" w:author="Jonathan Leipold - BDAE Gruppe" w:date="2023-11-04T12:46:00Z">
            <w:trPr>
              <w:trHeight w:val="292"/>
            </w:trPr>
          </w:trPrChange>
        </w:trPr>
        <w:tc>
          <w:tcPr>
            <w:tcW w:w="3077" w:type="dxa"/>
            <w:noWrap/>
            <w:hideMark/>
            <w:tcPrChange w:id="3305" w:author="Jonathan Leipold - BDAE Gruppe" w:date="2023-11-04T12:46:00Z">
              <w:tcPr>
                <w:tcW w:w="3081" w:type="dxa"/>
                <w:noWrap/>
                <w:hideMark/>
              </w:tcPr>
            </w:tcPrChange>
          </w:tcPr>
          <w:p w14:paraId="54677D06" w14:textId="77777777" w:rsidR="0017344B" w:rsidRPr="004223A3" w:rsidRDefault="0017344B">
            <w:pPr>
              <w:rPr>
                <w:ins w:id="3306" w:author="Jonathan Leipold - BDAE Gruppe" w:date="2023-10-29T09:42:00Z"/>
                <w:b/>
                <w:bCs/>
                <w:rPrChange w:id="3307" w:author="Jonathan Leipold - BDAE Gruppe" w:date="2023-10-29T09:44:00Z">
                  <w:rPr>
                    <w:ins w:id="3308" w:author="Jonathan Leipold - BDAE Gruppe" w:date="2023-10-29T09:42:00Z"/>
                  </w:rPr>
                </w:rPrChange>
              </w:rPr>
              <w:pPrChange w:id="3309" w:author="Jonathan Leipold - BDAE Gruppe" w:date="2023-10-29T09:42:00Z">
                <w:pPr>
                  <w:pStyle w:val="ListBullet"/>
                </w:pPr>
              </w:pPrChange>
            </w:pPr>
            <w:proofErr w:type="spellStart"/>
            <w:ins w:id="3310" w:author="Jonathan Leipold - BDAE Gruppe" w:date="2023-10-29T09:42:00Z">
              <w:r w:rsidRPr="004223A3">
                <w:rPr>
                  <w:b/>
                  <w:bCs/>
                  <w:rPrChange w:id="3311" w:author="Jonathan Leipold - BDAE Gruppe" w:date="2023-10-29T09:44:00Z">
                    <w:rPr/>
                  </w:rPrChange>
                </w:rPr>
                <w:t>terminated</w:t>
              </w:r>
              <w:proofErr w:type="spellEnd"/>
            </w:ins>
          </w:p>
        </w:tc>
        <w:tc>
          <w:tcPr>
            <w:tcW w:w="1159" w:type="dxa"/>
            <w:noWrap/>
            <w:hideMark/>
            <w:tcPrChange w:id="3312" w:author="Jonathan Leipold - BDAE Gruppe" w:date="2023-11-04T12:46:00Z">
              <w:tcPr>
                <w:tcW w:w="1149" w:type="dxa"/>
                <w:gridSpan w:val="3"/>
                <w:noWrap/>
                <w:hideMark/>
              </w:tcPr>
            </w:tcPrChange>
          </w:tcPr>
          <w:p w14:paraId="213432D6" w14:textId="77777777" w:rsidR="0017344B" w:rsidRPr="0017344B" w:rsidRDefault="0017344B">
            <w:pPr>
              <w:rPr>
                <w:ins w:id="3313" w:author="Jonathan Leipold - BDAE Gruppe" w:date="2023-10-29T09:42:00Z"/>
              </w:rPr>
              <w:pPrChange w:id="3314" w:author="Jonathan Leipold - BDAE Gruppe" w:date="2023-10-29T09:42:00Z">
                <w:pPr>
                  <w:pStyle w:val="ListBullet"/>
                </w:pPr>
              </w:pPrChange>
            </w:pPr>
            <w:proofErr w:type="spellStart"/>
            <w:ins w:id="3315" w:author="Jonathan Leipold - BDAE Gruppe" w:date="2023-10-29T09:42:00Z">
              <w:r w:rsidRPr="0017344B">
                <w:t>boolean</w:t>
              </w:r>
              <w:proofErr w:type="spellEnd"/>
            </w:ins>
          </w:p>
        </w:tc>
        <w:tc>
          <w:tcPr>
            <w:tcW w:w="4060" w:type="dxa"/>
            <w:noWrap/>
            <w:hideMark/>
            <w:tcPrChange w:id="3316" w:author="Jonathan Leipold - BDAE Gruppe" w:date="2023-11-04T12:46:00Z">
              <w:tcPr>
                <w:tcW w:w="4066" w:type="dxa"/>
                <w:gridSpan w:val="2"/>
                <w:noWrap/>
                <w:hideMark/>
              </w:tcPr>
            </w:tcPrChange>
          </w:tcPr>
          <w:p w14:paraId="6A8F058B" w14:textId="77777777" w:rsidR="0017344B" w:rsidRPr="004223A3" w:rsidRDefault="0017344B">
            <w:pPr>
              <w:rPr>
                <w:ins w:id="3317" w:author="Jonathan Leipold - BDAE Gruppe" w:date="2023-10-29T09:42:00Z"/>
                <w:lang w:val="en-GB"/>
                <w:rPrChange w:id="3318" w:author="Jonathan Leipold - BDAE Gruppe" w:date="2023-10-29T09:46:00Z">
                  <w:rPr>
                    <w:ins w:id="3319" w:author="Jonathan Leipold - BDAE Gruppe" w:date="2023-10-29T09:42:00Z"/>
                  </w:rPr>
                </w:rPrChange>
              </w:rPr>
              <w:pPrChange w:id="3320" w:author="Jonathan Leipold - BDAE Gruppe" w:date="2023-10-29T09:42:00Z">
                <w:pPr>
                  <w:pStyle w:val="ListBullet"/>
                </w:pPr>
              </w:pPrChange>
            </w:pPr>
            <w:ins w:id="3321" w:author="Jonathan Leipold - BDAE Gruppe" w:date="2023-10-29T09:42:00Z">
              <w:r w:rsidRPr="004223A3">
                <w:rPr>
                  <w:lang w:val="en-GB"/>
                  <w:rPrChange w:id="3322" w:author="Jonathan Leipold - BDAE Gruppe" w:date="2023-10-29T09:46:00Z">
                    <w:rPr/>
                  </w:rPrChange>
                </w:rPr>
                <w:t>if contract got terminated by the customer (</w:t>
              </w:r>
              <w:r w:rsidRPr="004223A3">
                <w:rPr>
                  <w:b/>
                  <w:bCs/>
                  <w:lang w:val="en-GB"/>
                  <w:rPrChange w:id="3323" w:author="Jonathan Leipold - BDAE Gruppe" w:date="2023-10-29T09:46:00Z">
                    <w:rPr/>
                  </w:rPrChange>
                </w:rPr>
                <w:t>target variable</w:t>
              </w:r>
              <w:r w:rsidRPr="004223A3">
                <w:rPr>
                  <w:lang w:val="en-GB"/>
                  <w:rPrChange w:id="3324" w:author="Jonathan Leipold - BDAE Gruppe" w:date="2023-10-29T09:46:00Z">
                    <w:rPr/>
                  </w:rPrChange>
                </w:rPr>
                <w:t>)</w:t>
              </w:r>
            </w:ins>
          </w:p>
        </w:tc>
      </w:tr>
      <w:tr w:rsidR="004223A3" w:rsidRPr="0017344B" w14:paraId="127C2DB6" w14:textId="77777777" w:rsidTr="00773FEA">
        <w:trPr>
          <w:trHeight w:val="292"/>
          <w:ins w:id="3325" w:author="Jonathan Leipold - BDAE Gruppe" w:date="2023-10-29T09:42:00Z"/>
          <w:trPrChange w:id="3326" w:author="Jonathan Leipold - BDAE Gruppe" w:date="2023-11-04T12:46:00Z">
            <w:trPr>
              <w:trHeight w:val="292"/>
            </w:trPr>
          </w:trPrChange>
        </w:trPr>
        <w:tc>
          <w:tcPr>
            <w:tcW w:w="3077" w:type="dxa"/>
            <w:noWrap/>
            <w:hideMark/>
            <w:tcPrChange w:id="3327" w:author="Jonathan Leipold - BDAE Gruppe" w:date="2023-11-04T12:46:00Z">
              <w:tcPr>
                <w:tcW w:w="3081" w:type="dxa"/>
                <w:noWrap/>
                <w:hideMark/>
              </w:tcPr>
            </w:tcPrChange>
          </w:tcPr>
          <w:p w14:paraId="7769FB42" w14:textId="77777777" w:rsidR="0017344B" w:rsidRPr="0017344B" w:rsidRDefault="0017344B">
            <w:pPr>
              <w:rPr>
                <w:ins w:id="3328" w:author="Jonathan Leipold - BDAE Gruppe" w:date="2023-10-29T09:42:00Z"/>
              </w:rPr>
              <w:pPrChange w:id="3329" w:author="Jonathan Leipold - BDAE Gruppe" w:date="2023-10-29T09:42:00Z">
                <w:pPr>
                  <w:pStyle w:val="ListBullet"/>
                </w:pPr>
              </w:pPrChange>
            </w:pPr>
            <w:proofErr w:type="spellStart"/>
            <w:ins w:id="3330" w:author="Jonathan Leipold - BDAE Gruppe" w:date="2023-10-29T09:42:00Z">
              <w:r w:rsidRPr="0017344B">
                <w:t>product_code</w:t>
              </w:r>
              <w:proofErr w:type="spellEnd"/>
            </w:ins>
          </w:p>
        </w:tc>
        <w:tc>
          <w:tcPr>
            <w:tcW w:w="1159" w:type="dxa"/>
            <w:noWrap/>
            <w:hideMark/>
            <w:tcPrChange w:id="3331" w:author="Jonathan Leipold - BDAE Gruppe" w:date="2023-11-04T12:46:00Z">
              <w:tcPr>
                <w:tcW w:w="1149" w:type="dxa"/>
                <w:gridSpan w:val="3"/>
                <w:noWrap/>
                <w:hideMark/>
              </w:tcPr>
            </w:tcPrChange>
          </w:tcPr>
          <w:p w14:paraId="37D9041E" w14:textId="77777777" w:rsidR="0017344B" w:rsidRPr="0017344B" w:rsidRDefault="0017344B">
            <w:pPr>
              <w:rPr>
                <w:ins w:id="3332" w:author="Jonathan Leipold - BDAE Gruppe" w:date="2023-10-29T09:42:00Z"/>
              </w:rPr>
              <w:pPrChange w:id="3333" w:author="Jonathan Leipold - BDAE Gruppe" w:date="2023-10-29T09:42:00Z">
                <w:pPr>
                  <w:pStyle w:val="ListBullet"/>
                </w:pPr>
              </w:pPrChange>
            </w:pPr>
            <w:proofErr w:type="spellStart"/>
            <w:ins w:id="3334" w:author="Jonathan Leipold - BDAE Gruppe" w:date="2023-10-29T09:42:00Z">
              <w:r w:rsidRPr="0017344B">
                <w:t>string</w:t>
              </w:r>
              <w:proofErr w:type="spellEnd"/>
            </w:ins>
          </w:p>
        </w:tc>
        <w:tc>
          <w:tcPr>
            <w:tcW w:w="4060" w:type="dxa"/>
            <w:noWrap/>
            <w:hideMark/>
            <w:tcPrChange w:id="3335" w:author="Jonathan Leipold - BDAE Gruppe" w:date="2023-11-04T12:46:00Z">
              <w:tcPr>
                <w:tcW w:w="4066" w:type="dxa"/>
                <w:gridSpan w:val="2"/>
                <w:noWrap/>
                <w:hideMark/>
              </w:tcPr>
            </w:tcPrChange>
          </w:tcPr>
          <w:p w14:paraId="1B7FD788" w14:textId="77777777" w:rsidR="0017344B" w:rsidRPr="0017344B" w:rsidRDefault="0017344B">
            <w:pPr>
              <w:rPr>
                <w:ins w:id="3336" w:author="Jonathan Leipold - BDAE Gruppe" w:date="2023-10-29T09:42:00Z"/>
              </w:rPr>
              <w:pPrChange w:id="3337" w:author="Jonathan Leipold - BDAE Gruppe" w:date="2023-10-29T09:42:00Z">
                <w:pPr>
                  <w:pStyle w:val="ListBullet"/>
                </w:pPr>
              </w:pPrChange>
            </w:pPr>
            <w:ins w:id="3338" w:author="Jonathan Leipold - BDAE Gruppe" w:date="2023-10-29T09:42:00Z">
              <w:r w:rsidRPr="0017344B">
                <w:t xml:space="preserve">code </w:t>
              </w:r>
              <w:proofErr w:type="spellStart"/>
              <w:r w:rsidRPr="0017344B">
                <w:t>of</w:t>
              </w:r>
              <w:proofErr w:type="spellEnd"/>
              <w:r w:rsidRPr="0017344B">
                <w:t xml:space="preserve"> </w:t>
              </w:r>
              <w:proofErr w:type="spellStart"/>
              <w:r w:rsidRPr="0017344B">
                <w:t>insurance</w:t>
              </w:r>
              <w:proofErr w:type="spellEnd"/>
              <w:r w:rsidRPr="0017344B">
                <w:t xml:space="preserve"> </w:t>
              </w:r>
              <w:proofErr w:type="spellStart"/>
              <w:r w:rsidRPr="0017344B">
                <w:t>product</w:t>
              </w:r>
              <w:proofErr w:type="spellEnd"/>
            </w:ins>
          </w:p>
        </w:tc>
      </w:tr>
      <w:tr w:rsidR="004223A3" w:rsidRPr="009E0DC1" w14:paraId="0C02EE82" w14:textId="77777777" w:rsidTr="00773FEA">
        <w:trPr>
          <w:trHeight w:val="292"/>
          <w:ins w:id="3339" w:author="Jonathan Leipold - BDAE Gruppe" w:date="2023-10-29T09:42:00Z"/>
          <w:trPrChange w:id="3340" w:author="Jonathan Leipold - BDAE Gruppe" w:date="2023-11-04T12:46:00Z">
            <w:trPr>
              <w:trHeight w:val="292"/>
            </w:trPr>
          </w:trPrChange>
        </w:trPr>
        <w:tc>
          <w:tcPr>
            <w:tcW w:w="3077" w:type="dxa"/>
            <w:noWrap/>
            <w:hideMark/>
            <w:tcPrChange w:id="3341" w:author="Jonathan Leipold - BDAE Gruppe" w:date="2023-11-04T12:46:00Z">
              <w:tcPr>
                <w:tcW w:w="3081" w:type="dxa"/>
                <w:noWrap/>
                <w:hideMark/>
              </w:tcPr>
            </w:tcPrChange>
          </w:tcPr>
          <w:p w14:paraId="40F26686" w14:textId="77777777" w:rsidR="0017344B" w:rsidRPr="0017344B" w:rsidRDefault="0017344B">
            <w:pPr>
              <w:rPr>
                <w:ins w:id="3342" w:author="Jonathan Leipold - BDAE Gruppe" w:date="2023-10-29T09:42:00Z"/>
              </w:rPr>
              <w:pPrChange w:id="3343" w:author="Jonathan Leipold - BDAE Gruppe" w:date="2023-10-29T09:42:00Z">
                <w:pPr>
                  <w:pStyle w:val="ListBullet"/>
                </w:pPr>
              </w:pPrChange>
            </w:pPr>
            <w:proofErr w:type="spellStart"/>
            <w:ins w:id="3344" w:author="Jonathan Leipold - BDAE Gruppe" w:date="2023-10-29T09:42:00Z">
              <w:r w:rsidRPr="0017344B">
                <w:t>MainProductCode</w:t>
              </w:r>
              <w:proofErr w:type="spellEnd"/>
            </w:ins>
          </w:p>
        </w:tc>
        <w:tc>
          <w:tcPr>
            <w:tcW w:w="1159" w:type="dxa"/>
            <w:noWrap/>
            <w:hideMark/>
            <w:tcPrChange w:id="3345" w:author="Jonathan Leipold - BDAE Gruppe" w:date="2023-11-04T12:46:00Z">
              <w:tcPr>
                <w:tcW w:w="1149" w:type="dxa"/>
                <w:gridSpan w:val="3"/>
                <w:noWrap/>
                <w:hideMark/>
              </w:tcPr>
            </w:tcPrChange>
          </w:tcPr>
          <w:p w14:paraId="2E54007E" w14:textId="77777777" w:rsidR="0017344B" w:rsidRPr="0017344B" w:rsidRDefault="0017344B">
            <w:pPr>
              <w:rPr>
                <w:ins w:id="3346" w:author="Jonathan Leipold - BDAE Gruppe" w:date="2023-10-29T09:42:00Z"/>
              </w:rPr>
              <w:pPrChange w:id="3347" w:author="Jonathan Leipold - BDAE Gruppe" w:date="2023-10-29T09:42:00Z">
                <w:pPr>
                  <w:pStyle w:val="ListBullet"/>
                </w:pPr>
              </w:pPrChange>
            </w:pPr>
            <w:proofErr w:type="spellStart"/>
            <w:ins w:id="3348" w:author="Jonathan Leipold - BDAE Gruppe" w:date="2023-10-29T09:42:00Z">
              <w:r w:rsidRPr="0017344B">
                <w:t>string</w:t>
              </w:r>
              <w:proofErr w:type="spellEnd"/>
            </w:ins>
          </w:p>
        </w:tc>
        <w:tc>
          <w:tcPr>
            <w:tcW w:w="4060" w:type="dxa"/>
            <w:noWrap/>
            <w:hideMark/>
            <w:tcPrChange w:id="3349" w:author="Jonathan Leipold - BDAE Gruppe" w:date="2023-11-04T12:46:00Z">
              <w:tcPr>
                <w:tcW w:w="4066" w:type="dxa"/>
                <w:gridSpan w:val="2"/>
                <w:noWrap/>
                <w:hideMark/>
              </w:tcPr>
            </w:tcPrChange>
          </w:tcPr>
          <w:p w14:paraId="67A3A522" w14:textId="77777777" w:rsidR="0017344B" w:rsidRPr="004223A3" w:rsidRDefault="0017344B">
            <w:pPr>
              <w:rPr>
                <w:ins w:id="3350" w:author="Jonathan Leipold - BDAE Gruppe" w:date="2023-10-29T09:42:00Z"/>
                <w:lang w:val="en-GB"/>
                <w:rPrChange w:id="3351" w:author="Jonathan Leipold - BDAE Gruppe" w:date="2023-10-29T09:46:00Z">
                  <w:rPr>
                    <w:ins w:id="3352" w:author="Jonathan Leipold - BDAE Gruppe" w:date="2023-10-29T09:42:00Z"/>
                  </w:rPr>
                </w:rPrChange>
              </w:rPr>
              <w:pPrChange w:id="3353" w:author="Jonathan Leipold - BDAE Gruppe" w:date="2023-10-29T09:42:00Z">
                <w:pPr>
                  <w:pStyle w:val="ListBullet"/>
                </w:pPr>
              </w:pPrChange>
            </w:pPr>
            <w:ins w:id="3354" w:author="Jonathan Leipold - BDAE Gruppe" w:date="2023-10-29T09:42:00Z">
              <w:r w:rsidRPr="004223A3">
                <w:rPr>
                  <w:lang w:val="en-GB"/>
                  <w:rPrChange w:id="3355" w:author="Jonathan Leipold - BDAE Gruppe" w:date="2023-10-29T09:46:00Z">
                    <w:rPr/>
                  </w:rPrChange>
                </w:rPr>
                <w:t>code of main insurance product group</w:t>
              </w:r>
            </w:ins>
          </w:p>
        </w:tc>
      </w:tr>
      <w:tr w:rsidR="004223A3" w:rsidRPr="009E0DC1" w14:paraId="1797896C" w14:textId="77777777" w:rsidTr="00773FEA">
        <w:trPr>
          <w:trHeight w:val="292"/>
          <w:ins w:id="3356" w:author="Jonathan Leipold - BDAE Gruppe" w:date="2023-10-29T09:42:00Z"/>
          <w:trPrChange w:id="3357" w:author="Jonathan Leipold - BDAE Gruppe" w:date="2023-11-04T12:46:00Z">
            <w:trPr>
              <w:trHeight w:val="292"/>
            </w:trPr>
          </w:trPrChange>
        </w:trPr>
        <w:tc>
          <w:tcPr>
            <w:tcW w:w="3077" w:type="dxa"/>
            <w:noWrap/>
            <w:hideMark/>
            <w:tcPrChange w:id="3358" w:author="Jonathan Leipold - BDAE Gruppe" w:date="2023-11-04T12:46:00Z">
              <w:tcPr>
                <w:tcW w:w="3081" w:type="dxa"/>
                <w:noWrap/>
                <w:hideMark/>
              </w:tcPr>
            </w:tcPrChange>
          </w:tcPr>
          <w:p w14:paraId="6784ACF1" w14:textId="77777777" w:rsidR="0017344B" w:rsidRPr="0017344B" w:rsidRDefault="0017344B">
            <w:pPr>
              <w:rPr>
                <w:ins w:id="3359" w:author="Jonathan Leipold - BDAE Gruppe" w:date="2023-10-29T09:42:00Z"/>
              </w:rPr>
              <w:pPrChange w:id="3360" w:author="Jonathan Leipold - BDAE Gruppe" w:date="2023-10-29T09:42:00Z">
                <w:pPr>
                  <w:pStyle w:val="ListBullet"/>
                </w:pPr>
              </w:pPrChange>
            </w:pPr>
            <w:proofErr w:type="spellStart"/>
            <w:ins w:id="3361" w:author="Jonathan Leipold - BDAE Gruppe" w:date="2023-10-29T09:42:00Z">
              <w:r w:rsidRPr="0017344B">
                <w:t>MainProductName</w:t>
              </w:r>
              <w:proofErr w:type="spellEnd"/>
            </w:ins>
          </w:p>
        </w:tc>
        <w:tc>
          <w:tcPr>
            <w:tcW w:w="1159" w:type="dxa"/>
            <w:noWrap/>
            <w:hideMark/>
            <w:tcPrChange w:id="3362" w:author="Jonathan Leipold - BDAE Gruppe" w:date="2023-11-04T12:46:00Z">
              <w:tcPr>
                <w:tcW w:w="1149" w:type="dxa"/>
                <w:gridSpan w:val="3"/>
                <w:noWrap/>
                <w:hideMark/>
              </w:tcPr>
            </w:tcPrChange>
          </w:tcPr>
          <w:p w14:paraId="67EB90D6" w14:textId="77777777" w:rsidR="0017344B" w:rsidRPr="0017344B" w:rsidRDefault="0017344B">
            <w:pPr>
              <w:rPr>
                <w:ins w:id="3363" w:author="Jonathan Leipold - BDAE Gruppe" w:date="2023-10-29T09:42:00Z"/>
              </w:rPr>
              <w:pPrChange w:id="3364" w:author="Jonathan Leipold - BDAE Gruppe" w:date="2023-10-29T09:42:00Z">
                <w:pPr>
                  <w:pStyle w:val="ListBullet"/>
                </w:pPr>
              </w:pPrChange>
            </w:pPr>
            <w:proofErr w:type="spellStart"/>
            <w:ins w:id="3365" w:author="Jonathan Leipold - BDAE Gruppe" w:date="2023-10-29T09:42:00Z">
              <w:r w:rsidRPr="0017344B">
                <w:t>string</w:t>
              </w:r>
              <w:proofErr w:type="spellEnd"/>
            </w:ins>
          </w:p>
        </w:tc>
        <w:tc>
          <w:tcPr>
            <w:tcW w:w="4060" w:type="dxa"/>
            <w:noWrap/>
            <w:hideMark/>
            <w:tcPrChange w:id="3366" w:author="Jonathan Leipold - BDAE Gruppe" w:date="2023-11-04T12:46:00Z">
              <w:tcPr>
                <w:tcW w:w="4066" w:type="dxa"/>
                <w:gridSpan w:val="2"/>
                <w:noWrap/>
                <w:hideMark/>
              </w:tcPr>
            </w:tcPrChange>
          </w:tcPr>
          <w:p w14:paraId="5320422D" w14:textId="77777777" w:rsidR="0017344B" w:rsidRPr="004223A3" w:rsidRDefault="0017344B">
            <w:pPr>
              <w:rPr>
                <w:ins w:id="3367" w:author="Jonathan Leipold - BDAE Gruppe" w:date="2023-10-29T09:42:00Z"/>
                <w:lang w:val="en-GB"/>
                <w:rPrChange w:id="3368" w:author="Jonathan Leipold - BDAE Gruppe" w:date="2023-10-29T09:46:00Z">
                  <w:rPr>
                    <w:ins w:id="3369" w:author="Jonathan Leipold - BDAE Gruppe" w:date="2023-10-29T09:42:00Z"/>
                  </w:rPr>
                </w:rPrChange>
              </w:rPr>
              <w:pPrChange w:id="3370" w:author="Jonathan Leipold - BDAE Gruppe" w:date="2023-10-29T09:42:00Z">
                <w:pPr>
                  <w:pStyle w:val="ListBullet"/>
                </w:pPr>
              </w:pPrChange>
            </w:pPr>
            <w:ins w:id="3371" w:author="Jonathan Leipold - BDAE Gruppe" w:date="2023-10-29T09:42:00Z">
              <w:r w:rsidRPr="004223A3">
                <w:rPr>
                  <w:lang w:val="en-GB"/>
                  <w:rPrChange w:id="3372" w:author="Jonathan Leipold - BDAE Gruppe" w:date="2023-10-29T09:46:00Z">
                    <w:rPr/>
                  </w:rPrChange>
                </w:rPr>
                <w:t>name of main insurance product group (pseudonymised)</w:t>
              </w:r>
            </w:ins>
          </w:p>
        </w:tc>
      </w:tr>
      <w:tr w:rsidR="004223A3" w:rsidRPr="0017344B" w14:paraId="356189B7" w14:textId="77777777" w:rsidTr="00773FEA">
        <w:trPr>
          <w:trHeight w:val="292"/>
          <w:ins w:id="3373" w:author="Jonathan Leipold - BDAE Gruppe" w:date="2023-10-29T09:42:00Z"/>
          <w:trPrChange w:id="3374" w:author="Jonathan Leipold - BDAE Gruppe" w:date="2023-11-04T12:46:00Z">
            <w:trPr>
              <w:trHeight w:val="292"/>
            </w:trPr>
          </w:trPrChange>
        </w:trPr>
        <w:tc>
          <w:tcPr>
            <w:tcW w:w="3077" w:type="dxa"/>
            <w:noWrap/>
            <w:hideMark/>
            <w:tcPrChange w:id="3375" w:author="Jonathan Leipold - BDAE Gruppe" w:date="2023-11-04T12:46:00Z">
              <w:tcPr>
                <w:tcW w:w="3081" w:type="dxa"/>
                <w:noWrap/>
                <w:hideMark/>
              </w:tcPr>
            </w:tcPrChange>
          </w:tcPr>
          <w:p w14:paraId="2B7FBC3E" w14:textId="77777777" w:rsidR="0017344B" w:rsidRPr="0017344B" w:rsidRDefault="0017344B">
            <w:pPr>
              <w:rPr>
                <w:ins w:id="3376" w:author="Jonathan Leipold - BDAE Gruppe" w:date="2023-10-29T09:42:00Z"/>
              </w:rPr>
              <w:pPrChange w:id="3377" w:author="Jonathan Leipold - BDAE Gruppe" w:date="2023-10-29T09:42:00Z">
                <w:pPr>
                  <w:pStyle w:val="ListBullet"/>
                </w:pPr>
              </w:pPrChange>
            </w:pPr>
            <w:proofErr w:type="spellStart"/>
            <w:ins w:id="3378" w:author="Jonathan Leipold - BDAE Gruppe" w:date="2023-10-29T09:42:00Z">
              <w:r w:rsidRPr="0017344B">
                <w:t>insured_birthDate</w:t>
              </w:r>
              <w:proofErr w:type="spellEnd"/>
            </w:ins>
          </w:p>
        </w:tc>
        <w:tc>
          <w:tcPr>
            <w:tcW w:w="1159" w:type="dxa"/>
            <w:noWrap/>
            <w:hideMark/>
            <w:tcPrChange w:id="3379" w:author="Jonathan Leipold - BDAE Gruppe" w:date="2023-11-04T12:46:00Z">
              <w:tcPr>
                <w:tcW w:w="1149" w:type="dxa"/>
                <w:gridSpan w:val="3"/>
                <w:noWrap/>
                <w:hideMark/>
              </w:tcPr>
            </w:tcPrChange>
          </w:tcPr>
          <w:p w14:paraId="5E655F5A" w14:textId="77777777" w:rsidR="0017344B" w:rsidRPr="0017344B" w:rsidRDefault="0017344B">
            <w:pPr>
              <w:rPr>
                <w:ins w:id="3380" w:author="Jonathan Leipold - BDAE Gruppe" w:date="2023-10-29T09:42:00Z"/>
              </w:rPr>
              <w:pPrChange w:id="3381" w:author="Jonathan Leipold - BDAE Gruppe" w:date="2023-10-29T09:42:00Z">
                <w:pPr>
                  <w:pStyle w:val="ListBullet"/>
                </w:pPr>
              </w:pPrChange>
            </w:pPr>
            <w:ins w:id="3382" w:author="Jonathan Leipold - BDAE Gruppe" w:date="2023-10-29T09:42:00Z">
              <w:r w:rsidRPr="0017344B">
                <w:t>date</w:t>
              </w:r>
            </w:ins>
          </w:p>
        </w:tc>
        <w:tc>
          <w:tcPr>
            <w:tcW w:w="4060" w:type="dxa"/>
            <w:noWrap/>
            <w:hideMark/>
            <w:tcPrChange w:id="3383" w:author="Jonathan Leipold - BDAE Gruppe" w:date="2023-11-04T12:46:00Z">
              <w:tcPr>
                <w:tcW w:w="4066" w:type="dxa"/>
                <w:gridSpan w:val="2"/>
                <w:noWrap/>
                <w:hideMark/>
              </w:tcPr>
            </w:tcPrChange>
          </w:tcPr>
          <w:p w14:paraId="7207EED0" w14:textId="77777777" w:rsidR="0017344B" w:rsidRPr="0017344B" w:rsidRDefault="0017344B">
            <w:pPr>
              <w:rPr>
                <w:ins w:id="3384" w:author="Jonathan Leipold - BDAE Gruppe" w:date="2023-10-29T09:42:00Z"/>
              </w:rPr>
              <w:pPrChange w:id="3385" w:author="Jonathan Leipold - BDAE Gruppe" w:date="2023-10-29T09:42:00Z">
                <w:pPr>
                  <w:pStyle w:val="ListBullet"/>
                </w:pPr>
              </w:pPrChange>
            </w:pPr>
            <w:proofErr w:type="spellStart"/>
            <w:ins w:id="3386" w:author="Jonathan Leipold - BDAE Gruppe" w:date="2023-10-29T09:42:00Z">
              <w:r w:rsidRPr="0017344B">
                <w:t>birthday</w:t>
              </w:r>
              <w:proofErr w:type="spellEnd"/>
              <w:r w:rsidRPr="0017344B">
                <w:t xml:space="preserve"> </w:t>
              </w:r>
              <w:proofErr w:type="spellStart"/>
              <w:r w:rsidRPr="0017344B">
                <w:t>of</w:t>
              </w:r>
              <w:proofErr w:type="spellEnd"/>
              <w:r w:rsidRPr="0017344B">
                <w:t xml:space="preserve"> </w:t>
              </w:r>
              <w:proofErr w:type="spellStart"/>
              <w:r w:rsidRPr="0017344B">
                <w:t>insured</w:t>
              </w:r>
              <w:proofErr w:type="spellEnd"/>
              <w:r w:rsidRPr="0017344B">
                <w:t xml:space="preserve"> </w:t>
              </w:r>
              <w:proofErr w:type="spellStart"/>
              <w:r w:rsidRPr="0017344B">
                <w:t>person</w:t>
              </w:r>
              <w:proofErr w:type="spellEnd"/>
            </w:ins>
          </w:p>
        </w:tc>
      </w:tr>
      <w:tr w:rsidR="004223A3" w:rsidRPr="0017344B" w14:paraId="2E8F8E6A" w14:textId="77777777" w:rsidTr="00773FEA">
        <w:trPr>
          <w:trHeight w:val="292"/>
          <w:ins w:id="3387" w:author="Jonathan Leipold - BDAE Gruppe" w:date="2023-10-29T09:42:00Z"/>
          <w:trPrChange w:id="3388" w:author="Jonathan Leipold - BDAE Gruppe" w:date="2023-11-04T12:46:00Z">
            <w:trPr>
              <w:trHeight w:val="292"/>
            </w:trPr>
          </w:trPrChange>
        </w:trPr>
        <w:tc>
          <w:tcPr>
            <w:tcW w:w="3077" w:type="dxa"/>
            <w:noWrap/>
            <w:hideMark/>
            <w:tcPrChange w:id="3389" w:author="Jonathan Leipold - BDAE Gruppe" w:date="2023-11-04T12:46:00Z">
              <w:tcPr>
                <w:tcW w:w="3081" w:type="dxa"/>
                <w:noWrap/>
                <w:hideMark/>
              </w:tcPr>
            </w:tcPrChange>
          </w:tcPr>
          <w:p w14:paraId="79ECF789" w14:textId="77777777" w:rsidR="0017344B" w:rsidRPr="0017344B" w:rsidRDefault="0017344B">
            <w:pPr>
              <w:rPr>
                <w:ins w:id="3390" w:author="Jonathan Leipold - BDAE Gruppe" w:date="2023-10-29T09:42:00Z"/>
              </w:rPr>
              <w:pPrChange w:id="3391" w:author="Jonathan Leipold - BDAE Gruppe" w:date="2023-10-29T09:42:00Z">
                <w:pPr>
                  <w:pStyle w:val="ListBullet"/>
                </w:pPr>
              </w:pPrChange>
            </w:pPr>
            <w:proofErr w:type="spellStart"/>
            <w:ins w:id="3392" w:author="Jonathan Leipold - BDAE Gruppe" w:date="2023-10-29T09:42:00Z">
              <w:r w:rsidRPr="0017344B">
                <w:t>insured_Gender</w:t>
              </w:r>
              <w:proofErr w:type="spellEnd"/>
            </w:ins>
          </w:p>
        </w:tc>
        <w:tc>
          <w:tcPr>
            <w:tcW w:w="1159" w:type="dxa"/>
            <w:noWrap/>
            <w:hideMark/>
            <w:tcPrChange w:id="3393" w:author="Jonathan Leipold - BDAE Gruppe" w:date="2023-11-04T12:46:00Z">
              <w:tcPr>
                <w:tcW w:w="1149" w:type="dxa"/>
                <w:gridSpan w:val="3"/>
                <w:noWrap/>
                <w:hideMark/>
              </w:tcPr>
            </w:tcPrChange>
          </w:tcPr>
          <w:p w14:paraId="12E13C9B" w14:textId="77777777" w:rsidR="0017344B" w:rsidRPr="0017344B" w:rsidRDefault="0017344B">
            <w:pPr>
              <w:rPr>
                <w:ins w:id="3394" w:author="Jonathan Leipold - BDAE Gruppe" w:date="2023-10-29T09:42:00Z"/>
              </w:rPr>
              <w:pPrChange w:id="3395" w:author="Jonathan Leipold - BDAE Gruppe" w:date="2023-10-29T09:42:00Z">
                <w:pPr>
                  <w:pStyle w:val="ListBullet"/>
                </w:pPr>
              </w:pPrChange>
            </w:pPr>
            <w:proofErr w:type="spellStart"/>
            <w:ins w:id="3396" w:author="Jonathan Leipold - BDAE Gruppe" w:date="2023-10-29T09:42:00Z">
              <w:r w:rsidRPr="0017344B">
                <w:t>string</w:t>
              </w:r>
              <w:proofErr w:type="spellEnd"/>
            </w:ins>
          </w:p>
        </w:tc>
        <w:tc>
          <w:tcPr>
            <w:tcW w:w="4060" w:type="dxa"/>
            <w:noWrap/>
            <w:hideMark/>
            <w:tcPrChange w:id="3397" w:author="Jonathan Leipold - BDAE Gruppe" w:date="2023-11-04T12:46:00Z">
              <w:tcPr>
                <w:tcW w:w="4066" w:type="dxa"/>
                <w:gridSpan w:val="2"/>
                <w:noWrap/>
                <w:hideMark/>
              </w:tcPr>
            </w:tcPrChange>
          </w:tcPr>
          <w:p w14:paraId="65DEC745" w14:textId="77777777" w:rsidR="0017344B" w:rsidRPr="0017344B" w:rsidRDefault="0017344B">
            <w:pPr>
              <w:rPr>
                <w:ins w:id="3398" w:author="Jonathan Leipold - BDAE Gruppe" w:date="2023-10-29T09:42:00Z"/>
              </w:rPr>
              <w:pPrChange w:id="3399" w:author="Jonathan Leipold - BDAE Gruppe" w:date="2023-10-29T09:42:00Z">
                <w:pPr>
                  <w:pStyle w:val="ListBullet"/>
                </w:pPr>
              </w:pPrChange>
            </w:pPr>
            <w:proofErr w:type="spellStart"/>
            <w:ins w:id="3400" w:author="Jonathan Leipold - BDAE Gruppe" w:date="2023-10-29T09:42:00Z">
              <w:r w:rsidRPr="0017344B">
                <w:t>gender</w:t>
              </w:r>
              <w:proofErr w:type="spellEnd"/>
              <w:r w:rsidRPr="0017344B">
                <w:t xml:space="preserve"> </w:t>
              </w:r>
              <w:proofErr w:type="spellStart"/>
              <w:r w:rsidRPr="0017344B">
                <w:t>of</w:t>
              </w:r>
              <w:proofErr w:type="spellEnd"/>
              <w:r w:rsidRPr="0017344B">
                <w:t xml:space="preserve"> </w:t>
              </w:r>
              <w:proofErr w:type="spellStart"/>
              <w:r w:rsidRPr="0017344B">
                <w:t>insured</w:t>
              </w:r>
              <w:proofErr w:type="spellEnd"/>
              <w:r w:rsidRPr="0017344B">
                <w:t xml:space="preserve"> </w:t>
              </w:r>
              <w:proofErr w:type="spellStart"/>
              <w:r w:rsidRPr="0017344B">
                <w:t>person</w:t>
              </w:r>
              <w:proofErr w:type="spellEnd"/>
            </w:ins>
          </w:p>
        </w:tc>
      </w:tr>
      <w:tr w:rsidR="004223A3" w:rsidRPr="0017344B" w14:paraId="74829B3E" w14:textId="77777777" w:rsidTr="00773FEA">
        <w:trPr>
          <w:trHeight w:val="292"/>
          <w:ins w:id="3401" w:author="Jonathan Leipold - BDAE Gruppe" w:date="2023-10-29T09:42:00Z"/>
          <w:trPrChange w:id="3402" w:author="Jonathan Leipold - BDAE Gruppe" w:date="2023-11-04T12:46:00Z">
            <w:trPr>
              <w:trHeight w:val="292"/>
            </w:trPr>
          </w:trPrChange>
        </w:trPr>
        <w:tc>
          <w:tcPr>
            <w:tcW w:w="3077" w:type="dxa"/>
            <w:noWrap/>
            <w:hideMark/>
            <w:tcPrChange w:id="3403" w:author="Jonathan Leipold - BDAE Gruppe" w:date="2023-11-04T12:46:00Z">
              <w:tcPr>
                <w:tcW w:w="3081" w:type="dxa"/>
                <w:noWrap/>
                <w:hideMark/>
              </w:tcPr>
            </w:tcPrChange>
          </w:tcPr>
          <w:p w14:paraId="54574502" w14:textId="77777777" w:rsidR="0017344B" w:rsidRPr="0017344B" w:rsidRDefault="0017344B">
            <w:pPr>
              <w:rPr>
                <w:ins w:id="3404" w:author="Jonathan Leipold - BDAE Gruppe" w:date="2023-10-29T09:42:00Z"/>
              </w:rPr>
              <w:pPrChange w:id="3405" w:author="Jonathan Leipold - BDAE Gruppe" w:date="2023-10-29T09:42:00Z">
                <w:pPr>
                  <w:pStyle w:val="ListBullet"/>
                </w:pPr>
              </w:pPrChange>
            </w:pPr>
            <w:proofErr w:type="spellStart"/>
            <w:ins w:id="3406" w:author="Jonathan Leipold - BDAE Gruppe" w:date="2023-10-29T09:42:00Z">
              <w:r w:rsidRPr="0017344B">
                <w:t>insured_nationality</w:t>
              </w:r>
              <w:proofErr w:type="spellEnd"/>
            </w:ins>
          </w:p>
        </w:tc>
        <w:tc>
          <w:tcPr>
            <w:tcW w:w="1159" w:type="dxa"/>
            <w:noWrap/>
            <w:hideMark/>
            <w:tcPrChange w:id="3407" w:author="Jonathan Leipold - BDAE Gruppe" w:date="2023-11-04T12:46:00Z">
              <w:tcPr>
                <w:tcW w:w="1149" w:type="dxa"/>
                <w:gridSpan w:val="3"/>
                <w:noWrap/>
                <w:hideMark/>
              </w:tcPr>
            </w:tcPrChange>
          </w:tcPr>
          <w:p w14:paraId="32FF4906" w14:textId="77777777" w:rsidR="0017344B" w:rsidRPr="0017344B" w:rsidRDefault="0017344B">
            <w:pPr>
              <w:rPr>
                <w:ins w:id="3408" w:author="Jonathan Leipold - BDAE Gruppe" w:date="2023-10-29T09:42:00Z"/>
              </w:rPr>
              <w:pPrChange w:id="3409" w:author="Jonathan Leipold - BDAE Gruppe" w:date="2023-10-29T09:42:00Z">
                <w:pPr>
                  <w:pStyle w:val="ListBullet"/>
                </w:pPr>
              </w:pPrChange>
            </w:pPr>
            <w:proofErr w:type="spellStart"/>
            <w:ins w:id="3410" w:author="Jonathan Leipold - BDAE Gruppe" w:date="2023-10-29T09:42:00Z">
              <w:r w:rsidRPr="0017344B">
                <w:t>string</w:t>
              </w:r>
              <w:proofErr w:type="spellEnd"/>
            </w:ins>
          </w:p>
        </w:tc>
        <w:tc>
          <w:tcPr>
            <w:tcW w:w="4060" w:type="dxa"/>
            <w:noWrap/>
            <w:hideMark/>
            <w:tcPrChange w:id="3411" w:author="Jonathan Leipold - BDAE Gruppe" w:date="2023-11-04T12:46:00Z">
              <w:tcPr>
                <w:tcW w:w="4066" w:type="dxa"/>
                <w:gridSpan w:val="2"/>
                <w:noWrap/>
                <w:hideMark/>
              </w:tcPr>
            </w:tcPrChange>
          </w:tcPr>
          <w:p w14:paraId="06A14938" w14:textId="77777777" w:rsidR="0017344B" w:rsidRPr="0017344B" w:rsidRDefault="0017344B">
            <w:pPr>
              <w:rPr>
                <w:ins w:id="3412" w:author="Jonathan Leipold - BDAE Gruppe" w:date="2023-10-29T09:42:00Z"/>
              </w:rPr>
              <w:pPrChange w:id="3413" w:author="Jonathan Leipold - BDAE Gruppe" w:date="2023-10-29T09:42:00Z">
                <w:pPr>
                  <w:pStyle w:val="ListBullet"/>
                </w:pPr>
              </w:pPrChange>
            </w:pPr>
            <w:proofErr w:type="spellStart"/>
            <w:ins w:id="3414" w:author="Jonathan Leipold - BDAE Gruppe" w:date="2023-10-29T09:42:00Z">
              <w:r w:rsidRPr="0017344B">
                <w:t>nationality</w:t>
              </w:r>
              <w:proofErr w:type="spellEnd"/>
              <w:r w:rsidRPr="0017344B">
                <w:t xml:space="preserve"> </w:t>
              </w:r>
              <w:proofErr w:type="spellStart"/>
              <w:r w:rsidRPr="0017344B">
                <w:t>of</w:t>
              </w:r>
              <w:proofErr w:type="spellEnd"/>
              <w:r w:rsidRPr="0017344B">
                <w:t xml:space="preserve"> </w:t>
              </w:r>
              <w:proofErr w:type="spellStart"/>
              <w:r w:rsidRPr="0017344B">
                <w:t>insured</w:t>
              </w:r>
              <w:proofErr w:type="spellEnd"/>
              <w:r w:rsidRPr="0017344B">
                <w:t xml:space="preserve"> </w:t>
              </w:r>
              <w:proofErr w:type="spellStart"/>
              <w:r w:rsidRPr="0017344B">
                <w:t>person</w:t>
              </w:r>
              <w:proofErr w:type="spellEnd"/>
            </w:ins>
          </w:p>
        </w:tc>
      </w:tr>
      <w:tr w:rsidR="004223A3" w:rsidRPr="0017344B" w14:paraId="62639348" w14:textId="77777777" w:rsidTr="00773FEA">
        <w:trPr>
          <w:trHeight w:val="292"/>
          <w:ins w:id="3415" w:author="Jonathan Leipold - BDAE Gruppe" w:date="2023-10-29T09:42:00Z"/>
          <w:trPrChange w:id="3416" w:author="Jonathan Leipold - BDAE Gruppe" w:date="2023-11-04T12:46:00Z">
            <w:trPr>
              <w:trHeight w:val="292"/>
            </w:trPr>
          </w:trPrChange>
        </w:trPr>
        <w:tc>
          <w:tcPr>
            <w:tcW w:w="3077" w:type="dxa"/>
            <w:noWrap/>
            <w:hideMark/>
            <w:tcPrChange w:id="3417" w:author="Jonathan Leipold - BDAE Gruppe" w:date="2023-11-04T12:46:00Z">
              <w:tcPr>
                <w:tcW w:w="3081" w:type="dxa"/>
                <w:noWrap/>
                <w:hideMark/>
              </w:tcPr>
            </w:tcPrChange>
          </w:tcPr>
          <w:p w14:paraId="518A98AD" w14:textId="77777777" w:rsidR="0017344B" w:rsidRPr="0017344B" w:rsidRDefault="0017344B">
            <w:pPr>
              <w:rPr>
                <w:ins w:id="3418" w:author="Jonathan Leipold - BDAE Gruppe" w:date="2023-10-29T09:42:00Z"/>
              </w:rPr>
              <w:pPrChange w:id="3419" w:author="Jonathan Leipold - BDAE Gruppe" w:date="2023-10-29T09:42:00Z">
                <w:pPr>
                  <w:pStyle w:val="ListBullet"/>
                </w:pPr>
              </w:pPrChange>
            </w:pPr>
            <w:proofErr w:type="spellStart"/>
            <w:ins w:id="3420" w:author="Jonathan Leipold - BDAE Gruppe" w:date="2023-10-29T09:42:00Z">
              <w:r w:rsidRPr="0017344B">
                <w:t>holder_country</w:t>
              </w:r>
              <w:proofErr w:type="spellEnd"/>
            </w:ins>
          </w:p>
        </w:tc>
        <w:tc>
          <w:tcPr>
            <w:tcW w:w="1159" w:type="dxa"/>
            <w:noWrap/>
            <w:hideMark/>
            <w:tcPrChange w:id="3421" w:author="Jonathan Leipold - BDAE Gruppe" w:date="2023-11-04T12:46:00Z">
              <w:tcPr>
                <w:tcW w:w="1149" w:type="dxa"/>
                <w:gridSpan w:val="3"/>
                <w:noWrap/>
                <w:hideMark/>
              </w:tcPr>
            </w:tcPrChange>
          </w:tcPr>
          <w:p w14:paraId="4D100821" w14:textId="77777777" w:rsidR="0017344B" w:rsidRPr="0017344B" w:rsidRDefault="0017344B">
            <w:pPr>
              <w:rPr>
                <w:ins w:id="3422" w:author="Jonathan Leipold - BDAE Gruppe" w:date="2023-10-29T09:42:00Z"/>
              </w:rPr>
              <w:pPrChange w:id="3423" w:author="Jonathan Leipold - BDAE Gruppe" w:date="2023-10-29T09:42:00Z">
                <w:pPr>
                  <w:pStyle w:val="ListBullet"/>
                </w:pPr>
              </w:pPrChange>
            </w:pPr>
            <w:proofErr w:type="spellStart"/>
            <w:ins w:id="3424" w:author="Jonathan Leipold - BDAE Gruppe" w:date="2023-10-29T09:42:00Z">
              <w:r w:rsidRPr="0017344B">
                <w:t>string</w:t>
              </w:r>
              <w:proofErr w:type="spellEnd"/>
            </w:ins>
          </w:p>
        </w:tc>
        <w:tc>
          <w:tcPr>
            <w:tcW w:w="4060" w:type="dxa"/>
            <w:noWrap/>
            <w:hideMark/>
            <w:tcPrChange w:id="3425" w:author="Jonathan Leipold - BDAE Gruppe" w:date="2023-11-04T12:46:00Z">
              <w:tcPr>
                <w:tcW w:w="4066" w:type="dxa"/>
                <w:gridSpan w:val="2"/>
                <w:noWrap/>
                <w:hideMark/>
              </w:tcPr>
            </w:tcPrChange>
          </w:tcPr>
          <w:p w14:paraId="7B14A750" w14:textId="77777777" w:rsidR="0017344B" w:rsidRPr="0017344B" w:rsidRDefault="0017344B">
            <w:pPr>
              <w:rPr>
                <w:ins w:id="3426" w:author="Jonathan Leipold - BDAE Gruppe" w:date="2023-10-29T09:42:00Z"/>
              </w:rPr>
              <w:pPrChange w:id="3427" w:author="Jonathan Leipold - BDAE Gruppe" w:date="2023-10-29T09:42:00Z">
                <w:pPr>
                  <w:pStyle w:val="ListBullet"/>
                </w:pPr>
              </w:pPrChange>
            </w:pPr>
            <w:proofErr w:type="spellStart"/>
            <w:ins w:id="3428" w:author="Jonathan Leipold - BDAE Gruppe" w:date="2023-10-29T09:42:00Z">
              <w:r w:rsidRPr="0017344B">
                <w:t>country</w:t>
              </w:r>
              <w:proofErr w:type="spellEnd"/>
              <w:r w:rsidRPr="0017344B">
                <w:t xml:space="preserve"> </w:t>
              </w:r>
              <w:proofErr w:type="spellStart"/>
              <w:r w:rsidRPr="0017344B">
                <w:t>of</w:t>
              </w:r>
              <w:proofErr w:type="spellEnd"/>
              <w:r w:rsidRPr="0017344B">
                <w:t xml:space="preserve"> </w:t>
              </w:r>
              <w:proofErr w:type="spellStart"/>
              <w:r w:rsidRPr="0017344B">
                <w:t>contract</w:t>
              </w:r>
              <w:proofErr w:type="spellEnd"/>
              <w:r w:rsidRPr="0017344B">
                <w:t xml:space="preserve"> holder </w:t>
              </w:r>
            </w:ins>
          </w:p>
        </w:tc>
      </w:tr>
      <w:tr w:rsidR="004223A3" w:rsidRPr="009E0DC1" w14:paraId="5A44CB2C" w14:textId="77777777" w:rsidTr="00773FEA">
        <w:trPr>
          <w:trHeight w:val="292"/>
          <w:ins w:id="3429" w:author="Jonathan Leipold - BDAE Gruppe" w:date="2023-10-29T09:42:00Z"/>
          <w:trPrChange w:id="3430" w:author="Jonathan Leipold - BDAE Gruppe" w:date="2023-11-04T12:46:00Z">
            <w:trPr>
              <w:trHeight w:val="292"/>
            </w:trPr>
          </w:trPrChange>
        </w:trPr>
        <w:tc>
          <w:tcPr>
            <w:tcW w:w="3077" w:type="dxa"/>
            <w:noWrap/>
            <w:hideMark/>
            <w:tcPrChange w:id="3431" w:author="Jonathan Leipold - BDAE Gruppe" w:date="2023-11-04T12:46:00Z">
              <w:tcPr>
                <w:tcW w:w="3081" w:type="dxa"/>
                <w:noWrap/>
                <w:hideMark/>
              </w:tcPr>
            </w:tcPrChange>
          </w:tcPr>
          <w:p w14:paraId="21162EAA" w14:textId="77777777" w:rsidR="0017344B" w:rsidRPr="0017344B" w:rsidRDefault="0017344B">
            <w:pPr>
              <w:rPr>
                <w:ins w:id="3432" w:author="Jonathan Leipold - BDAE Gruppe" w:date="2023-10-29T09:42:00Z"/>
              </w:rPr>
              <w:pPrChange w:id="3433" w:author="Jonathan Leipold - BDAE Gruppe" w:date="2023-10-29T09:42:00Z">
                <w:pPr>
                  <w:pStyle w:val="ListBullet"/>
                </w:pPr>
              </w:pPrChange>
            </w:pPr>
            <w:proofErr w:type="spellStart"/>
            <w:ins w:id="3434" w:author="Jonathan Leipold - BDAE Gruppe" w:date="2023-10-29T09:42:00Z">
              <w:r w:rsidRPr="0017344B">
                <w:t>expatriate</w:t>
              </w:r>
              <w:proofErr w:type="spellEnd"/>
            </w:ins>
          </w:p>
        </w:tc>
        <w:tc>
          <w:tcPr>
            <w:tcW w:w="1159" w:type="dxa"/>
            <w:noWrap/>
            <w:hideMark/>
            <w:tcPrChange w:id="3435" w:author="Jonathan Leipold - BDAE Gruppe" w:date="2023-11-04T12:46:00Z">
              <w:tcPr>
                <w:tcW w:w="1149" w:type="dxa"/>
                <w:gridSpan w:val="3"/>
                <w:noWrap/>
                <w:hideMark/>
              </w:tcPr>
            </w:tcPrChange>
          </w:tcPr>
          <w:p w14:paraId="6B08ECBF" w14:textId="77777777" w:rsidR="0017344B" w:rsidRPr="0017344B" w:rsidRDefault="0017344B">
            <w:pPr>
              <w:rPr>
                <w:ins w:id="3436" w:author="Jonathan Leipold - BDAE Gruppe" w:date="2023-10-29T09:42:00Z"/>
              </w:rPr>
              <w:pPrChange w:id="3437" w:author="Jonathan Leipold - BDAE Gruppe" w:date="2023-10-29T09:42:00Z">
                <w:pPr>
                  <w:pStyle w:val="ListBullet"/>
                </w:pPr>
              </w:pPrChange>
            </w:pPr>
            <w:proofErr w:type="spellStart"/>
            <w:ins w:id="3438" w:author="Jonathan Leipold - BDAE Gruppe" w:date="2023-10-29T09:42:00Z">
              <w:r w:rsidRPr="0017344B">
                <w:t>boolean</w:t>
              </w:r>
              <w:proofErr w:type="spellEnd"/>
            </w:ins>
          </w:p>
        </w:tc>
        <w:tc>
          <w:tcPr>
            <w:tcW w:w="4060" w:type="dxa"/>
            <w:noWrap/>
            <w:hideMark/>
            <w:tcPrChange w:id="3439" w:author="Jonathan Leipold - BDAE Gruppe" w:date="2023-11-04T12:46:00Z">
              <w:tcPr>
                <w:tcW w:w="4066" w:type="dxa"/>
                <w:gridSpan w:val="2"/>
                <w:noWrap/>
                <w:hideMark/>
              </w:tcPr>
            </w:tcPrChange>
          </w:tcPr>
          <w:p w14:paraId="506F560B" w14:textId="77777777" w:rsidR="0017344B" w:rsidRPr="004223A3" w:rsidRDefault="0017344B">
            <w:pPr>
              <w:rPr>
                <w:ins w:id="3440" w:author="Jonathan Leipold - BDAE Gruppe" w:date="2023-10-29T09:42:00Z"/>
                <w:lang w:val="en-GB"/>
                <w:rPrChange w:id="3441" w:author="Jonathan Leipold - BDAE Gruppe" w:date="2023-10-29T09:46:00Z">
                  <w:rPr>
                    <w:ins w:id="3442" w:author="Jonathan Leipold - BDAE Gruppe" w:date="2023-10-29T09:42:00Z"/>
                  </w:rPr>
                </w:rPrChange>
              </w:rPr>
              <w:pPrChange w:id="3443" w:author="Jonathan Leipold - BDAE Gruppe" w:date="2023-10-29T09:42:00Z">
                <w:pPr>
                  <w:pStyle w:val="ListBullet"/>
                </w:pPr>
              </w:pPrChange>
            </w:pPr>
            <w:ins w:id="3444" w:author="Jonathan Leipold - BDAE Gruppe" w:date="2023-10-29T09:42:00Z">
              <w:r w:rsidRPr="004223A3">
                <w:rPr>
                  <w:lang w:val="en-GB"/>
                  <w:rPrChange w:id="3445" w:author="Jonathan Leipold - BDAE Gruppe" w:date="2023-10-29T09:46:00Z">
                    <w:rPr/>
                  </w:rPrChange>
                </w:rPr>
                <w:t>if insured person is expatriate</w:t>
              </w:r>
            </w:ins>
          </w:p>
        </w:tc>
      </w:tr>
      <w:tr w:rsidR="004223A3" w:rsidRPr="009E0DC1" w14:paraId="4C6A243D" w14:textId="77777777" w:rsidTr="00773FEA">
        <w:trPr>
          <w:trHeight w:val="292"/>
          <w:ins w:id="3446" w:author="Jonathan Leipold - BDAE Gruppe" w:date="2023-10-29T09:42:00Z"/>
          <w:trPrChange w:id="3447" w:author="Jonathan Leipold - BDAE Gruppe" w:date="2023-11-04T12:46:00Z">
            <w:trPr>
              <w:trHeight w:val="292"/>
            </w:trPr>
          </w:trPrChange>
        </w:trPr>
        <w:tc>
          <w:tcPr>
            <w:tcW w:w="3077" w:type="dxa"/>
            <w:noWrap/>
            <w:hideMark/>
            <w:tcPrChange w:id="3448" w:author="Jonathan Leipold - BDAE Gruppe" w:date="2023-11-04T12:46:00Z">
              <w:tcPr>
                <w:tcW w:w="3081" w:type="dxa"/>
                <w:noWrap/>
                <w:hideMark/>
              </w:tcPr>
            </w:tcPrChange>
          </w:tcPr>
          <w:p w14:paraId="1C333566" w14:textId="77777777" w:rsidR="0017344B" w:rsidRPr="0017344B" w:rsidRDefault="0017344B">
            <w:pPr>
              <w:rPr>
                <w:ins w:id="3449" w:author="Jonathan Leipold - BDAE Gruppe" w:date="2023-10-29T09:42:00Z"/>
              </w:rPr>
              <w:pPrChange w:id="3450" w:author="Jonathan Leipold - BDAE Gruppe" w:date="2023-10-29T09:42:00Z">
                <w:pPr>
                  <w:pStyle w:val="ListBullet"/>
                </w:pPr>
              </w:pPrChange>
            </w:pPr>
            <w:proofErr w:type="spellStart"/>
            <w:ins w:id="3451" w:author="Jonathan Leipold - BDAE Gruppe" w:date="2023-10-29T09:42:00Z">
              <w:r w:rsidRPr="0017344B">
                <w:t>additional_insurance</w:t>
              </w:r>
              <w:proofErr w:type="spellEnd"/>
            </w:ins>
          </w:p>
        </w:tc>
        <w:tc>
          <w:tcPr>
            <w:tcW w:w="1159" w:type="dxa"/>
            <w:noWrap/>
            <w:hideMark/>
            <w:tcPrChange w:id="3452" w:author="Jonathan Leipold - BDAE Gruppe" w:date="2023-11-04T12:46:00Z">
              <w:tcPr>
                <w:tcW w:w="1149" w:type="dxa"/>
                <w:gridSpan w:val="3"/>
                <w:noWrap/>
                <w:hideMark/>
              </w:tcPr>
            </w:tcPrChange>
          </w:tcPr>
          <w:p w14:paraId="7394386F" w14:textId="77777777" w:rsidR="0017344B" w:rsidRPr="0017344B" w:rsidRDefault="0017344B">
            <w:pPr>
              <w:rPr>
                <w:ins w:id="3453" w:author="Jonathan Leipold - BDAE Gruppe" w:date="2023-10-29T09:42:00Z"/>
              </w:rPr>
              <w:pPrChange w:id="3454" w:author="Jonathan Leipold - BDAE Gruppe" w:date="2023-10-29T09:42:00Z">
                <w:pPr>
                  <w:pStyle w:val="ListBullet"/>
                </w:pPr>
              </w:pPrChange>
            </w:pPr>
            <w:proofErr w:type="spellStart"/>
            <w:ins w:id="3455" w:author="Jonathan Leipold - BDAE Gruppe" w:date="2023-10-29T09:42:00Z">
              <w:r w:rsidRPr="0017344B">
                <w:t>boolean</w:t>
              </w:r>
              <w:proofErr w:type="spellEnd"/>
            </w:ins>
          </w:p>
        </w:tc>
        <w:tc>
          <w:tcPr>
            <w:tcW w:w="4060" w:type="dxa"/>
            <w:noWrap/>
            <w:hideMark/>
            <w:tcPrChange w:id="3456" w:author="Jonathan Leipold - BDAE Gruppe" w:date="2023-11-04T12:46:00Z">
              <w:tcPr>
                <w:tcW w:w="4066" w:type="dxa"/>
                <w:gridSpan w:val="2"/>
                <w:noWrap/>
                <w:hideMark/>
              </w:tcPr>
            </w:tcPrChange>
          </w:tcPr>
          <w:p w14:paraId="1845E4E0" w14:textId="77777777" w:rsidR="0017344B" w:rsidRPr="004223A3" w:rsidRDefault="0017344B">
            <w:pPr>
              <w:rPr>
                <w:ins w:id="3457" w:author="Jonathan Leipold - BDAE Gruppe" w:date="2023-10-29T09:42:00Z"/>
                <w:lang w:val="en-GB"/>
                <w:rPrChange w:id="3458" w:author="Jonathan Leipold - BDAE Gruppe" w:date="2023-10-29T09:46:00Z">
                  <w:rPr>
                    <w:ins w:id="3459" w:author="Jonathan Leipold - BDAE Gruppe" w:date="2023-10-29T09:42:00Z"/>
                  </w:rPr>
                </w:rPrChange>
              </w:rPr>
              <w:pPrChange w:id="3460" w:author="Jonathan Leipold - BDAE Gruppe" w:date="2023-10-29T09:42:00Z">
                <w:pPr>
                  <w:pStyle w:val="ListBullet"/>
                </w:pPr>
              </w:pPrChange>
            </w:pPr>
            <w:ins w:id="3461" w:author="Jonathan Leipold - BDAE Gruppe" w:date="2023-10-29T09:42:00Z">
              <w:r w:rsidRPr="004223A3">
                <w:rPr>
                  <w:lang w:val="en-GB"/>
                  <w:rPrChange w:id="3462" w:author="Jonathan Leipold - BDAE Gruppe" w:date="2023-10-29T09:46:00Z">
                    <w:rPr/>
                  </w:rPrChange>
                </w:rPr>
                <w:t>if insured person has an additional insurance</w:t>
              </w:r>
            </w:ins>
          </w:p>
        </w:tc>
      </w:tr>
      <w:tr w:rsidR="004223A3" w:rsidRPr="009E0DC1" w14:paraId="1AB22EC4" w14:textId="77777777" w:rsidTr="00773FEA">
        <w:trPr>
          <w:trHeight w:val="292"/>
          <w:ins w:id="3463" w:author="Jonathan Leipold - BDAE Gruppe" w:date="2023-10-29T09:42:00Z"/>
          <w:trPrChange w:id="3464" w:author="Jonathan Leipold - BDAE Gruppe" w:date="2023-11-04T12:46:00Z">
            <w:trPr>
              <w:trHeight w:val="292"/>
            </w:trPr>
          </w:trPrChange>
        </w:trPr>
        <w:tc>
          <w:tcPr>
            <w:tcW w:w="3077" w:type="dxa"/>
            <w:noWrap/>
            <w:hideMark/>
            <w:tcPrChange w:id="3465" w:author="Jonathan Leipold - BDAE Gruppe" w:date="2023-11-04T12:46:00Z">
              <w:tcPr>
                <w:tcW w:w="3081" w:type="dxa"/>
                <w:noWrap/>
                <w:hideMark/>
              </w:tcPr>
            </w:tcPrChange>
          </w:tcPr>
          <w:p w14:paraId="1EFD2136" w14:textId="77777777" w:rsidR="0017344B" w:rsidRPr="0017344B" w:rsidRDefault="0017344B">
            <w:pPr>
              <w:rPr>
                <w:ins w:id="3466" w:author="Jonathan Leipold - BDAE Gruppe" w:date="2023-10-29T09:42:00Z"/>
              </w:rPr>
              <w:pPrChange w:id="3467" w:author="Jonathan Leipold - BDAE Gruppe" w:date="2023-10-29T09:42:00Z">
                <w:pPr>
                  <w:pStyle w:val="ListBullet"/>
                </w:pPr>
              </w:pPrChange>
            </w:pPr>
            <w:proofErr w:type="spellStart"/>
            <w:ins w:id="3468" w:author="Jonathan Leipold - BDAE Gruppe" w:date="2023-10-29T09:42:00Z">
              <w:r w:rsidRPr="0017344B">
                <w:t>num_claims_total</w:t>
              </w:r>
              <w:proofErr w:type="spellEnd"/>
            </w:ins>
          </w:p>
        </w:tc>
        <w:tc>
          <w:tcPr>
            <w:tcW w:w="1159" w:type="dxa"/>
            <w:noWrap/>
            <w:hideMark/>
            <w:tcPrChange w:id="3469" w:author="Jonathan Leipold - BDAE Gruppe" w:date="2023-11-04T12:46:00Z">
              <w:tcPr>
                <w:tcW w:w="1149" w:type="dxa"/>
                <w:gridSpan w:val="3"/>
                <w:noWrap/>
                <w:hideMark/>
              </w:tcPr>
            </w:tcPrChange>
          </w:tcPr>
          <w:p w14:paraId="6FEFE16B" w14:textId="77777777" w:rsidR="0017344B" w:rsidRPr="0017344B" w:rsidRDefault="0017344B">
            <w:pPr>
              <w:rPr>
                <w:ins w:id="3470" w:author="Jonathan Leipold - BDAE Gruppe" w:date="2023-10-29T09:42:00Z"/>
              </w:rPr>
              <w:pPrChange w:id="3471" w:author="Jonathan Leipold - BDAE Gruppe" w:date="2023-10-29T09:42:00Z">
                <w:pPr>
                  <w:pStyle w:val="ListBullet"/>
                </w:pPr>
              </w:pPrChange>
            </w:pPr>
            <w:ins w:id="3472" w:author="Jonathan Leipold - BDAE Gruppe" w:date="2023-10-29T09:42:00Z">
              <w:r w:rsidRPr="0017344B">
                <w:t>integer</w:t>
              </w:r>
            </w:ins>
          </w:p>
        </w:tc>
        <w:tc>
          <w:tcPr>
            <w:tcW w:w="4060" w:type="dxa"/>
            <w:noWrap/>
            <w:hideMark/>
            <w:tcPrChange w:id="3473" w:author="Jonathan Leipold - BDAE Gruppe" w:date="2023-11-04T12:46:00Z">
              <w:tcPr>
                <w:tcW w:w="4066" w:type="dxa"/>
                <w:gridSpan w:val="2"/>
                <w:noWrap/>
                <w:hideMark/>
              </w:tcPr>
            </w:tcPrChange>
          </w:tcPr>
          <w:p w14:paraId="60A7A6AD" w14:textId="77777777" w:rsidR="0017344B" w:rsidRPr="004223A3" w:rsidRDefault="0017344B">
            <w:pPr>
              <w:rPr>
                <w:ins w:id="3474" w:author="Jonathan Leipold - BDAE Gruppe" w:date="2023-10-29T09:42:00Z"/>
                <w:lang w:val="en-GB"/>
                <w:rPrChange w:id="3475" w:author="Jonathan Leipold - BDAE Gruppe" w:date="2023-10-29T09:46:00Z">
                  <w:rPr>
                    <w:ins w:id="3476" w:author="Jonathan Leipold - BDAE Gruppe" w:date="2023-10-29T09:42:00Z"/>
                  </w:rPr>
                </w:rPrChange>
              </w:rPr>
              <w:pPrChange w:id="3477" w:author="Jonathan Leipold - BDAE Gruppe" w:date="2023-10-29T09:42:00Z">
                <w:pPr>
                  <w:pStyle w:val="ListBullet"/>
                </w:pPr>
              </w:pPrChange>
            </w:pPr>
            <w:ins w:id="3478" w:author="Jonathan Leipold - BDAE Gruppe" w:date="2023-10-29T09:42:00Z">
              <w:r w:rsidRPr="004223A3">
                <w:rPr>
                  <w:lang w:val="en-GB"/>
                  <w:rPrChange w:id="3479" w:author="Jonathan Leipold - BDAE Gruppe" w:date="2023-10-29T09:46:00Z">
                    <w:rPr/>
                  </w:rPrChange>
                </w:rPr>
                <w:t>total number of claims (invoices) handed in by the customer</w:t>
              </w:r>
            </w:ins>
          </w:p>
        </w:tc>
      </w:tr>
      <w:tr w:rsidR="004223A3" w:rsidRPr="009E0DC1" w14:paraId="02AEC6CD" w14:textId="77777777" w:rsidTr="00773FEA">
        <w:trPr>
          <w:trHeight w:val="292"/>
          <w:ins w:id="3480" w:author="Jonathan Leipold - BDAE Gruppe" w:date="2023-10-29T09:42:00Z"/>
          <w:trPrChange w:id="3481" w:author="Jonathan Leipold - BDAE Gruppe" w:date="2023-11-04T12:46:00Z">
            <w:trPr>
              <w:trHeight w:val="292"/>
            </w:trPr>
          </w:trPrChange>
        </w:trPr>
        <w:tc>
          <w:tcPr>
            <w:tcW w:w="3077" w:type="dxa"/>
            <w:noWrap/>
            <w:hideMark/>
            <w:tcPrChange w:id="3482" w:author="Jonathan Leipold - BDAE Gruppe" w:date="2023-11-04T12:46:00Z">
              <w:tcPr>
                <w:tcW w:w="3081" w:type="dxa"/>
                <w:noWrap/>
                <w:hideMark/>
              </w:tcPr>
            </w:tcPrChange>
          </w:tcPr>
          <w:p w14:paraId="40B8C89B" w14:textId="77777777" w:rsidR="0017344B" w:rsidRPr="0017344B" w:rsidRDefault="0017344B">
            <w:pPr>
              <w:rPr>
                <w:ins w:id="3483" w:author="Jonathan Leipold - BDAE Gruppe" w:date="2023-10-29T09:42:00Z"/>
              </w:rPr>
              <w:pPrChange w:id="3484" w:author="Jonathan Leipold - BDAE Gruppe" w:date="2023-10-29T09:42:00Z">
                <w:pPr>
                  <w:pStyle w:val="ListBullet"/>
                </w:pPr>
              </w:pPrChange>
            </w:pPr>
            <w:proofErr w:type="spellStart"/>
            <w:ins w:id="3485" w:author="Jonathan Leipold - BDAE Gruppe" w:date="2023-10-29T09:42:00Z">
              <w:r w:rsidRPr="0017344B">
                <w:t>sum_claimed_total</w:t>
              </w:r>
              <w:proofErr w:type="spellEnd"/>
            </w:ins>
          </w:p>
        </w:tc>
        <w:tc>
          <w:tcPr>
            <w:tcW w:w="1159" w:type="dxa"/>
            <w:noWrap/>
            <w:hideMark/>
            <w:tcPrChange w:id="3486" w:author="Jonathan Leipold - BDAE Gruppe" w:date="2023-11-04T12:46:00Z">
              <w:tcPr>
                <w:tcW w:w="1149" w:type="dxa"/>
                <w:gridSpan w:val="3"/>
                <w:noWrap/>
                <w:hideMark/>
              </w:tcPr>
            </w:tcPrChange>
          </w:tcPr>
          <w:p w14:paraId="0BF4AD04" w14:textId="77777777" w:rsidR="0017344B" w:rsidRPr="0017344B" w:rsidRDefault="0017344B">
            <w:pPr>
              <w:rPr>
                <w:ins w:id="3487" w:author="Jonathan Leipold - BDAE Gruppe" w:date="2023-10-29T09:42:00Z"/>
              </w:rPr>
              <w:pPrChange w:id="3488" w:author="Jonathan Leipold - BDAE Gruppe" w:date="2023-10-29T09:42:00Z">
                <w:pPr>
                  <w:pStyle w:val="ListBullet"/>
                </w:pPr>
              </w:pPrChange>
            </w:pPr>
            <w:proofErr w:type="spellStart"/>
            <w:ins w:id="3489" w:author="Jonathan Leipold - BDAE Gruppe" w:date="2023-10-29T09:42:00Z">
              <w:r w:rsidRPr="0017344B">
                <w:t>float</w:t>
              </w:r>
              <w:proofErr w:type="spellEnd"/>
            </w:ins>
          </w:p>
        </w:tc>
        <w:tc>
          <w:tcPr>
            <w:tcW w:w="4060" w:type="dxa"/>
            <w:noWrap/>
            <w:hideMark/>
            <w:tcPrChange w:id="3490" w:author="Jonathan Leipold - BDAE Gruppe" w:date="2023-11-04T12:46:00Z">
              <w:tcPr>
                <w:tcW w:w="4066" w:type="dxa"/>
                <w:gridSpan w:val="2"/>
                <w:noWrap/>
                <w:hideMark/>
              </w:tcPr>
            </w:tcPrChange>
          </w:tcPr>
          <w:p w14:paraId="449E299A" w14:textId="77777777" w:rsidR="0017344B" w:rsidRPr="004223A3" w:rsidRDefault="0017344B">
            <w:pPr>
              <w:rPr>
                <w:ins w:id="3491" w:author="Jonathan Leipold - BDAE Gruppe" w:date="2023-10-29T09:42:00Z"/>
                <w:lang w:val="en-GB"/>
                <w:rPrChange w:id="3492" w:author="Jonathan Leipold - BDAE Gruppe" w:date="2023-10-29T09:46:00Z">
                  <w:rPr>
                    <w:ins w:id="3493" w:author="Jonathan Leipold - BDAE Gruppe" w:date="2023-10-29T09:42:00Z"/>
                  </w:rPr>
                </w:rPrChange>
              </w:rPr>
              <w:pPrChange w:id="3494" w:author="Jonathan Leipold - BDAE Gruppe" w:date="2023-10-29T09:42:00Z">
                <w:pPr>
                  <w:pStyle w:val="ListBullet"/>
                </w:pPr>
              </w:pPrChange>
            </w:pPr>
            <w:ins w:id="3495" w:author="Jonathan Leipold - BDAE Gruppe" w:date="2023-10-29T09:42:00Z">
              <w:r w:rsidRPr="004223A3">
                <w:rPr>
                  <w:lang w:val="en-GB"/>
                  <w:rPrChange w:id="3496" w:author="Jonathan Leipold - BDAE Gruppe" w:date="2023-10-29T09:46:00Z">
                    <w:rPr/>
                  </w:rPrChange>
                </w:rPr>
                <w:t>total amount of money claimed by the customer</w:t>
              </w:r>
            </w:ins>
          </w:p>
        </w:tc>
      </w:tr>
      <w:tr w:rsidR="004223A3" w:rsidRPr="009E0DC1" w14:paraId="1C68C50B" w14:textId="77777777" w:rsidTr="00773FEA">
        <w:trPr>
          <w:trHeight w:val="292"/>
          <w:ins w:id="3497" w:author="Jonathan Leipold - BDAE Gruppe" w:date="2023-10-29T09:42:00Z"/>
          <w:trPrChange w:id="3498" w:author="Jonathan Leipold - BDAE Gruppe" w:date="2023-11-04T12:46:00Z">
            <w:trPr>
              <w:trHeight w:val="292"/>
            </w:trPr>
          </w:trPrChange>
        </w:trPr>
        <w:tc>
          <w:tcPr>
            <w:tcW w:w="3077" w:type="dxa"/>
            <w:noWrap/>
            <w:hideMark/>
            <w:tcPrChange w:id="3499" w:author="Jonathan Leipold - BDAE Gruppe" w:date="2023-11-04T12:46:00Z">
              <w:tcPr>
                <w:tcW w:w="3081" w:type="dxa"/>
                <w:noWrap/>
                <w:hideMark/>
              </w:tcPr>
            </w:tcPrChange>
          </w:tcPr>
          <w:p w14:paraId="060D4F63" w14:textId="77777777" w:rsidR="0017344B" w:rsidRPr="0017344B" w:rsidRDefault="0017344B">
            <w:pPr>
              <w:rPr>
                <w:ins w:id="3500" w:author="Jonathan Leipold - BDAE Gruppe" w:date="2023-10-29T09:42:00Z"/>
              </w:rPr>
              <w:pPrChange w:id="3501" w:author="Jonathan Leipold - BDAE Gruppe" w:date="2023-10-29T09:42:00Z">
                <w:pPr>
                  <w:pStyle w:val="ListBullet"/>
                </w:pPr>
              </w:pPrChange>
            </w:pPr>
            <w:proofErr w:type="spellStart"/>
            <w:ins w:id="3502" w:author="Jonathan Leipold - BDAE Gruppe" w:date="2023-10-29T09:42:00Z">
              <w:r w:rsidRPr="0017344B">
                <w:t>sum_payout_total</w:t>
              </w:r>
              <w:proofErr w:type="spellEnd"/>
            </w:ins>
          </w:p>
        </w:tc>
        <w:tc>
          <w:tcPr>
            <w:tcW w:w="1159" w:type="dxa"/>
            <w:noWrap/>
            <w:hideMark/>
            <w:tcPrChange w:id="3503" w:author="Jonathan Leipold - BDAE Gruppe" w:date="2023-11-04T12:46:00Z">
              <w:tcPr>
                <w:tcW w:w="1149" w:type="dxa"/>
                <w:gridSpan w:val="3"/>
                <w:noWrap/>
                <w:hideMark/>
              </w:tcPr>
            </w:tcPrChange>
          </w:tcPr>
          <w:p w14:paraId="47AB4330" w14:textId="77777777" w:rsidR="0017344B" w:rsidRPr="0017344B" w:rsidRDefault="0017344B">
            <w:pPr>
              <w:rPr>
                <w:ins w:id="3504" w:author="Jonathan Leipold - BDAE Gruppe" w:date="2023-10-29T09:42:00Z"/>
              </w:rPr>
              <w:pPrChange w:id="3505" w:author="Jonathan Leipold - BDAE Gruppe" w:date="2023-10-29T09:42:00Z">
                <w:pPr>
                  <w:pStyle w:val="ListBullet"/>
                </w:pPr>
              </w:pPrChange>
            </w:pPr>
            <w:proofErr w:type="spellStart"/>
            <w:ins w:id="3506" w:author="Jonathan Leipold - BDAE Gruppe" w:date="2023-10-29T09:42:00Z">
              <w:r w:rsidRPr="0017344B">
                <w:t>float</w:t>
              </w:r>
              <w:proofErr w:type="spellEnd"/>
            </w:ins>
          </w:p>
        </w:tc>
        <w:tc>
          <w:tcPr>
            <w:tcW w:w="4060" w:type="dxa"/>
            <w:noWrap/>
            <w:hideMark/>
            <w:tcPrChange w:id="3507" w:author="Jonathan Leipold - BDAE Gruppe" w:date="2023-11-04T12:46:00Z">
              <w:tcPr>
                <w:tcW w:w="4066" w:type="dxa"/>
                <w:gridSpan w:val="2"/>
                <w:noWrap/>
                <w:hideMark/>
              </w:tcPr>
            </w:tcPrChange>
          </w:tcPr>
          <w:p w14:paraId="103D5815" w14:textId="77777777" w:rsidR="0017344B" w:rsidRPr="004223A3" w:rsidRDefault="0017344B">
            <w:pPr>
              <w:rPr>
                <w:ins w:id="3508" w:author="Jonathan Leipold - BDAE Gruppe" w:date="2023-10-29T09:42:00Z"/>
                <w:lang w:val="en-GB"/>
                <w:rPrChange w:id="3509" w:author="Jonathan Leipold - BDAE Gruppe" w:date="2023-10-29T09:46:00Z">
                  <w:rPr>
                    <w:ins w:id="3510" w:author="Jonathan Leipold - BDAE Gruppe" w:date="2023-10-29T09:42:00Z"/>
                  </w:rPr>
                </w:rPrChange>
              </w:rPr>
              <w:pPrChange w:id="3511" w:author="Jonathan Leipold - BDAE Gruppe" w:date="2023-10-29T09:42:00Z">
                <w:pPr>
                  <w:pStyle w:val="ListBullet"/>
                </w:pPr>
              </w:pPrChange>
            </w:pPr>
            <w:ins w:id="3512" w:author="Jonathan Leipold - BDAE Gruppe" w:date="2023-10-29T09:42:00Z">
              <w:r w:rsidRPr="004223A3">
                <w:rPr>
                  <w:lang w:val="en-GB"/>
                  <w:rPrChange w:id="3513" w:author="Jonathan Leipold - BDAE Gruppe" w:date="2023-10-29T09:46:00Z">
                    <w:rPr/>
                  </w:rPrChange>
                </w:rPr>
                <w:t>total amount of money paid out to the customer</w:t>
              </w:r>
            </w:ins>
          </w:p>
        </w:tc>
      </w:tr>
      <w:tr w:rsidR="004223A3" w:rsidRPr="009E0DC1" w14:paraId="0BC17056" w14:textId="77777777" w:rsidTr="00773FEA">
        <w:trPr>
          <w:trHeight w:val="292"/>
          <w:ins w:id="3514" w:author="Jonathan Leipold - BDAE Gruppe" w:date="2023-10-29T09:42:00Z"/>
          <w:trPrChange w:id="3515" w:author="Jonathan Leipold - BDAE Gruppe" w:date="2023-11-04T12:46:00Z">
            <w:trPr>
              <w:trHeight w:val="292"/>
            </w:trPr>
          </w:trPrChange>
        </w:trPr>
        <w:tc>
          <w:tcPr>
            <w:tcW w:w="3077" w:type="dxa"/>
            <w:noWrap/>
            <w:hideMark/>
            <w:tcPrChange w:id="3516" w:author="Jonathan Leipold - BDAE Gruppe" w:date="2023-11-04T12:46:00Z">
              <w:tcPr>
                <w:tcW w:w="3081" w:type="dxa"/>
                <w:noWrap/>
                <w:hideMark/>
              </w:tcPr>
            </w:tcPrChange>
          </w:tcPr>
          <w:p w14:paraId="7A5BFF4C" w14:textId="77777777" w:rsidR="0017344B" w:rsidRPr="0017344B" w:rsidRDefault="0017344B">
            <w:pPr>
              <w:rPr>
                <w:ins w:id="3517" w:author="Jonathan Leipold - BDAE Gruppe" w:date="2023-10-29T09:42:00Z"/>
              </w:rPr>
              <w:pPrChange w:id="3518" w:author="Jonathan Leipold - BDAE Gruppe" w:date="2023-10-29T09:42:00Z">
                <w:pPr>
                  <w:pStyle w:val="ListBullet"/>
                </w:pPr>
              </w:pPrChange>
            </w:pPr>
            <w:proofErr w:type="spellStart"/>
            <w:ins w:id="3519" w:author="Jonathan Leipold - BDAE Gruppe" w:date="2023-10-29T09:42:00Z">
              <w:r w:rsidRPr="0017344B">
                <w:t>sum_retained_total</w:t>
              </w:r>
              <w:proofErr w:type="spellEnd"/>
            </w:ins>
          </w:p>
        </w:tc>
        <w:tc>
          <w:tcPr>
            <w:tcW w:w="1159" w:type="dxa"/>
            <w:noWrap/>
            <w:hideMark/>
            <w:tcPrChange w:id="3520" w:author="Jonathan Leipold - BDAE Gruppe" w:date="2023-11-04T12:46:00Z">
              <w:tcPr>
                <w:tcW w:w="1149" w:type="dxa"/>
                <w:gridSpan w:val="3"/>
                <w:noWrap/>
                <w:hideMark/>
              </w:tcPr>
            </w:tcPrChange>
          </w:tcPr>
          <w:p w14:paraId="365E11AD" w14:textId="77777777" w:rsidR="0017344B" w:rsidRPr="0017344B" w:rsidRDefault="0017344B">
            <w:pPr>
              <w:rPr>
                <w:ins w:id="3521" w:author="Jonathan Leipold - BDAE Gruppe" w:date="2023-10-29T09:42:00Z"/>
              </w:rPr>
              <w:pPrChange w:id="3522" w:author="Jonathan Leipold - BDAE Gruppe" w:date="2023-10-29T09:42:00Z">
                <w:pPr>
                  <w:pStyle w:val="ListBullet"/>
                </w:pPr>
              </w:pPrChange>
            </w:pPr>
            <w:proofErr w:type="spellStart"/>
            <w:ins w:id="3523" w:author="Jonathan Leipold - BDAE Gruppe" w:date="2023-10-29T09:42:00Z">
              <w:r w:rsidRPr="0017344B">
                <w:t>float</w:t>
              </w:r>
              <w:proofErr w:type="spellEnd"/>
            </w:ins>
          </w:p>
        </w:tc>
        <w:tc>
          <w:tcPr>
            <w:tcW w:w="4060" w:type="dxa"/>
            <w:noWrap/>
            <w:hideMark/>
            <w:tcPrChange w:id="3524" w:author="Jonathan Leipold - BDAE Gruppe" w:date="2023-11-04T12:46:00Z">
              <w:tcPr>
                <w:tcW w:w="4066" w:type="dxa"/>
                <w:gridSpan w:val="2"/>
                <w:noWrap/>
                <w:hideMark/>
              </w:tcPr>
            </w:tcPrChange>
          </w:tcPr>
          <w:p w14:paraId="51D8F87B" w14:textId="77777777" w:rsidR="0017344B" w:rsidRPr="004223A3" w:rsidRDefault="0017344B">
            <w:pPr>
              <w:rPr>
                <w:ins w:id="3525" w:author="Jonathan Leipold - BDAE Gruppe" w:date="2023-10-29T09:42:00Z"/>
                <w:lang w:val="en-GB"/>
                <w:rPrChange w:id="3526" w:author="Jonathan Leipold - BDAE Gruppe" w:date="2023-10-29T09:46:00Z">
                  <w:rPr>
                    <w:ins w:id="3527" w:author="Jonathan Leipold - BDAE Gruppe" w:date="2023-10-29T09:42:00Z"/>
                  </w:rPr>
                </w:rPrChange>
              </w:rPr>
              <w:pPrChange w:id="3528" w:author="Jonathan Leipold - BDAE Gruppe" w:date="2023-10-29T09:42:00Z">
                <w:pPr>
                  <w:pStyle w:val="ListBullet"/>
                </w:pPr>
              </w:pPrChange>
            </w:pPr>
            <w:ins w:id="3529" w:author="Jonathan Leipold - BDAE Gruppe" w:date="2023-10-29T09:42:00Z">
              <w:r w:rsidRPr="004223A3">
                <w:rPr>
                  <w:lang w:val="en-GB"/>
                  <w:rPrChange w:id="3530" w:author="Jonathan Leipold - BDAE Gruppe" w:date="2023-10-29T09:46:00Z">
                    <w:rPr/>
                  </w:rPrChange>
                </w:rPr>
                <w:t>part of claimed money that did not get paid out</w:t>
              </w:r>
            </w:ins>
          </w:p>
        </w:tc>
      </w:tr>
      <w:tr w:rsidR="004223A3" w:rsidRPr="009E0DC1" w14:paraId="615B88F4" w14:textId="77777777" w:rsidTr="00773FEA">
        <w:trPr>
          <w:trHeight w:val="292"/>
          <w:ins w:id="3531" w:author="Jonathan Leipold - BDAE Gruppe" w:date="2023-10-29T09:42:00Z"/>
          <w:trPrChange w:id="3532" w:author="Jonathan Leipold - BDAE Gruppe" w:date="2023-11-04T12:46:00Z">
            <w:trPr>
              <w:trHeight w:val="292"/>
            </w:trPr>
          </w:trPrChange>
        </w:trPr>
        <w:tc>
          <w:tcPr>
            <w:tcW w:w="3077" w:type="dxa"/>
            <w:noWrap/>
            <w:hideMark/>
            <w:tcPrChange w:id="3533" w:author="Jonathan Leipold - BDAE Gruppe" w:date="2023-11-04T12:46:00Z">
              <w:tcPr>
                <w:tcW w:w="3081" w:type="dxa"/>
                <w:noWrap/>
                <w:hideMark/>
              </w:tcPr>
            </w:tcPrChange>
          </w:tcPr>
          <w:p w14:paraId="16FF4B11" w14:textId="77777777" w:rsidR="0017344B" w:rsidRPr="0017344B" w:rsidRDefault="0017344B">
            <w:pPr>
              <w:rPr>
                <w:ins w:id="3534" w:author="Jonathan Leipold - BDAE Gruppe" w:date="2023-10-29T09:42:00Z"/>
              </w:rPr>
              <w:pPrChange w:id="3535" w:author="Jonathan Leipold - BDAE Gruppe" w:date="2023-10-29T09:42:00Z">
                <w:pPr>
                  <w:pStyle w:val="ListBullet"/>
                </w:pPr>
              </w:pPrChange>
            </w:pPr>
            <w:proofErr w:type="spellStart"/>
            <w:ins w:id="3536" w:author="Jonathan Leipold - BDAE Gruppe" w:date="2023-10-29T09:42:00Z">
              <w:r w:rsidRPr="0017344B">
                <w:lastRenderedPageBreak/>
                <w:t>payout_ratio_total</w:t>
              </w:r>
              <w:proofErr w:type="spellEnd"/>
            </w:ins>
          </w:p>
        </w:tc>
        <w:tc>
          <w:tcPr>
            <w:tcW w:w="1159" w:type="dxa"/>
            <w:noWrap/>
            <w:hideMark/>
            <w:tcPrChange w:id="3537" w:author="Jonathan Leipold - BDAE Gruppe" w:date="2023-11-04T12:46:00Z">
              <w:tcPr>
                <w:tcW w:w="1149" w:type="dxa"/>
                <w:gridSpan w:val="3"/>
                <w:noWrap/>
                <w:hideMark/>
              </w:tcPr>
            </w:tcPrChange>
          </w:tcPr>
          <w:p w14:paraId="5AEF8B03" w14:textId="77777777" w:rsidR="0017344B" w:rsidRPr="0017344B" w:rsidRDefault="0017344B">
            <w:pPr>
              <w:rPr>
                <w:ins w:id="3538" w:author="Jonathan Leipold - BDAE Gruppe" w:date="2023-10-29T09:42:00Z"/>
              </w:rPr>
              <w:pPrChange w:id="3539" w:author="Jonathan Leipold - BDAE Gruppe" w:date="2023-10-29T09:42:00Z">
                <w:pPr>
                  <w:pStyle w:val="ListBullet"/>
                </w:pPr>
              </w:pPrChange>
            </w:pPr>
            <w:proofErr w:type="spellStart"/>
            <w:ins w:id="3540" w:author="Jonathan Leipold - BDAE Gruppe" w:date="2023-10-29T09:42:00Z">
              <w:r w:rsidRPr="0017344B">
                <w:t>float</w:t>
              </w:r>
              <w:proofErr w:type="spellEnd"/>
            </w:ins>
          </w:p>
        </w:tc>
        <w:tc>
          <w:tcPr>
            <w:tcW w:w="4060" w:type="dxa"/>
            <w:noWrap/>
            <w:hideMark/>
            <w:tcPrChange w:id="3541" w:author="Jonathan Leipold - BDAE Gruppe" w:date="2023-11-04T12:46:00Z">
              <w:tcPr>
                <w:tcW w:w="4066" w:type="dxa"/>
                <w:gridSpan w:val="2"/>
                <w:noWrap/>
                <w:hideMark/>
              </w:tcPr>
            </w:tcPrChange>
          </w:tcPr>
          <w:p w14:paraId="32B4E901" w14:textId="77777777" w:rsidR="0017344B" w:rsidRPr="0017344B" w:rsidRDefault="0017344B">
            <w:pPr>
              <w:rPr>
                <w:ins w:id="3542" w:author="Jonathan Leipold - BDAE Gruppe" w:date="2023-10-29T09:42:00Z"/>
                <w:lang w:val="en-GB"/>
                <w:rPrChange w:id="3543" w:author="Jonathan Leipold - BDAE Gruppe" w:date="2023-10-29T09:43:00Z">
                  <w:rPr>
                    <w:ins w:id="3544" w:author="Jonathan Leipold - BDAE Gruppe" w:date="2023-10-29T09:42:00Z"/>
                  </w:rPr>
                </w:rPrChange>
              </w:rPr>
              <w:pPrChange w:id="3545" w:author="Jonathan Leipold - BDAE Gruppe" w:date="2023-10-29T09:42:00Z">
                <w:pPr>
                  <w:pStyle w:val="ListBullet"/>
                </w:pPr>
              </w:pPrChange>
            </w:pPr>
            <w:ins w:id="3546" w:author="Jonathan Leipold - BDAE Gruppe" w:date="2023-10-29T09:42:00Z">
              <w:r w:rsidRPr="0017344B">
                <w:rPr>
                  <w:lang w:val="en-GB"/>
                  <w:rPrChange w:id="3547" w:author="Jonathan Leipold - BDAE Gruppe" w:date="2023-10-29T09:43:00Z">
                    <w:rPr/>
                  </w:rPrChange>
                </w:rPr>
                <w:t>total ratio of paid out vs. claimed money (payout/claimed)</w:t>
              </w:r>
            </w:ins>
          </w:p>
        </w:tc>
      </w:tr>
      <w:tr w:rsidR="004223A3" w:rsidRPr="009E0DC1" w14:paraId="5940F00A" w14:textId="77777777" w:rsidTr="00773FEA">
        <w:trPr>
          <w:trHeight w:val="292"/>
          <w:ins w:id="3548" w:author="Jonathan Leipold - BDAE Gruppe" w:date="2023-10-29T09:42:00Z"/>
          <w:trPrChange w:id="3549" w:author="Jonathan Leipold - BDAE Gruppe" w:date="2023-11-04T12:46:00Z">
            <w:trPr>
              <w:trHeight w:val="292"/>
            </w:trPr>
          </w:trPrChange>
        </w:trPr>
        <w:tc>
          <w:tcPr>
            <w:tcW w:w="3077" w:type="dxa"/>
            <w:noWrap/>
            <w:hideMark/>
            <w:tcPrChange w:id="3550" w:author="Jonathan Leipold - BDAE Gruppe" w:date="2023-11-04T12:46:00Z">
              <w:tcPr>
                <w:tcW w:w="3081" w:type="dxa"/>
                <w:noWrap/>
                <w:hideMark/>
              </w:tcPr>
            </w:tcPrChange>
          </w:tcPr>
          <w:p w14:paraId="0FA1DE52" w14:textId="77777777" w:rsidR="0017344B" w:rsidRPr="0017344B" w:rsidRDefault="0017344B">
            <w:pPr>
              <w:rPr>
                <w:ins w:id="3551" w:author="Jonathan Leipold - BDAE Gruppe" w:date="2023-10-29T09:42:00Z"/>
              </w:rPr>
              <w:pPrChange w:id="3552" w:author="Jonathan Leipold - BDAE Gruppe" w:date="2023-10-29T09:42:00Z">
                <w:pPr>
                  <w:pStyle w:val="ListBullet"/>
                </w:pPr>
              </w:pPrChange>
            </w:pPr>
            <w:proofErr w:type="spellStart"/>
            <w:ins w:id="3553" w:author="Jonathan Leipold - BDAE Gruppe" w:date="2023-10-29T09:42:00Z">
              <w:r w:rsidRPr="0017344B">
                <w:t>mean_payoutDays</w:t>
              </w:r>
              <w:proofErr w:type="spellEnd"/>
            </w:ins>
          </w:p>
        </w:tc>
        <w:tc>
          <w:tcPr>
            <w:tcW w:w="1159" w:type="dxa"/>
            <w:noWrap/>
            <w:hideMark/>
            <w:tcPrChange w:id="3554" w:author="Jonathan Leipold - BDAE Gruppe" w:date="2023-11-04T12:46:00Z">
              <w:tcPr>
                <w:tcW w:w="1149" w:type="dxa"/>
                <w:gridSpan w:val="3"/>
                <w:noWrap/>
                <w:hideMark/>
              </w:tcPr>
            </w:tcPrChange>
          </w:tcPr>
          <w:p w14:paraId="4FDAB5EC" w14:textId="77777777" w:rsidR="0017344B" w:rsidRPr="0017344B" w:rsidRDefault="0017344B">
            <w:pPr>
              <w:rPr>
                <w:ins w:id="3555" w:author="Jonathan Leipold - BDAE Gruppe" w:date="2023-10-29T09:42:00Z"/>
              </w:rPr>
              <w:pPrChange w:id="3556" w:author="Jonathan Leipold - BDAE Gruppe" w:date="2023-10-29T09:42:00Z">
                <w:pPr>
                  <w:pStyle w:val="ListBullet"/>
                </w:pPr>
              </w:pPrChange>
            </w:pPr>
            <w:ins w:id="3557" w:author="Jonathan Leipold - BDAE Gruppe" w:date="2023-10-29T09:42:00Z">
              <w:r w:rsidRPr="0017344B">
                <w:t>integer</w:t>
              </w:r>
            </w:ins>
          </w:p>
        </w:tc>
        <w:tc>
          <w:tcPr>
            <w:tcW w:w="4060" w:type="dxa"/>
            <w:noWrap/>
            <w:hideMark/>
            <w:tcPrChange w:id="3558" w:author="Jonathan Leipold - BDAE Gruppe" w:date="2023-11-04T12:46:00Z">
              <w:tcPr>
                <w:tcW w:w="4066" w:type="dxa"/>
                <w:gridSpan w:val="2"/>
                <w:noWrap/>
                <w:hideMark/>
              </w:tcPr>
            </w:tcPrChange>
          </w:tcPr>
          <w:p w14:paraId="1481F92D" w14:textId="77777777" w:rsidR="0017344B" w:rsidRPr="004223A3" w:rsidRDefault="0017344B">
            <w:pPr>
              <w:rPr>
                <w:ins w:id="3559" w:author="Jonathan Leipold - BDAE Gruppe" w:date="2023-10-29T09:42:00Z"/>
                <w:lang w:val="en-GB"/>
                <w:rPrChange w:id="3560" w:author="Jonathan Leipold - BDAE Gruppe" w:date="2023-10-29T09:44:00Z">
                  <w:rPr>
                    <w:ins w:id="3561" w:author="Jonathan Leipold - BDAE Gruppe" w:date="2023-10-29T09:42:00Z"/>
                  </w:rPr>
                </w:rPrChange>
              </w:rPr>
              <w:pPrChange w:id="3562" w:author="Jonathan Leipold - BDAE Gruppe" w:date="2023-10-29T09:42:00Z">
                <w:pPr>
                  <w:pStyle w:val="ListBullet"/>
                </w:pPr>
              </w:pPrChange>
            </w:pPr>
            <w:ins w:id="3563" w:author="Jonathan Leipold - BDAE Gruppe" w:date="2023-10-29T09:42:00Z">
              <w:r w:rsidRPr="004223A3">
                <w:rPr>
                  <w:lang w:val="en-GB"/>
                  <w:rPrChange w:id="3564" w:author="Jonathan Leipold - BDAE Gruppe" w:date="2023-10-29T09:44:00Z">
                    <w:rPr/>
                  </w:rPrChange>
                </w:rPr>
                <w:t>mean waiting time in days between claim and payout of money</w:t>
              </w:r>
            </w:ins>
          </w:p>
        </w:tc>
      </w:tr>
      <w:tr w:rsidR="007D4F58" w:rsidRPr="007D4F58" w14:paraId="13081997" w14:textId="77777777" w:rsidTr="00773FEA">
        <w:trPr>
          <w:trHeight w:val="292"/>
          <w:ins w:id="3565" w:author="Jonathan Leipold - BDAE Gruppe" w:date="2023-11-04T12:55:00Z"/>
        </w:trPr>
        <w:tc>
          <w:tcPr>
            <w:tcW w:w="3077" w:type="dxa"/>
            <w:noWrap/>
          </w:tcPr>
          <w:p w14:paraId="43AB9AF9" w14:textId="17BFD8BF" w:rsidR="007D4F58" w:rsidRPr="0017344B" w:rsidRDefault="007D4F58">
            <w:pPr>
              <w:rPr>
                <w:ins w:id="3566" w:author="Jonathan Leipold - BDAE Gruppe" w:date="2023-11-04T12:55:00Z"/>
              </w:rPr>
            </w:pPr>
            <w:proofErr w:type="spellStart"/>
            <w:ins w:id="3567" w:author="Jonathan Leipold - BDAE Gruppe" w:date="2023-11-04T12:55:00Z">
              <w:r w:rsidRPr="0017344B">
                <w:t>sum_premium_total</w:t>
              </w:r>
              <w:proofErr w:type="spellEnd"/>
            </w:ins>
          </w:p>
        </w:tc>
        <w:tc>
          <w:tcPr>
            <w:tcW w:w="1159" w:type="dxa"/>
            <w:noWrap/>
          </w:tcPr>
          <w:p w14:paraId="296514BB" w14:textId="5F80A2C9" w:rsidR="007D4F58" w:rsidRPr="0017344B" w:rsidRDefault="007D4F58">
            <w:pPr>
              <w:rPr>
                <w:ins w:id="3568" w:author="Jonathan Leipold - BDAE Gruppe" w:date="2023-11-04T12:55:00Z"/>
              </w:rPr>
            </w:pPr>
            <w:proofErr w:type="spellStart"/>
            <w:ins w:id="3569" w:author="Jonathan Leipold - BDAE Gruppe" w:date="2023-11-04T12:55:00Z">
              <w:r w:rsidRPr="0017344B">
                <w:t>float</w:t>
              </w:r>
              <w:proofErr w:type="spellEnd"/>
            </w:ins>
          </w:p>
        </w:tc>
        <w:tc>
          <w:tcPr>
            <w:tcW w:w="4060" w:type="dxa"/>
            <w:noWrap/>
          </w:tcPr>
          <w:p w14:paraId="25D90E58" w14:textId="7FEF2F2E" w:rsidR="007D4F58" w:rsidRPr="007D4F58" w:rsidRDefault="006352FE">
            <w:pPr>
              <w:rPr>
                <w:ins w:id="3570" w:author="Jonathan Leipold - BDAE Gruppe" w:date="2023-11-04T12:55:00Z"/>
                <w:lang w:val="en-GB"/>
              </w:rPr>
            </w:pPr>
            <w:ins w:id="3571" w:author="Jonathan Leipold - BDAE Gruppe" w:date="2023-11-04T12:56:00Z">
              <w:r>
                <w:rPr>
                  <w:lang w:val="en-GB"/>
                </w:rPr>
                <w:t>total amount of paid premiums by the customer</w:t>
              </w:r>
            </w:ins>
          </w:p>
        </w:tc>
      </w:tr>
      <w:tr w:rsidR="004223A3" w:rsidRPr="009E0DC1" w14:paraId="56572058" w14:textId="77777777" w:rsidTr="00773FEA">
        <w:trPr>
          <w:trHeight w:val="292"/>
          <w:ins w:id="3572" w:author="Jonathan Leipold - BDAE Gruppe" w:date="2023-10-29T09:42:00Z"/>
          <w:trPrChange w:id="3573" w:author="Jonathan Leipold - BDAE Gruppe" w:date="2023-11-04T12:46:00Z">
            <w:trPr>
              <w:trHeight w:val="292"/>
            </w:trPr>
          </w:trPrChange>
        </w:trPr>
        <w:tc>
          <w:tcPr>
            <w:tcW w:w="3077" w:type="dxa"/>
            <w:noWrap/>
            <w:hideMark/>
            <w:tcPrChange w:id="3574" w:author="Jonathan Leipold - BDAE Gruppe" w:date="2023-11-04T12:46:00Z">
              <w:tcPr>
                <w:tcW w:w="3081" w:type="dxa"/>
                <w:noWrap/>
                <w:hideMark/>
              </w:tcPr>
            </w:tcPrChange>
          </w:tcPr>
          <w:p w14:paraId="2B458E6B" w14:textId="77777777" w:rsidR="0017344B" w:rsidRPr="0017344B" w:rsidRDefault="0017344B">
            <w:pPr>
              <w:rPr>
                <w:ins w:id="3575" w:author="Jonathan Leipold - BDAE Gruppe" w:date="2023-10-29T09:42:00Z"/>
              </w:rPr>
              <w:pPrChange w:id="3576" w:author="Jonathan Leipold - BDAE Gruppe" w:date="2023-10-29T09:42:00Z">
                <w:pPr>
                  <w:pStyle w:val="ListBullet"/>
                </w:pPr>
              </w:pPrChange>
            </w:pPr>
            <w:proofErr w:type="spellStart"/>
            <w:ins w:id="3577" w:author="Jonathan Leipold - BDAE Gruppe" w:date="2023-10-29T09:42:00Z">
              <w:r w:rsidRPr="0017344B">
                <w:t>num_claims_lastYear</w:t>
              </w:r>
              <w:proofErr w:type="spellEnd"/>
            </w:ins>
          </w:p>
        </w:tc>
        <w:tc>
          <w:tcPr>
            <w:tcW w:w="1159" w:type="dxa"/>
            <w:noWrap/>
            <w:hideMark/>
            <w:tcPrChange w:id="3578" w:author="Jonathan Leipold - BDAE Gruppe" w:date="2023-11-04T12:46:00Z">
              <w:tcPr>
                <w:tcW w:w="1149" w:type="dxa"/>
                <w:gridSpan w:val="3"/>
                <w:noWrap/>
                <w:hideMark/>
              </w:tcPr>
            </w:tcPrChange>
          </w:tcPr>
          <w:p w14:paraId="26757018" w14:textId="77777777" w:rsidR="0017344B" w:rsidRPr="0017344B" w:rsidRDefault="0017344B">
            <w:pPr>
              <w:rPr>
                <w:ins w:id="3579" w:author="Jonathan Leipold - BDAE Gruppe" w:date="2023-10-29T09:42:00Z"/>
              </w:rPr>
              <w:pPrChange w:id="3580" w:author="Jonathan Leipold - BDAE Gruppe" w:date="2023-10-29T09:42:00Z">
                <w:pPr>
                  <w:pStyle w:val="ListBullet"/>
                </w:pPr>
              </w:pPrChange>
            </w:pPr>
            <w:ins w:id="3581" w:author="Jonathan Leipold - BDAE Gruppe" w:date="2023-10-29T09:42:00Z">
              <w:r w:rsidRPr="0017344B">
                <w:t>integer</w:t>
              </w:r>
            </w:ins>
          </w:p>
        </w:tc>
        <w:tc>
          <w:tcPr>
            <w:tcW w:w="4060" w:type="dxa"/>
            <w:vMerge w:val="restart"/>
            <w:noWrap/>
            <w:hideMark/>
            <w:tcPrChange w:id="3582" w:author="Jonathan Leipold - BDAE Gruppe" w:date="2023-11-04T12:46:00Z">
              <w:tcPr>
                <w:tcW w:w="4066" w:type="dxa"/>
                <w:gridSpan w:val="2"/>
                <w:vMerge w:val="restart"/>
                <w:noWrap/>
                <w:hideMark/>
              </w:tcPr>
            </w:tcPrChange>
          </w:tcPr>
          <w:p w14:paraId="025A1EAA" w14:textId="77777777" w:rsidR="0017344B" w:rsidRPr="0017344B" w:rsidRDefault="0017344B">
            <w:pPr>
              <w:rPr>
                <w:ins w:id="3583" w:author="Jonathan Leipold - BDAE Gruppe" w:date="2023-10-29T09:42:00Z"/>
                <w:lang w:val="en-GB"/>
                <w:rPrChange w:id="3584" w:author="Jonathan Leipold - BDAE Gruppe" w:date="2023-10-29T09:43:00Z">
                  <w:rPr>
                    <w:ins w:id="3585" w:author="Jonathan Leipold - BDAE Gruppe" w:date="2023-10-29T09:42:00Z"/>
                  </w:rPr>
                </w:rPrChange>
              </w:rPr>
              <w:pPrChange w:id="3586" w:author="Jonathan Leipold - BDAE Gruppe" w:date="2023-10-29T09:42:00Z">
                <w:pPr>
                  <w:pStyle w:val="ListBullet"/>
                </w:pPr>
              </w:pPrChange>
            </w:pPr>
            <w:ins w:id="3587" w:author="Jonathan Leipold - BDAE Gruppe" w:date="2023-10-29T09:42:00Z">
              <w:r w:rsidRPr="0017344B">
                <w:rPr>
                  <w:lang w:val="en-GB"/>
                  <w:rPrChange w:id="3588" w:author="Jonathan Leipold - BDAE Gruppe" w:date="2023-10-29T09:43:00Z">
                    <w:rPr/>
                  </w:rPrChange>
                </w:rPr>
                <w:t xml:space="preserve">same as above, but for last year before </w:t>
              </w:r>
              <w:proofErr w:type="spellStart"/>
              <w:r w:rsidRPr="0017344B">
                <w:rPr>
                  <w:lang w:val="en-GB"/>
                  <w:rPrChange w:id="3589" w:author="Jonathan Leipold - BDAE Gruppe" w:date="2023-10-29T09:43:00Z">
                    <w:rPr/>
                  </w:rPrChange>
                </w:rPr>
                <w:t>update_Date</w:t>
              </w:r>
              <w:proofErr w:type="spellEnd"/>
            </w:ins>
          </w:p>
        </w:tc>
      </w:tr>
      <w:tr w:rsidR="004223A3" w:rsidRPr="0017344B" w14:paraId="120C5CB1" w14:textId="77777777" w:rsidTr="00773FEA">
        <w:trPr>
          <w:trHeight w:val="292"/>
          <w:ins w:id="3590" w:author="Jonathan Leipold - BDAE Gruppe" w:date="2023-10-29T09:42:00Z"/>
          <w:trPrChange w:id="3591" w:author="Jonathan Leipold - BDAE Gruppe" w:date="2023-11-04T12:46:00Z">
            <w:trPr>
              <w:trHeight w:val="292"/>
            </w:trPr>
          </w:trPrChange>
        </w:trPr>
        <w:tc>
          <w:tcPr>
            <w:tcW w:w="3077" w:type="dxa"/>
            <w:noWrap/>
            <w:hideMark/>
            <w:tcPrChange w:id="3592" w:author="Jonathan Leipold - BDAE Gruppe" w:date="2023-11-04T12:46:00Z">
              <w:tcPr>
                <w:tcW w:w="3081" w:type="dxa"/>
                <w:noWrap/>
                <w:hideMark/>
              </w:tcPr>
            </w:tcPrChange>
          </w:tcPr>
          <w:p w14:paraId="6780BFD6" w14:textId="77777777" w:rsidR="0017344B" w:rsidRPr="0017344B" w:rsidRDefault="0017344B">
            <w:pPr>
              <w:rPr>
                <w:ins w:id="3593" w:author="Jonathan Leipold - BDAE Gruppe" w:date="2023-10-29T09:42:00Z"/>
              </w:rPr>
              <w:pPrChange w:id="3594" w:author="Jonathan Leipold - BDAE Gruppe" w:date="2023-10-29T09:42:00Z">
                <w:pPr>
                  <w:pStyle w:val="ListBullet"/>
                </w:pPr>
              </w:pPrChange>
            </w:pPr>
            <w:proofErr w:type="spellStart"/>
            <w:ins w:id="3595" w:author="Jonathan Leipold - BDAE Gruppe" w:date="2023-10-29T09:42:00Z">
              <w:r w:rsidRPr="0017344B">
                <w:t>sum_claimed_lastYear</w:t>
              </w:r>
              <w:proofErr w:type="spellEnd"/>
            </w:ins>
          </w:p>
        </w:tc>
        <w:tc>
          <w:tcPr>
            <w:tcW w:w="1159" w:type="dxa"/>
            <w:noWrap/>
            <w:hideMark/>
            <w:tcPrChange w:id="3596" w:author="Jonathan Leipold - BDAE Gruppe" w:date="2023-11-04T12:46:00Z">
              <w:tcPr>
                <w:tcW w:w="1149" w:type="dxa"/>
                <w:gridSpan w:val="3"/>
                <w:noWrap/>
                <w:hideMark/>
              </w:tcPr>
            </w:tcPrChange>
          </w:tcPr>
          <w:p w14:paraId="514C6CDA" w14:textId="77777777" w:rsidR="0017344B" w:rsidRPr="0017344B" w:rsidRDefault="0017344B">
            <w:pPr>
              <w:rPr>
                <w:ins w:id="3597" w:author="Jonathan Leipold - BDAE Gruppe" w:date="2023-10-29T09:42:00Z"/>
              </w:rPr>
              <w:pPrChange w:id="3598" w:author="Jonathan Leipold - BDAE Gruppe" w:date="2023-10-29T09:42:00Z">
                <w:pPr>
                  <w:pStyle w:val="ListBullet"/>
                </w:pPr>
              </w:pPrChange>
            </w:pPr>
            <w:proofErr w:type="spellStart"/>
            <w:ins w:id="3599" w:author="Jonathan Leipold - BDAE Gruppe" w:date="2023-10-29T09:42:00Z">
              <w:r w:rsidRPr="0017344B">
                <w:t>float</w:t>
              </w:r>
              <w:proofErr w:type="spellEnd"/>
            </w:ins>
          </w:p>
        </w:tc>
        <w:tc>
          <w:tcPr>
            <w:tcW w:w="4060" w:type="dxa"/>
            <w:vMerge/>
            <w:hideMark/>
            <w:tcPrChange w:id="3600" w:author="Jonathan Leipold - BDAE Gruppe" w:date="2023-11-04T12:46:00Z">
              <w:tcPr>
                <w:tcW w:w="4066" w:type="dxa"/>
                <w:gridSpan w:val="2"/>
                <w:vMerge/>
                <w:hideMark/>
              </w:tcPr>
            </w:tcPrChange>
          </w:tcPr>
          <w:p w14:paraId="7BF8C78D" w14:textId="77777777" w:rsidR="0017344B" w:rsidRPr="0017344B" w:rsidRDefault="0017344B">
            <w:pPr>
              <w:rPr>
                <w:ins w:id="3601" w:author="Jonathan Leipold - BDAE Gruppe" w:date="2023-10-29T09:42:00Z"/>
              </w:rPr>
              <w:pPrChange w:id="3602" w:author="Jonathan Leipold - BDAE Gruppe" w:date="2023-10-29T09:42:00Z">
                <w:pPr>
                  <w:pStyle w:val="ListBullet"/>
                </w:pPr>
              </w:pPrChange>
            </w:pPr>
          </w:p>
        </w:tc>
      </w:tr>
      <w:tr w:rsidR="004223A3" w:rsidRPr="0017344B" w14:paraId="6B945366" w14:textId="77777777" w:rsidTr="00773FEA">
        <w:trPr>
          <w:trHeight w:val="292"/>
          <w:ins w:id="3603" w:author="Jonathan Leipold - BDAE Gruppe" w:date="2023-10-29T09:42:00Z"/>
          <w:trPrChange w:id="3604" w:author="Jonathan Leipold - BDAE Gruppe" w:date="2023-11-04T12:46:00Z">
            <w:trPr>
              <w:trHeight w:val="292"/>
            </w:trPr>
          </w:trPrChange>
        </w:trPr>
        <w:tc>
          <w:tcPr>
            <w:tcW w:w="3077" w:type="dxa"/>
            <w:noWrap/>
            <w:hideMark/>
            <w:tcPrChange w:id="3605" w:author="Jonathan Leipold - BDAE Gruppe" w:date="2023-11-04T12:46:00Z">
              <w:tcPr>
                <w:tcW w:w="3081" w:type="dxa"/>
                <w:noWrap/>
                <w:hideMark/>
              </w:tcPr>
            </w:tcPrChange>
          </w:tcPr>
          <w:p w14:paraId="7F4CBE80" w14:textId="77777777" w:rsidR="0017344B" w:rsidRPr="0017344B" w:rsidRDefault="0017344B">
            <w:pPr>
              <w:rPr>
                <w:ins w:id="3606" w:author="Jonathan Leipold - BDAE Gruppe" w:date="2023-10-29T09:42:00Z"/>
              </w:rPr>
              <w:pPrChange w:id="3607" w:author="Jonathan Leipold - BDAE Gruppe" w:date="2023-10-29T09:42:00Z">
                <w:pPr>
                  <w:pStyle w:val="ListBullet"/>
                </w:pPr>
              </w:pPrChange>
            </w:pPr>
            <w:proofErr w:type="spellStart"/>
            <w:ins w:id="3608" w:author="Jonathan Leipold - BDAE Gruppe" w:date="2023-10-29T09:42:00Z">
              <w:r w:rsidRPr="0017344B">
                <w:t>sum_payout_lastYear</w:t>
              </w:r>
              <w:proofErr w:type="spellEnd"/>
            </w:ins>
          </w:p>
        </w:tc>
        <w:tc>
          <w:tcPr>
            <w:tcW w:w="1159" w:type="dxa"/>
            <w:noWrap/>
            <w:hideMark/>
            <w:tcPrChange w:id="3609" w:author="Jonathan Leipold - BDAE Gruppe" w:date="2023-11-04T12:46:00Z">
              <w:tcPr>
                <w:tcW w:w="1149" w:type="dxa"/>
                <w:gridSpan w:val="3"/>
                <w:noWrap/>
                <w:hideMark/>
              </w:tcPr>
            </w:tcPrChange>
          </w:tcPr>
          <w:p w14:paraId="3E352A4A" w14:textId="77777777" w:rsidR="0017344B" w:rsidRPr="0017344B" w:rsidRDefault="0017344B">
            <w:pPr>
              <w:rPr>
                <w:ins w:id="3610" w:author="Jonathan Leipold - BDAE Gruppe" w:date="2023-10-29T09:42:00Z"/>
              </w:rPr>
              <w:pPrChange w:id="3611" w:author="Jonathan Leipold - BDAE Gruppe" w:date="2023-10-29T09:42:00Z">
                <w:pPr>
                  <w:pStyle w:val="ListBullet"/>
                </w:pPr>
              </w:pPrChange>
            </w:pPr>
            <w:proofErr w:type="spellStart"/>
            <w:ins w:id="3612" w:author="Jonathan Leipold - BDAE Gruppe" w:date="2023-10-29T09:42:00Z">
              <w:r w:rsidRPr="0017344B">
                <w:t>float</w:t>
              </w:r>
              <w:proofErr w:type="spellEnd"/>
            </w:ins>
          </w:p>
        </w:tc>
        <w:tc>
          <w:tcPr>
            <w:tcW w:w="4060" w:type="dxa"/>
            <w:vMerge/>
            <w:hideMark/>
            <w:tcPrChange w:id="3613" w:author="Jonathan Leipold - BDAE Gruppe" w:date="2023-11-04T12:46:00Z">
              <w:tcPr>
                <w:tcW w:w="4066" w:type="dxa"/>
                <w:gridSpan w:val="2"/>
                <w:vMerge/>
                <w:hideMark/>
              </w:tcPr>
            </w:tcPrChange>
          </w:tcPr>
          <w:p w14:paraId="18A4210B" w14:textId="77777777" w:rsidR="0017344B" w:rsidRPr="0017344B" w:rsidRDefault="0017344B">
            <w:pPr>
              <w:rPr>
                <w:ins w:id="3614" w:author="Jonathan Leipold - BDAE Gruppe" w:date="2023-10-29T09:42:00Z"/>
              </w:rPr>
              <w:pPrChange w:id="3615" w:author="Jonathan Leipold - BDAE Gruppe" w:date="2023-10-29T09:42:00Z">
                <w:pPr>
                  <w:pStyle w:val="ListBullet"/>
                </w:pPr>
              </w:pPrChange>
            </w:pPr>
          </w:p>
        </w:tc>
      </w:tr>
      <w:tr w:rsidR="004223A3" w:rsidRPr="0017344B" w14:paraId="655D823E" w14:textId="77777777" w:rsidTr="00773FEA">
        <w:trPr>
          <w:trHeight w:val="292"/>
          <w:ins w:id="3616" w:author="Jonathan Leipold - BDAE Gruppe" w:date="2023-10-29T09:42:00Z"/>
          <w:trPrChange w:id="3617" w:author="Jonathan Leipold - BDAE Gruppe" w:date="2023-11-04T12:46:00Z">
            <w:trPr>
              <w:trHeight w:val="292"/>
            </w:trPr>
          </w:trPrChange>
        </w:trPr>
        <w:tc>
          <w:tcPr>
            <w:tcW w:w="3077" w:type="dxa"/>
            <w:noWrap/>
            <w:hideMark/>
            <w:tcPrChange w:id="3618" w:author="Jonathan Leipold - BDAE Gruppe" w:date="2023-11-04T12:46:00Z">
              <w:tcPr>
                <w:tcW w:w="3081" w:type="dxa"/>
                <w:noWrap/>
                <w:hideMark/>
              </w:tcPr>
            </w:tcPrChange>
          </w:tcPr>
          <w:p w14:paraId="345056EF" w14:textId="77777777" w:rsidR="0017344B" w:rsidRPr="0017344B" w:rsidRDefault="0017344B">
            <w:pPr>
              <w:rPr>
                <w:ins w:id="3619" w:author="Jonathan Leipold - BDAE Gruppe" w:date="2023-10-29T09:42:00Z"/>
              </w:rPr>
              <w:pPrChange w:id="3620" w:author="Jonathan Leipold - BDAE Gruppe" w:date="2023-10-29T09:42:00Z">
                <w:pPr>
                  <w:pStyle w:val="ListBullet"/>
                </w:pPr>
              </w:pPrChange>
            </w:pPr>
            <w:proofErr w:type="spellStart"/>
            <w:ins w:id="3621" w:author="Jonathan Leipold - BDAE Gruppe" w:date="2023-10-29T09:42:00Z">
              <w:r w:rsidRPr="0017344B">
                <w:t>sum_retained_lastYear</w:t>
              </w:r>
              <w:proofErr w:type="spellEnd"/>
            </w:ins>
          </w:p>
        </w:tc>
        <w:tc>
          <w:tcPr>
            <w:tcW w:w="1159" w:type="dxa"/>
            <w:noWrap/>
            <w:hideMark/>
            <w:tcPrChange w:id="3622" w:author="Jonathan Leipold - BDAE Gruppe" w:date="2023-11-04T12:46:00Z">
              <w:tcPr>
                <w:tcW w:w="1149" w:type="dxa"/>
                <w:gridSpan w:val="3"/>
                <w:noWrap/>
                <w:hideMark/>
              </w:tcPr>
            </w:tcPrChange>
          </w:tcPr>
          <w:p w14:paraId="0923D170" w14:textId="77777777" w:rsidR="0017344B" w:rsidRPr="0017344B" w:rsidRDefault="0017344B">
            <w:pPr>
              <w:rPr>
                <w:ins w:id="3623" w:author="Jonathan Leipold - BDAE Gruppe" w:date="2023-10-29T09:42:00Z"/>
              </w:rPr>
              <w:pPrChange w:id="3624" w:author="Jonathan Leipold - BDAE Gruppe" w:date="2023-10-29T09:42:00Z">
                <w:pPr>
                  <w:pStyle w:val="ListBullet"/>
                </w:pPr>
              </w:pPrChange>
            </w:pPr>
            <w:proofErr w:type="spellStart"/>
            <w:ins w:id="3625" w:author="Jonathan Leipold - BDAE Gruppe" w:date="2023-10-29T09:42:00Z">
              <w:r w:rsidRPr="0017344B">
                <w:t>float</w:t>
              </w:r>
              <w:proofErr w:type="spellEnd"/>
            </w:ins>
          </w:p>
        </w:tc>
        <w:tc>
          <w:tcPr>
            <w:tcW w:w="4060" w:type="dxa"/>
            <w:vMerge/>
            <w:hideMark/>
            <w:tcPrChange w:id="3626" w:author="Jonathan Leipold - BDAE Gruppe" w:date="2023-11-04T12:46:00Z">
              <w:tcPr>
                <w:tcW w:w="4066" w:type="dxa"/>
                <w:gridSpan w:val="2"/>
                <w:vMerge/>
                <w:hideMark/>
              </w:tcPr>
            </w:tcPrChange>
          </w:tcPr>
          <w:p w14:paraId="3E267B85" w14:textId="77777777" w:rsidR="0017344B" w:rsidRPr="0017344B" w:rsidRDefault="0017344B">
            <w:pPr>
              <w:rPr>
                <w:ins w:id="3627" w:author="Jonathan Leipold - BDAE Gruppe" w:date="2023-10-29T09:42:00Z"/>
              </w:rPr>
              <w:pPrChange w:id="3628" w:author="Jonathan Leipold - BDAE Gruppe" w:date="2023-10-29T09:42:00Z">
                <w:pPr>
                  <w:pStyle w:val="ListBullet"/>
                </w:pPr>
              </w:pPrChange>
            </w:pPr>
          </w:p>
        </w:tc>
      </w:tr>
      <w:tr w:rsidR="004223A3" w:rsidRPr="0017344B" w14:paraId="0A9030F8" w14:textId="77777777" w:rsidTr="00773FEA">
        <w:trPr>
          <w:trHeight w:val="292"/>
          <w:ins w:id="3629" w:author="Jonathan Leipold - BDAE Gruppe" w:date="2023-10-29T09:42:00Z"/>
          <w:trPrChange w:id="3630" w:author="Jonathan Leipold - BDAE Gruppe" w:date="2023-11-04T12:46:00Z">
            <w:trPr>
              <w:trHeight w:val="292"/>
            </w:trPr>
          </w:trPrChange>
        </w:trPr>
        <w:tc>
          <w:tcPr>
            <w:tcW w:w="3077" w:type="dxa"/>
            <w:noWrap/>
            <w:hideMark/>
            <w:tcPrChange w:id="3631" w:author="Jonathan Leipold - BDAE Gruppe" w:date="2023-11-04T12:46:00Z">
              <w:tcPr>
                <w:tcW w:w="3081" w:type="dxa"/>
                <w:noWrap/>
                <w:hideMark/>
              </w:tcPr>
            </w:tcPrChange>
          </w:tcPr>
          <w:p w14:paraId="4F5A7810" w14:textId="77777777" w:rsidR="0017344B" w:rsidRPr="0017344B" w:rsidRDefault="0017344B">
            <w:pPr>
              <w:rPr>
                <w:ins w:id="3632" w:author="Jonathan Leipold - BDAE Gruppe" w:date="2023-10-29T09:42:00Z"/>
              </w:rPr>
              <w:pPrChange w:id="3633" w:author="Jonathan Leipold - BDAE Gruppe" w:date="2023-10-29T09:42:00Z">
                <w:pPr>
                  <w:pStyle w:val="ListBullet"/>
                </w:pPr>
              </w:pPrChange>
            </w:pPr>
            <w:proofErr w:type="spellStart"/>
            <w:ins w:id="3634" w:author="Jonathan Leipold - BDAE Gruppe" w:date="2023-10-29T09:42:00Z">
              <w:r w:rsidRPr="0017344B">
                <w:t>payout_ratio_lastYear</w:t>
              </w:r>
              <w:proofErr w:type="spellEnd"/>
            </w:ins>
          </w:p>
        </w:tc>
        <w:tc>
          <w:tcPr>
            <w:tcW w:w="1159" w:type="dxa"/>
            <w:noWrap/>
            <w:hideMark/>
            <w:tcPrChange w:id="3635" w:author="Jonathan Leipold - BDAE Gruppe" w:date="2023-11-04T12:46:00Z">
              <w:tcPr>
                <w:tcW w:w="1149" w:type="dxa"/>
                <w:gridSpan w:val="3"/>
                <w:noWrap/>
                <w:hideMark/>
              </w:tcPr>
            </w:tcPrChange>
          </w:tcPr>
          <w:p w14:paraId="5CBCDB19" w14:textId="77777777" w:rsidR="0017344B" w:rsidRPr="0017344B" w:rsidRDefault="0017344B">
            <w:pPr>
              <w:rPr>
                <w:ins w:id="3636" w:author="Jonathan Leipold - BDAE Gruppe" w:date="2023-10-29T09:42:00Z"/>
              </w:rPr>
              <w:pPrChange w:id="3637" w:author="Jonathan Leipold - BDAE Gruppe" w:date="2023-10-29T09:42:00Z">
                <w:pPr>
                  <w:pStyle w:val="ListBullet"/>
                </w:pPr>
              </w:pPrChange>
            </w:pPr>
            <w:proofErr w:type="spellStart"/>
            <w:ins w:id="3638" w:author="Jonathan Leipold - BDAE Gruppe" w:date="2023-10-29T09:42:00Z">
              <w:r w:rsidRPr="0017344B">
                <w:t>float</w:t>
              </w:r>
              <w:proofErr w:type="spellEnd"/>
            </w:ins>
          </w:p>
        </w:tc>
        <w:tc>
          <w:tcPr>
            <w:tcW w:w="4060" w:type="dxa"/>
            <w:vMerge/>
            <w:hideMark/>
            <w:tcPrChange w:id="3639" w:author="Jonathan Leipold - BDAE Gruppe" w:date="2023-11-04T12:46:00Z">
              <w:tcPr>
                <w:tcW w:w="4066" w:type="dxa"/>
                <w:gridSpan w:val="2"/>
                <w:vMerge/>
                <w:hideMark/>
              </w:tcPr>
            </w:tcPrChange>
          </w:tcPr>
          <w:p w14:paraId="542E2D64" w14:textId="77777777" w:rsidR="0017344B" w:rsidRPr="0017344B" w:rsidRDefault="0017344B">
            <w:pPr>
              <w:rPr>
                <w:ins w:id="3640" w:author="Jonathan Leipold - BDAE Gruppe" w:date="2023-10-29T09:42:00Z"/>
              </w:rPr>
              <w:pPrChange w:id="3641" w:author="Jonathan Leipold - BDAE Gruppe" w:date="2023-10-29T09:42:00Z">
                <w:pPr>
                  <w:pStyle w:val="ListBullet"/>
                </w:pPr>
              </w:pPrChange>
            </w:pPr>
          </w:p>
        </w:tc>
      </w:tr>
      <w:tr w:rsidR="004223A3" w:rsidRPr="0017344B" w14:paraId="1E2D419E" w14:textId="77777777" w:rsidTr="00773FEA">
        <w:trPr>
          <w:trHeight w:val="292"/>
          <w:ins w:id="3642" w:author="Jonathan Leipold - BDAE Gruppe" w:date="2023-10-29T09:42:00Z"/>
          <w:trPrChange w:id="3643" w:author="Jonathan Leipold - BDAE Gruppe" w:date="2023-11-04T12:46:00Z">
            <w:trPr>
              <w:trHeight w:val="292"/>
            </w:trPr>
          </w:trPrChange>
        </w:trPr>
        <w:tc>
          <w:tcPr>
            <w:tcW w:w="3077" w:type="dxa"/>
            <w:noWrap/>
            <w:hideMark/>
            <w:tcPrChange w:id="3644" w:author="Jonathan Leipold - BDAE Gruppe" w:date="2023-11-04T12:46:00Z">
              <w:tcPr>
                <w:tcW w:w="3081" w:type="dxa"/>
                <w:noWrap/>
                <w:hideMark/>
              </w:tcPr>
            </w:tcPrChange>
          </w:tcPr>
          <w:p w14:paraId="4B4B7991" w14:textId="77777777" w:rsidR="0017344B" w:rsidRPr="0017344B" w:rsidRDefault="0017344B">
            <w:pPr>
              <w:rPr>
                <w:ins w:id="3645" w:author="Jonathan Leipold - BDAE Gruppe" w:date="2023-10-29T09:42:00Z"/>
              </w:rPr>
              <w:pPrChange w:id="3646" w:author="Jonathan Leipold - BDAE Gruppe" w:date="2023-10-29T09:42:00Z">
                <w:pPr>
                  <w:pStyle w:val="ListBullet"/>
                </w:pPr>
              </w:pPrChange>
            </w:pPr>
            <w:proofErr w:type="spellStart"/>
            <w:ins w:id="3647" w:author="Jonathan Leipold - BDAE Gruppe" w:date="2023-10-29T09:42:00Z">
              <w:r w:rsidRPr="0017344B">
                <w:t>sum_premium_lastYear</w:t>
              </w:r>
              <w:proofErr w:type="spellEnd"/>
            </w:ins>
          </w:p>
        </w:tc>
        <w:tc>
          <w:tcPr>
            <w:tcW w:w="1159" w:type="dxa"/>
            <w:noWrap/>
            <w:hideMark/>
            <w:tcPrChange w:id="3648" w:author="Jonathan Leipold - BDAE Gruppe" w:date="2023-11-04T12:46:00Z">
              <w:tcPr>
                <w:tcW w:w="1149" w:type="dxa"/>
                <w:gridSpan w:val="3"/>
                <w:noWrap/>
                <w:hideMark/>
              </w:tcPr>
            </w:tcPrChange>
          </w:tcPr>
          <w:p w14:paraId="29839727" w14:textId="77777777" w:rsidR="0017344B" w:rsidRPr="0017344B" w:rsidRDefault="0017344B">
            <w:pPr>
              <w:rPr>
                <w:ins w:id="3649" w:author="Jonathan Leipold - BDAE Gruppe" w:date="2023-10-29T09:42:00Z"/>
              </w:rPr>
              <w:pPrChange w:id="3650" w:author="Jonathan Leipold - BDAE Gruppe" w:date="2023-10-29T09:42:00Z">
                <w:pPr>
                  <w:pStyle w:val="ListBullet"/>
                </w:pPr>
              </w:pPrChange>
            </w:pPr>
            <w:proofErr w:type="spellStart"/>
            <w:ins w:id="3651" w:author="Jonathan Leipold - BDAE Gruppe" w:date="2023-10-29T09:42:00Z">
              <w:r w:rsidRPr="0017344B">
                <w:t>float</w:t>
              </w:r>
              <w:proofErr w:type="spellEnd"/>
            </w:ins>
          </w:p>
        </w:tc>
        <w:tc>
          <w:tcPr>
            <w:tcW w:w="4060" w:type="dxa"/>
            <w:vMerge/>
            <w:hideMark/>
            <w:tcPrChange w:id="3652" w:author="Jonathan Leipold - BDAE Gruppe" w:date="2023-11-04T12:46:00Z">
              <w:tcPr>
                <w:tcW w:w="4066" w:type="dxa"/>
                <w:gridSpan w:val="2"/>
                <w:vMerge/>
                <w:hideMark/>
              </w:tcPr>
            </w:tcPrChange>
          </w:tcPr>
          <w:p w14:paraId="384A8717" w14:textId="77777777" w:rsidR="0017344B" w:rsidRPr="0017344B" w:rsidRDefault="0017344B">
            <w:pPr>
              <w:rPr>
                <w:ins w:id="3653" w:author="Jonathan Leipold - BDAE Gruppe" w:date="2023-10-29T09:42:00Z"/>
              </w:rPr>
              <w:pPrChange w:id="3654" w:author="Jonathan Leipold - BDAE Gruppe" w:date="2023-10-29T09:42:00Z">
                <w:pPr>
                  <w:pStyle w:val="ListBullet"/>
                </w:pPr>
              </w:pPrChange>
            </w:pPr>
          </w:p>
        </w:tc>
      </w:tr>
      <w:tr w:rsidR="004223A3" w:rsidRPr="0017344B" w14:paraId="3BBB523F" w14:textId="77777777" w:rsidTr="00773FEA">
        <w:trPr>
          <w:trHeight w:val="292"/>
          <w:ins w:id="3655" w:author="Jonathan Leipold - BDAE Gruppe" w:date="2023-10-29T09:42:00Z"/>
          <w:trPrChange w:id="3656" w:author="Jonathan Leipold - BDAE Gruppe" w:date="2023-11-04T12:46:00Z">
            <w:trPr>
              <w:trHeight w:val="292"/>
            </w:trPr>
          </w:trPrChange>
        </w:trPr>
        <w:tc>
          <w:tcPr>
            <w:tcW w:w="3077" w:type="dxa"/>
            <w:noWrap/>
            <w:hideMark/>
            <w:tcPrChange w:id="3657" w:author="Jonathan Leipold - BDAE Gruppe" w:date="2023-11-04T12:46:00Z">
              <w:tcPr>
                <w:tcW w:w="3081" w:type="dxa"/>
                <w:noWrap/>
                <w:hideMark/>
              </w:tcPr>
            </w:tcPrChange>
          </w:tcPr>
          <w:p w14:paraId="493B1015" w14:textId="77777777" w:rsidR="0017344B" w:rsidRPr="0017344B" w:rsidRDefault="0017344B">
            <w:pPr>
              <w:rPr>
                <w:ins w:id="3658" w:author="Jonathan Leipold - BDAE Gruppe" w:date="2023-10-29T09:42:00Z"/>
              </w:rPr>
              <w:pPrChange w:id="3659" w:author="Jonathan Leipold - BDAE Gruppe" w:date="2023-10-29T09:42:00Z">
                <w:pPr>
                  <w:pStyle w:val="ListBullet"/>
                </w:pPr>
              </w:pPrChange>
            </w:pPr>
            <w:proofErr w:type="spellStart"/>
            <w:ins w:id="3660" w:author="Jonathan Leipold - BDAE Gruppe" w:date="2023-10-29T09:42:00Z">
              <w:r w:rsidRPr="0017344B">
                <w:t>mean_payoutDays_lastYear</w:t>
              </w:r>
              <w:proofErr w:type="spellEnd"/>
            </w:ins>
          </w:p>
        </w:tc>
        <w:tc>
          <w:tcPr>
            <w:tcW w:w="1159" w:type="dxa"/>
            <w:noWrap/>
            <w:hideMark/>
            <w:tcPrChange w:id="3661" w:author="Jonathan Leipold - BDAE Gruppe" w:date="2023-11-04T12:46:00Z">
              <w:tcPr>
                <w:tcW w:w="1149" w:type="dxa"/>
                <w:gridSpan w:val="3"/>
                <w:noWrap/>
                <w:hideMark/>
              </w:tcPr>
            </w:tcPrChange>
          </w:tcPr>
          <w:p w14:paraId="79E4CC9E" w14:textId="77777777" w:rsidR="0017344B" w:rsidRPr="0017344B" w:rsidRDefault="0017344B">
            <w:pPr>
              <w:rPr>
                <w:ins w:id="3662" w:author="Jonathan Leipold - BDAE Gruppe" w:date="2023-10-29T09:42:00Z"/>
              </w:rPr>
              <w:pPrChange w:id="3663" w:author="Jonathan Leipold - BDAE Gruppe" w:date="2023-10-29T09:42:00Z">
                <w:pPr>
                  <w:pStyle w:val="ListBullet"/>
                </w:pPr>
              </w:pPrChange>
            </w:pPr>
            <w:ins w:id="3664" w:author="Jonathan Leipold - BDAE Gruppe" w:date="2023-10-29T09:42:00Z">
              <w:r w:rsidRPr="0017344B">
                <w:t>integer</w:t>
              </w:r>
            </w:ins>
          </w:p>
        </w:tc>
        <w:tc>
          <w:tcPr>
            <w:tcW w:w="4060" w:type="dxa"/>
            <w:vMerge/>
            <w:hideMark/>
            <w:tcPrChange w:id="3665" w:author="Jonathan Leipold - BDAE Gruppe" w:date="2023-11-04T12:46:00Z">
              <w:tcPr>
                <w:tcW w:w="4066" w:type="dxa"/>
                <w:gridSpan w:val="2"/>
                <w:vMerge/>
                <w:hideMark/>
              </w:tcPr>
            </w:tcPrChange>
          </w:tcPr>
          <w:p w14:paraId="598AC52E" w14:textId="77777777" w:rsidR="0017344B" w:rsidRPr="0017344B" w:rsidRDefault="0017344B">
            <w:pPr>
              <w:rPr>
                <w:ins w:id="3666" w:author="Jonathan Leipold - BDAE Gruppe" w:date="2023-10-29T09:42:00Z"/>
              </w:rPr>
              <w:pPrChange w:id="3667" w:author="Jonathan Leipold - BDAE Gruppe" w:date="2023-10-29T09:42:00Z">
                <w:pPr>
                  <w:pStyle w:val="ListBullet"/>
                </w:pPr>
              </w:pPrChange>
            </w:pPr>
          </w:p>
        </w:tc>
      </w:tr>
      <w:tr w:rsidR="004223A3" w:rsidRPr="009E0DC1" w14:paraId="20004519" w14:textId="77777777" w:rsidTr="00773FEA">
        <w:trPr>
          <w:trHeight w:val="292"/>
          <w:ins w:id="3668" w:author="Jonathan Leipold - BDAE Gruppe" w:date="2023-10-29T09:42:00Z"/>
          <w:trPrChange w:id="3669" w:author="Jonathan Leipold - BDAE Gruppe" w:date="2023-11-04T12:46:00Z">
            <w:trPr>
              <w:trHeight w:val="292"/>
            </w:trPr>
          </w:trPrChange>
        </w:trPr>
        <w:tc>
          <w:tcPr>
            <w:tcW w:w="3077" w:type="dxa"/>
            <w:noWrap/>
            <w:hideMark/>
            <w:tcPrChange w:id="3670" w:author="Jonathan Leipold - BDAE Gruppe" w:date="2023-11-04T12:46:00Z">
              <w:tcPr>
                <w:tcW w:w="3081" w:type="dxa"/>
                <w:noWrap/>
                <w:hideMark/>
              </w:tcPr>
            </w:tcPrChange>
          </w:tcPr>
          <w:p w14:paraId="1C4F213E" w14:textId="77777777" w:rsidR="0017344B" w:rsidRPr="0017344B" w:rsidRDefault="0017344B">
            <w:pPr>
              <w:rPr>
                <w:ins w:id="3671" w:author="Jonathan Leipold - BDAE Gruppe" w:date="2023-10-29T09:42:00Z"/>
              </w:rPr>
              <w:pPrChange w:id="3672" w:author="Jonathan Leipold - BDAE Gruppe" w:date="2023-10-29T09:42:00Z">
                <w:pPr>
                  <w:pStyle w:val="ListBullet"/>
                </w:pPr>
              </w:pPrChange>
            </w:pPr>
            <w:proofErr w:type="spellStart"/>
            <w:ins w:id="3673" w:author="Jonathan Leipold - BDAE Gruppe" w:date="2023-10-29T09:42:00Z">
              <w:r w:rsidRPr="0017344B">
                <w:t>num_claims_lastActivYear</w:t>
              </w:r>
              <w:proofErr w:type="spellEnd"/>
            </w:ins>
          </w:p>
        </w:tc>
        <w:tc>
          <w:tcPr>
            <w:tcW w:w="1159" w:type="dxa"/>
            <w:noWrap/>
            <w:hideMark/>
            <w:tcPrChange w:id="3674" w:author="Jonathan Leipold - BDAE Gruppe" w:date="2023-11-04T12:46:00Z">
              <w:tcPr>
                <w:tcW w:w="1149" w:type="dxa"/>
                <w:gridSpan w:val="3"/>
                <w:noWrap/>
                <w:hideMark/>
              </w:tcPr>
            </w:tcPrChange>
          </w:tcPr>
          <w:p w14:paraId="22BAFFA6" w14:textId="77777777" w:rsidR="0017344B" w:rsidRPr="0017344B" w:rsidRDefault="0017344B">
            <w:pPr>
              <w:rPr>
                <w:ins w:id="3675" w:author="Jonathan Leipold - BDAE Gruppe" w:date="2023-10-29T09:42:00Z"/>
              </w:rPr>
              <w:pPrChange w:id="3676" w:author="Jonathan Leipold - BDAE Gruppe" w:date="2023-10-29T09:42:00Z">
                <w:pPr>
                  <w:pStyle w:val="ListBullet"/>
                </w:pPr>
              </w:pPrChange>
            </w:pPr>
            <w:ins w:id="3677" w:author="Jonathan Leipold - BDAE Gruppe" w:date="2023-10-29T09:42:00Z">
              <w:r w:rsidRPr="0017344B">
                <w:t>integer</w:t>
              </w:r>
            </w:ins>
          </w:p>
        </w:tc>
        <w:tc>
          <w:tcPr>
            <w:tcW w:w="4060" w:type="dxa"/>
            <w:vMerge w:val="restart"/>
            <w:hideMark/>
            <w:tcPrChange w:id="3678" w:author="Jonathan Leipold - BDAE Gruppe" w:date="2023-11-04T12:46:00Z">
              <w:tcPr>
                <w:tcW w:w="4066" w:type="dxa"/>
                <w:gridSpan w:val="2"/>
                <w:vMerge w:val="restart"/>
                <w:hideMark/>
              </w:tcPr>
            </w:tcPrChange>
          </w:tcPr>
          <w:p w14:paraId="7AEE38A6" w14:textId="77777777" w:rsidR="0017344B" w:rsidRPr="0017344B" w:rsidRDefault="0017344B">
            <w:pPr>
              <w:rPr>
                <w:ins w:id="3679" w:author="Jonathan Leipold - BDAE Gruppe" w:date="2023-10-29T09:42:00Z"/>
                <w:lang w:val="en-GB"/>
                <w:rPrChange w:id="3680" w:author="Jonathan Leipold - BDAE Gruppe" w:date="2023-10-29T09:42:00Z">
                  <w:rPr>
                    <w:ins w:id="3681" w:author="Jonathan Leipold - BDAE Gruppe" w:date="2023-10-29T09:42:00Z"/>
                    <w:color w:val="1AB39F" w:themeColor="accent6"/>
                    <w:szCs w:val="20"/>
                  </w:rPr>
                </w:rPrChange>
              </w:rPr>
              <w:pPrChange w:id="3682" w:author="Jonathan Leipold - BDAE Gruppe" w:date="2023-10-29T09:42:00Z">
                <w:pPr>
                  <w:pStyle w:val="ListBullet"/>
                </w:pPr>
              </w:pPrChange>
            </w:pPr>
            <w:ins w:id="3683" w:author="Jonathan Leipold - BDAE Gruppe" w:date="2023-10-29T09:42:00Z">
              <w:r w:rsidRPr="0017344B">
                <w:rPr>
                  <w:lang w:val="en-GB"/>
                  <w:rPrChange w:id="3684" w:author="Jonathan Leipold - BDAE Gruppe" w:date="2023-10-29T09:42:00Z">
                    <w:rPr>
                      <w:color w:val="1AB39F" w:themeColor="accent6"/>
                      <w:szCs w:val="20"/>
                    </w:rPr>
                  </w:rPrChange>
                </w:rPr>
                <w:t xml:space="preserve">same as above, but for last year before </w:t>
              </w:r>
              <w:proofErr w:type="spellStart"/>
              <w:r w:rsidRPr="0017344B">
                <w:rPr>
                  <w:lang w:val="en-GB"/>
                  <w:rPrChange w:id="3685" w:author="Jonathan Leipold - BDAE Gruppe" w:date="2023-10-29T09:42:00Z">
                    <w:rPr>
                      <w:color w:val="1AB39F" w:themeColor="accent6"/>
                      <w:szCs w:val="20"/>
                    </w:rPr>
                  </w:rPrChange>
                </w:rPr>
                <w:t>RefDate</w:t>
              </w:r>
              <w:proofErr w:type="spellEnd"/>
              <w:r w:rsidRPr="0017344B">
                <w:rPr>
                  <w:lang w:val="en-GB"/>
                  <w:rPrChange w:id="3686" w:author="Jonathan Leipold - BDAE Gruppe" w:date="2023-10-29T09:42:00Z">
                    <w:rPr>
                      <w:color w:val="1AB39F" w:themeColor="accent6"/>
                      <w:szCs w:val="20"/>
                    </w:rPr>
                  </w:rPrChange>
                </w:rPr>
                <w:br/>
                <w:t>(</w:t>
              </w:r>
              <w:proofErr w:type="spellStart"/>
              <w:r w:rsidRPr="0017344B">
                <w:rPr>
                  <w:lang w:val="en-GB"/>
                  <w:rPrChange w:id="3687" w:author="Jonathan Leipold - BDAE Gruppe" w:date="2023-10-29T09:42:00Z">
                    <w:rPr>
                      <w:color w:val="1AB39F" w:themeColor="accent6"/>
                      <w:szCs w:val="20"/>
                    </w:rPr>
                  </w:rPrChange>
                </w:rPr>
                <w:t>activ</w:t>
              </w:r>
              <w:proofErr w:type="spellEnd"/>
              <w:r w:rsidRPr="0017344B">
                <w:rPr>
                  <w:lang w:val="en-GB"/>
                  <w:rPrChange w:id="3688" w:author="Jonathan Leipold - BDAE Gruppe" w:date="2023-10-29T09:42:00Z">
                    <w:rPr>
                      <w:color w:val="1AB39F" w:themeColor="accent6"/>
                      <w:szCs w:val="20"/>
                    </w:rPr>
                  </w:rPrChange>
                </w:rPr>
                <w:t xml:space="preserve"> contracts --&gt; last year / ended contracts --&gt; last year before </w:t>
              </w:r>
              <w:proofErr w:type="spellStart"/>
              <w:r w:rsidRPr="0017344B">
                <w:rPr>
                  <w:lang w:val="en-GB"/>
                  <w:rPrChange w:id="3689" w:author="Jonathan Leipold - BDAE Gruppe" w:date="2023-10-29T09:42:00Z">
                    <w:rPr>
                      <w:color w:val="1AB39F" w:themeColor="accent6"/>
                      <w:szCs w:val="20"/>
                    </w:rPr>
                  </w:rPrChange>
                </w:rPr>
                <w:t>effEnd</w:t>
              </w:r>
              <w:proofErr w:type="spellEnd"/>
              <w:r w:rsidRPr="0017344B">
                <w:rPr>
                  <w:lang w:val="en-GB"/>
                  <w:rPrChange w:id="3690" w:author="Jonathan Leipold - BDAE Gruppe" w:date="2023-10-29T09:42:00Z">
                    <w:rPr>
                      <w:color w:val="1AB39F" w:themeColor="accent6"/>
                      <w:szCs w:val="20"/>
                    </w:rPr>
                  </w:rPrChange>
                </w:rPr>
                <w:t>)</w:t>
              </w:r>
            </w:ins>
          </w:p>
        </w:tc>
      </w:tr>
      <w:tr w:rsidR="004223A3" w:rsidRPr="0017344B" w14:paraId="35586507" w14:textId="77777777" w:rsidTr="00773FEA">
        <w:trPr>
          <w:trHeight w:val="292"/>
          <w:ins w:id="3691" w:author="Jonathan Leipold - BDAE Gruppe" w:date="2023-10-29T09:42:00Z"/>
          <w:trPrChange w:id="3692" w:author="Jonathan Leipold - BDAE Gruppe" w:date="2023-11-04T12:46:00Z">
            <w:trPr>
              <w:trHeight w:val="292"/>
            </w:trPr>
          </w:trPrChange>
        </w:trPr>
        <w:tc>
          <w:tcPr>
            <w:tcW w:w="3077" w:type="dxa"/>
            <w:noWrap/>
            <w:hideMark/>
            <w:tcPrChange w:id="3693" w:author="Jonathan Leipold - BDAE Gruppe" w:date="2023-11-04T12:46:00Z">
              <w:tcPr>
                <w:tcW w:w="3081" w:type="dxa"/>
                <w:noWrap/>
                <w:hideMark/>
              </w:tcPr>
            </w:tcPrChange>
          </w:tcPr>
          <w:p w14:paraId="45678F3F" w14:textId="77777777" w:rsidR="0017344B" w:rsidRPr="0017344B" w:rsidRDefault="0017344B">
            <w:pPr>
              <w:rPr>
                <w:ins w:id="3694" w:author="Jonathan Leipold - BDAE Gruppe" w:date="2023-10-29T09:42:00Z"/>
              </w:rPr>
              <w:pPrChange w:id="3695" w:author="Jonathan Leipold - BDAE Gruppe" w:date="2023-10-29T09:42:00Z">
                <w:pPr>
                  <w:pStyle w:val="ListBullet"/>
                </w:pPr>
              </w:pPrChange>
            </w:pPr>
            <w:proofErr w:type="spellStart"/>
            <w:ins w:id="3696" w:author="Jonathan Leipold - BDAE Gruppe" w:date="2023-10-29T09:42:00Z">
              <w:r w:rsidRPr="0017344B">
                <w:t>mean_payoutDays_lastActivYear</w:t>
              </w:r>
              <w:proofErr w:type="spellEnd"/>
            </w:ins>
          </w:p>
        </w:tc>
        <w:tc>
          <w:tcPr>
            <w:tcW w:w="1159" w:type="dxa"/>
            <w:noWrap/>
            <w:hideMark/>
            <w:tcPrChange w:id="3697" w:author="Jonathan Leipold - BDAE Gruppe" w:date="2023-11-04T12:46:00Z">
              <w:tcPr>
                <w:tcW w:w="1149" w:type="dxa"/>
                <w:gridSpan w:val="3"/>
                <w:noWrap/>
                <w:hideMark/>
              </w:tcPr>
            </w:tcPrChange>
          </w:tcPr>
          <w:p w14:paraId="30EF4273" w14:textId="77777777" w:rsidR="0017344B" w:rsidRPr="0017344B" w:rsidRDefault="0017344B">
            <w:pPr>
              <w:rPr>
                <w:ins w:id="3698" w:author="Jonathan Leipold - BDAE Gruppe" w:date="2023-10-29T09:42:00Z"/>
              </w:rPr>
              <w:pPrChange w:id="3699" w:author="Jonathan Leipold - BDAE Gruppe" w:date="2023-10-29T09:42:00Z">
                <w:pPr>
                  <w:pStyle w:val="ListBullet"/>
                </w:pPr>
              </w:pPrChange>
            </w:pPr>
            <w:ins w:id="3700" w:author="Jonathan Leipold - BDAE Gruppe" w:date="2023-10-29T09:42:00Z">
              <w:r w:rsidRPr="0017344B">
                <w:t>integer</w:t>
              </w:r>
            </w:ins>
          </w:p>
        </w:tc>
        <w:tc>
          <w:tcPr>
            <w:tcW w:w="4060" w:type="dxa"/>
            <w:vMerge/>
            <w:hideMark/>
            <w:tcPrChange w:id="3701" w:author="Jonathan Leipold - BDAE Gruppe" w:date="2023-11-04T12:46:00Z">
              <w:tcPr>
                <w:tcW w:w="4066" w:type="dxa"/>
                <w:gridSpan w:val="2"/>
                <w:vMerge/>
                <w:hideMark/>
              </w:tcPr>
            </w:tcPrChange>
          </w:tcPr>
          <w:p w14:paraId="65D4F218" w14:textId="77777777" w:rsidR="0017344B" w:rsidRPr="0017344B" w:rsidRDefault="0017344B">
            <w:pPr>
              <w:rPr>
                <w:ins w:id="3702" w:author="Jonathan Leipold - BDAE Gruppe" w:date="2023-10-29T09:42:00Z"/>
              </w:rPr>
              <w:pPrChange w:id="3703" w:author="Jonathan Leipold - BDAE Gruppe" w:date="2023-10-29T09:42:00Z">
                <w:pPr>
                  <w:pStyle w:val="ListBullet"/>
                </w:pPr>
              </w:pPrChange>
            </w:pPr>
          </w:p>
        </w:tc>
      </w:tr>
      <w:tr w:rsidR="004223A3" w:rsidRPr="0017344B" w14:paraId="69147937" w14:textId="77777777" w:rsidTr="00773FEA">
        <w:trPr>
          <w:trHeight w:val="292"/>
          <w:ins w:id="3704" w:author="Jonathan Leipold - BDAE Gruppe" w:date="2023-10-29T09:42:00Z"/>
          <w:trPrChange w:id="3705" w:author="Jonathan Leipold - BDAE Gruppe" w:date="2023-11-04T12:46:00Z">
            <w:trPr>
              <w:trHeight w:val="292"/>
            </w:trPr>
          </w:trPrChange>
        </w:trPr>
        <w:tc>
          <w:tcPr>
            <w:tcW w:w="3077" w:type="dxa"/>
            <w:noWrap/>
            <w:hideMark/>
            <w:tcPrChange w:id="3706" w:author="Jonathan Leipold - BDAE Gruppe" w:date="2023-11-04T12:46:00Z">
              <w:tcPr>
                <w:tcW w:w="3081" w:type="dxa"/>
                <w:noWrap/>
                <w:hideMark/>
              </w:tcPr>
            </w:tcPrChange>
          </w:tcPr>
          <w:p w14:paraId="1B287D03" w14:textId="77777777" w:rsidR="0017344B" w:rsidRPr="0017344B" w:rsidRDefault="0017344B">
            <w:pPr>
              <w:rPr>
                <w:ins w:id="3707" w:author="Jonathan Leipold - BDAE Gruppe" w:date="2023-10-29T09:42:00Z"/>
              </w:rPr>
              <w:pPrChange w:id="3708" w:author="Jonathan Leipold - BDAE Gruppe" w:date="2023-10-29T09:42:00Z">
                <w:pPr>
                  <w:pStyle w:val="ListBullet"/>
                </w:pPr>
              </w:pPrChange>
            </w:pPr>
            <w:proofErr w:type="spellStart"/>
            <w:ins w:id="3709" w:author="Jonathan Leipold - BDAE Gruppe" w:date="2023-10-29T09:42:00Z">
              <w:r w:rsidRPr="0017344B">
                <w:t>sum_payout_lastActivYear</w:t>
              </w:r>
              <w:proofErr w:type="spellEnd"/>
            </w:ins>
          </w:p>
        </w:tc>
        <w:tc>
          <w:tcPr>
            <w:tcW w:w="1159" w:type="dxa"/>
            <w:noWrap/>
            <w:hideMark/>
            <w:tcPrChange w:id="3710" w:author="Jonathan Leipold - BDAE Gruppe" w:date="2023-11-04T12:46:00Z">
              <w:tcPr>
                <w:tcW w:w="1149" w:type="dxa"/>
                <w:gridSpan w:val="3"/>
                <w:noWrap/>
                <w:hideMark/>
              </w:tcPr>
            </w:tcPrChange>
          </w:tcPr>
          <w:p w14:paraId="7B5089CB" w14:textId="77777777" w:rsidR="0017344B" w:rsidRPr="0017344B" w:rsidRDefault="0017344B">
            <w:pPr>
              <w:rPr>
                <w:ins w:id="3711" w:author="Jonathan Leipold - BDAE Gruppe" w:date="2023-10-29T09:42:00Z"/>
              </w:rPr>
              <w:pPrChange w:id="3712" w:author="Jonathan Leipold - BDAE Gruppe" w:date="2023-10-29T09:42:00Z">
                <w:pPr>
                  <w:pStyle w:val="ListBullet"/>
                </w:pPr>
              </w:pPrChange>
            </w:pPr>
            <w:proofErr w:type="spellStart"/>
            <w:ins w:id="3713" w:author="Jonathan Leipold - BDAE Gruppe" w:date="2023-10-29T09:42:00Z">
              <w:r w:rsidRPr="0017344B">
                <w:t>float</w:t>
              </w:r>
              <w:proofErr w:type="spellEnd"/>
            </w:ins>
          </w:p>
        </w:tc>
        <w:tc>
          <w:tcPr>
            <w:tcW w:w="4060" w:type="dxa"/>
            <w:vMerge/>
            <w:hideMark/>
            <w:tcPrChange w:id="3714" w:author="Jonathan Leipold - BDAE Gruppe" w:date="2023-11-04T12:46:00Z">
              <w:tcPr>
                <w:tcW w:w="4066" w:type="dxa"/>
                <w:gridSpan w:val="2"/>
                <w:vMerge/>
                <w:hideMark/>
              </w:tcPr>
            </w:tcPrChange>
          </w:tcPr>
          <w:p w14:paraId="5BC3294E" w14:textId="77777777" w:rsidR="0017344B" w:rsidRPr="0017344B" w:rsidRDefault="0017344B">
            <w:pPr>
              <w:rPr>
                <w:ins w:id="3715" w:author="Jonathan Leipold - BDAE Gruppe" w:date="2023-10-29T09:42:00Z"/>
              </w:rPr>
              <w:pPrChange w:id="3716" w:author="Jonathan Leipold - BDAE Gruppe" w:date="2023-10-29T09:42:00Z">
                <w:pPr>
                  <w:pStyle w:val="ListBullet"/>
                </w:pPr>
              </w:pPrChange>
            </w:pPr>
          </w:p>
        </w:tc>
      </w:tr>
      <w:tr w:rsidR="004223A3" w:rsidRPr="0017344B" w14:paraId="4F0EE908" w14:textId="77777777" w:rsidTr="00773FEA">
        <w:trPr>
          <w:trHeight w:val="292"/>
          <w:ins w:id="3717" w:author="Jonathan Leipold - BDAE Gruppe" w:date="2023-10-29T09:42:00Z"/>
          <w:trPrChange w:id="3718" w:author="Jonathan Leipold - BDAE Gruppe" w:date="2023-11-04T12:46:00Z">
            <w:trPr>
              <w:trHeight w:val="292"/>
            </w:trPr>
          </w:trPrChange>
        </w:trPr>
        <w:tc>
          <w:tcPr>
            <w:tcW w:w="3077" w:type="dxa"/>
            <w:noWrap/>
            <w:hideMark/>
            <w:tcPrChange w:id="3719" w:author="Jonathan Leipold - BDAE Gruppe" w:date="2023-11-04T12:46:00Z">
              <w:tcPr>
                <w:tcW w:w="3081" w:type="dxa"/>
                <w:noWrap/>
                <w:hideMark/>
              </w:tcPr>
            </w:tcPrChange>
          </w:tcPr>
          <w:p w14:paraId="517B11B0" w14:textId="77777777" w:rsidR="0017344B" w:rsidRPr="0017344B" w:rsidRDefault="0017344B">
            <w:pPr>
              <w:rPr>
                <w:ins w:id="3720" w:author="Jonathan Leipold - BDAE Gruppe" w:date="2023-10-29T09:42:00Z"/>
              </w:rPr>
              <w:pPrChange w:id="3721" w:author="Jonathan Leipold - BDAE Gruppe" w:date="2023-10-29T09:42:00Z">
                <w:pPr>
                  <w:pStyle w:val="ListBullet"/>
                </w:pPr>
              </w:pPrChange>
            </w:pPr>
            <w:proofErr w:type="spellStart"/>
            <w:ins w:id="3722" w:author="Jonathan Leipold - BDAE Gruppe" w:date="2023-10-29T09:42:00Z">
              <w:r w:rsidRPr="0017344B">
                <w:t>sum_claimed_lastActivYear</w:t>
              </w:r>
              <w:proofErr w:type="spellEnd"/>
            </w:ins>
          </w:p>
        </w:tc>
        <w:tc>
          <w:tcPr>
            <w:tcW w:w="1159" w:type="dxa"/>
            <w:noWrap/>
            <w:hideMark/>
            <w:tcPrChange w:id="3723" w:author="Jonathan Leipold - BDAE Gruppe" w:date="2023-11-04T12:46:00Z">
              <w:tcPr>
                <w:tcW w:w="1149" w:type="dxa"/>
                <w:gridSpan w:val="3"/>
                <w:noWrap/>
                <w:hideMark/>
              </w:tcPr>
            </w:tcPrChange>
          </w:tcPr>
          <w:p w14:paraId="79627D8D" w14:textId="77777777" w:rsidR="0017344B" w:rsidRPr="0017344B" w:rsidRDefault="0017344B">
            <w:pPr>
              <w:rPr>
                <w:ins w:id="3724" w:author="Jonathan Leipold - BDAE Gruppe" w:date="2023-10-29T09:42:00Z"/>
              </w:rPr>
              <w:pPrChange w:id="3725" w:author="Jonathan Leipold - BDAE Gruppe" w:date="2023-10-29T09:42:00Z">
                <w:pPr>
                  <w:pStyle w:val="ListBullet"/>
                </w:pPr>
              </w:pPrChange>
            </w:pPr>
            <w:proofErr w:type="spellStart"/>
            <w:ins w:id="3726" w:author="Jonathan Leipold - BDAE Gruppe" w:date="2023-10-29T09:42:00Z">
              <w:r w:rsidRPr="0017344B">
                <w:t>float</w:t>
              </w:r>
              <w:proofErr w:type="spellEnd"/>
            </w:ins>
          </w:p>
        </w:tc>
        <w:tc>
          <w:tcPr>
            <w:tcW w:w="4060" w:type="dxa"/>
            <w:vMerge/>
            <w:hideMark/>
            <w:tcPrChange w:id="3727" w:author="Jonathan Leipold - BDAE Gruppe" w:date="2023-11-04T12:46:00Z">
              <w:tcPr>
                <w:tcW w:w="4066" w:type="dxa"/>
                <w:gridSpan w:val="2"/>
                <w:vMerge/>
                <w:hideMark/>
              </w:tcPr>
            </w:tcPrChange>
          </w:tcPr>
          <w:p w14:paraId="52778AA6" w14:textId="77777777" w:rsidR="0017344B" w:rsidRPr="0017344B" w:rsidRDefault="0017344B">
            <w:pPr>
              <w:rPr>
                <w:ins w:id="3728" w:author="Jonathan Leipold - BDAE Gruppe" w:date="2023-10-29T09:42:00Z"/>
              </w:rPr>
              <w:pPrChange w:id="3729" w:author="Jonathan Leipold - BDAE Gruppe" w:date="2023-10-29T09:42:00Z">
                <w:pPr>
                  <w:pStyle w:val="ListBullet"/>
                </w:pPr>
              </w:pPrChange>
            </w:pPr>
          </w:p>
        </w:tc>
      </w:tr>
      <w:tr w:rsidR="004223A3" w:rsidRPr="0017344B" w14:paraId="29399F60" w14:textId="77777777" w:rsidTr="00773FEA">
        <w:trPr>
          <w:trHeight w:val="292"/>
          <w:ins w:id="3730" w:author="Jonathan Leipold - BDAE Gruppe" w:date="2023-10-29T09:42:00Z"/>
          <w:trPrChange w:id="3731" w:author="Jonathan Leipold - BDAE Gruppe" w:date="2023-11-04T12:46:00Z">
            <w:trPr>
              <w:trHeight w:val="292"/>
            </w:trPr>
          </w:trPrChange>
        </w:trPr>
        <w:tc>
          <w:tcPr>
            <w:tcW w:w="3077" w:type="dxa"/>
            <w:noWrap/>
            <w:hideMark/>
            <w:tcPrChange w:id="3732" w:author="Jonathan Leipold - BDAE Gruppe" w:date="2023-11-04T12:46:00Z">
              <w:tcPr>
                <w:tcW w:w="3081" w:type="dxa"/>
                <w:noWrap/>
                <w:hideMark/>
              </w:tcPr>
            </w:tcPrChange>
          </w:tcPr>
          <w:p w14:paraId="0A0EB2DF" w14:textId="77777777" w:rsidR="0017344B" w:rsidRPr="0017344B" w:rsidRDefault="0017344B">
            <w:pPr>
              <w:rPr>
                <w:ins w:id="3733" w:author="Jonathan Leipold - BDAE Gruppe" w:date="2023-10-29T09:42:00Z"/>
              </w:rPr>
              <w:pPrChange w:id="3734" w:author="Jonathan Leipold - BDAE Gruppe" w:date="2023-10-29T09:42:00Z">
                <w:pPr>
                  <w:pStyle w:val="ListBullet"/>
                </w:pPr>
              </w:pPrChange>
            </w:pPr>
            <w:proofErr w:type="spellStart"/>
            <w:ins w:id="3735" w:author="Jonathan Leipold - BDAE Gruppe" w:date="2023-10-29T09:42:00Z">
              <w:r w:rsidRPr="0017344B">
                <w:t>sum_retained_lastActivYear</w:t>
              </w:r>
              <w:proofErr w:type="spellEnd"/>
            </w:ins>
          </w:p>
        </w:tc>
        <w:tc>
          <w:tcPr>
            <w:tcW w:w="1159" w:type="dxa"/>
            <w:noWrap/>
            <w:hideMark/>
            <w:tcPrChange w:id="3736" w:author="Jonathan Leipold - BDAE Gruppe" w:date="2023-11-04T12:46:00Z">
              <w:tcPr>
                <w:tcW w:w="1149" w:type="dxa"/>
                <w:gridSpan w:val="3"/>
                <w:noWrap/>
                <w:hideMark/>
              </w:tcPr>
            </w:tcPrChange>
          </w:tcPr>
          <w:p w14:paraId="70F0DC1E" w14:textId="77777777" w:rsidR="0017344B" w:rsidRPr="0017344B" w:rsidRDefault="0017344B">
            <w:pPr>
              <w:rPr>
                <w:ins w:id="3737" w:author="Jonathan Leipold - BDAE Gruppe" w:date="2023-10-29T09:42:00Z"/>
              </w:rPr>
              <w:pPrChange w:id="3738" w:author="Jonathan Leipold - BDAE Gruppe" w:date="2023-10-29T09:42:00Z">
                <w:pPr>
                  <w:pStyle w:val="ListBullet"/>
                </w:pPr>
              </w:pPrChange>
            </w:pPr>
            <w:proofErr w:type="spellStart"/>
            <w:ins w:id="3739" w:author="Jonathan Leipold - BDAE Gruppe" w:date="2023-10-29T09:42:00Z">
              <w:r w:rsidRPr="0017344B">
                <w:t>float</w:t>
              </w:r>
              <w:proofErr w:type="spellEnd"/>
            </w:ins>
          </w:p>
        </w:tc>
        <w:tc>
          <w:tcPr>
            <w:tcW w:w="4060" w:type="dxa"/>
            <w:vMerge/>
            <w:hideMark/>
            <w:tcPrChange w:id="3740" w:author="Jonathan Leipold - BDAE Gruppe" w:date="2023-11-04T12:46:00Z">
              <w:tcPr>
                <w:tcW w:w="4066" w:type="dxa"/>
                <w:gridSpan w:val="2"/>
                <w:vMerge/>
                <w:hideMark/>
              </w:tcPr>
            </w:tcPrChange>
          </w:tcPr>
          <w:p w14:paraId="63395332" w14:textId="77777777" w:rsidR="0017344B" w:rsidRPr="0017344B" w:rsidRDefault="0017344B">
            <w:pPr>
              <w:rPr>
                <w:ins w:id="3741" w:author="Jonathan Leipold - BDAE Gruppe" w:date="2023-10-29T09:42:00Z"/>
              </w:rPr>
              <w:pPrChange w:id="3742" w:author="Jonathan Leipold - BDAE Gruppe" w:date="2023-10-29T09:42:00Z">
                <w:pPr>
                  <w:pStyle w:val="ListBullet"/>
                </w:pPr>
              </w:pPrChange>
            </w:pPr>
          </w:p>
        </w:tc>
      </w:tr>
      <w:tr w:rsidR="004223A3" w:rsidRPr="0017344B" w14:paraId="1269D4EC" w14:textId="77777777" w:rsidTr="00773FEA">
        <w:trPr>
          <w:trHeight w:val="292"/>
          <w:ins w:id="3743" w:author="Jonathan Leipold - BDAE Gruppe" w:date="2023-10-29T09:42:00Z"/>
          <w:trPrChange w:id="3744" w:author="Jonathan Leipold - BDAE Gruppe" w:date="2023-11-04T12:46:00Z">
            <w:trPr>
              <w:trHeight w:val="292"/>
            </w:trPr>
          </w:trPrChange>
        </w:trPr>
        <w:tc>
          <w:tcPr>
            <w:tcW w:w="3077" w:type="dxa"/>
            <w:noWrap/>
            <w:hideMark/>
            <w:tcPrChange w:id="3745" w:author="Jonathan Leipold - BDAE Gruppe" w:date="2023-11-04T12:46:00Z">
              <w:tcPr>
                <w:tcW w:w="3081" w:type="dxa"/>
                <w:noWrap/>
                <w:hideMark/>
              </w:tcPr>
            </w:tcPrChange>
          </w:tcPr>
          <w:p w14:paraId="22A3E32B" w14:textId="77777777" w:rsidR="0017344B" w:rsidRPr="0017344B" w:rsidRDefault="0017344B">
            <w:pPr>
              <w:rPr>
                <w:ins w:id="3746" w:author="Jonathan Leipold - BDAE Gruppe" w:date="2023-10-29T09:42:00Z"/>
              </w:rPr>
              <w:pPrChange w:id="3747" w:author="Jonathan Leipold - BDAE Gruppe" w:date="2023-10-29T09:42:00Z">
                <w:pPr>
                  <w:pStyle w:val="ListBullet"/>
                </w:pPr>
              </w:pPrChange>
            </w:pPr>
            <w:proofErr w:type="spellStart"/>
            <w:ins w:id="3748" w:author="Jonathan Leipold - BDAE Gruppe" w:date="2023-10-29T09:42:00Z">
              <w:r w:rsidRPr="0017344B">
                <w:t>sum_premium_lastActivYear</w:t>
              </w:r>
              <w:proofErr w:type="spellEnd"/>
            </w:ins>
          </w:p>
        </w:tc>
        <w:tc>
          <w:tcPr>
            <w:tcW w:w="1159" w:type="dxa"/>
            <w:noWrap/>
            <w:hideMark/>
            <w:tcPrChange w:id="3749" w:author="Jonathan Leipold - BDAE Gruppe" w:date="2023-11-04T12:46:00Z">
              <w:tcPr>
                <w:tcW w:w="1149" w:type="dxa"/>
                <w:gridSpan w:val="3"/>
                <w:noWrap/>
                <w:hideMark/>
              </w:tcPr>
            </w:tcPrChange>
          </w:tcPr>
          <w:p w14:paraId="044EB26E" w14:textId="77777777" w:rsidR="0017344B" w:rsidRPr="0017344B" w:rsidRDefault="0017344B">
            <w:pPr>
              <w:rPr>
                <w:ins w:id="3750" w:author="Jonathan Leipold - BDAE Gruppe" w:date="2023-10-29T09:42:00Z"/>
              </w:rPr>
              <w:pPrChange w:id="3751" w:author="Jonathan Leipold - BDAE Gruppe" w:date="2023-10-29T09:42:00Z">
                <w:pPr>
                  <w:pStyle w:val="ListBullet"/>
                </w:pPr>
              </w:pPrChange>
            </w:pPr>
            <w:proofErr w:type="spellStart"/>
            <w:ins w:id="3752" w:author="Jonathan Leipold - BDAE Gruppe" w:date="2023-10-29T09:42:00Z">
              <w:r w:rsidRPr="0017344B">
                <w:t>float</w:t>
              </w:r>
              <w:proofErr w:type="spellEnd"/>
            </w:ins>
          </w:p>
        </w:tc>
        <w:tc>
          <w:tcPr>
            <w:tcW w:w="4060" w:type="dxa"/>
            <w:vMerge/>
            <w:hideMark/>
            <w:tcPrChange w:id="3753" w:author="Jonathan Leipold - BDAE Gruppe" w:date="2023-11-04T12:46:00Z">
              <w:tcPr>
                <w:tcW w:w="4066" w:type="dxa"/>
                <w:gridSpan w:val="2"/>
                <w:vMerge/>
                <w:hideMark/>
              </w:tcPr>
            </w:tcPrChange>
          </w:tcPr>
          <w:p w14:paraId="5A1FD637" w14:textId="77777777" w:rsidR="0017344B" w:rsidRPr="0017344B" w:rsidRDefault="0017344B">
            <w:pPr>
              <w:rPr>
                <w:ins w:id="3754" w:author="Jonathan Leipold - BDAE Gruppe" w:date="2023-10-29T09:42:00Z"/>
              </w:rPr>
              <w:pPrChange w:id="3755" w:author="Jonathan Leipold - BDAE Gruppe" w:date="2023-10-29T09:42:00Z">
                <w:pPr>
                  <w:pStyle w:val="ListBullet"/>
                </w:pPr>
              </w:pPrChange>
            </w:pPr>
          </w:p>
        </w:tc>
      </w:tr>
    </w:tbl>
    <w:p w14:paraId="5E06C5E0" w14:textId="1B46BEC2" w:rsidR="00A334D9" w:rsidRDefault="00F97EEB">
      <w:pPr>
        <w:pStyle w:val="ListBullet"/>
        <w:numPr>
          <w:ilvl w:val="0"/>
          <w:numId w:val="0"/>
        </w:numPr>
        <w:ind w:left="360" w:hanging="360"/>
        <w:rPr>
          <w:ins w:id="3756" w:author="Jonathan Leipold - BDAE Gruppe" w:date="2023-10-29T09:26:00Z"/>
          <w:color w:val="1AB39F" w:themeColor="accent6"/>
          <w:szCs w:val="20"/>
          <w:lang w:val="en-GB"/>
        </w:rPr>
        <w:pPrChange w:id="3757" w:author="Jonathan Leipold - BDAE Gruppe" w:date="2023-10-29T09:27:00Z">
          <w:pPr>
            <w:pStyle w:val="ListBullet"/>
            <w:numPr>
              <w:numId w:val="0"/>
            </w:numPr>
            <w:tabs>
              <w:tab w:val="clear" w:pos="360"/>
            </w:tabs>
            <w:ind w:left="0" w:firstLine="0"/>
          </w:pPr>
        </w:pPrChange>
      </w:pPr>
      <w:del w:id="3758" w:author="Jonathan Leipold - BDAE Gruppe" w:date="2023-10-29T09:26:00Z">
        <w:r w:rsidRPr="00247495" w:rsidDel="00203072">
          <w:rPr>
            <w:color w:val="1AB39F" w:themeColor="accent6"/>
            <w:szCs w:val="20"/>
            <w:lang w:val="en-GB"/>
            <w:rPrChange w:id="3759" w:author="Jonathan Leipold - BDAE Gruppe" w:date="2023-10-21T13:11:00Z">
              <w:rPr>
                <w:lang w:val="en-GB"/>
              </w:rPr>
            </w:rPrChange>
          </w:rPr>
          <w:delText>Description of code files.</w:delText>
        </w:r>
      </w:del>
    </w:p>
    <w:p w14:paraId="16E6C72A" w14:textId="58496056" w:rsidR="00203072" w:rsidRPr="00203072" w:rsidRDefault="00203072">
      <w:pPr>
        <w:pStyle w:val="Heading3"/>
        <w:rPr>
          <w:lang w:val="en-GB"/>
        </w:rPr>
        <w:pPrChange w:id="3760" w:author="Jonathan Leipold - BDAE Gruppe" w:date="2023-10-29T09:26:00Z">
          <w:pPr>
            <w:pStyle w:val="ListBullet"/>
          </w:pPr>
        </w:pPrChange>
      </w:pPr>
      <w:bookmarkStart w:id="3761" w:name="_Toc149860730"/>
      <w:ins w:id="3762" w:author="Jonathan Leipold - BDAE Gruppe" w:date="2023-10-29T09:26:00Z">
        <w:r>
          <w:rPr>
            <w:lang w:val="en-GB"/>
          </w:rPr>
          <w:t>Co</w:t>
        </w:r>
      </w:ins>
      <w:ins w:id="3763" w:author="Jonathan Leipold - BDAE Gruppe" w:date="2023-10-29T09:27:00Z">
        <w:r>
          <w:rPr>
            <w:lang w:val="en-GB"/>
          </w:rPr>
          <w:t>de</w:t>
        </w:r>
      </w:ins>
      <w:bookmarkEnd w:id="3761"/>
    </w:p>
    <w:p w14:paraId="5F8516DB" w14:textId="267F8B5F" w:rsidR="00F97EEB" w:rsidRPr="00203072" w:rsidRDefault="005331DF">
      <w:pPr>
        <w:pStyle w:val="ListBullet"/>
        <w:rPr>
          <w:sz w:val="22"/>
          <w:lang w:val="en-GB"/>
        </w:rPr>
        <w:pPrChange w:id="3764" w:author="Jonathan Leipold - BDAE Gruppe" w:date="2023-10-29T09:26:00Z">
          <w:pPr/>
        </w:pPrChange>
      </w:pPr>
      <w:ins w:id="3765" w:author="Jonathan Leipold - BDAE Gruppe" w:date="2023-10-18T18:36:00Z">
        <w:r>
          <w:rPr>
            <w:lang w:val="en-GB"/>
          </w:rPr>
          <w:t xml:space="preserve">See </w:t>
        </w:r>
        <w:proofErr w:type="spellStart"/>
        <w:r>
          <w:rPr>
            <w:lang w:val="en-GB"/>
          </w:rPr>
          <w:t>github</w:t>
        </w:r>
        <w:proofErr w:type="spellEnd"/>
        <w:r>
          <w:rPr>
            <w:lang w:val="en-GB"/>
          </w:rPr>
          <w:t xml:space="preserve"> repo</w:t>
        </w:r>
      </w:ins>
      <w:ins w:id="3766" w:author="Jonathan Leipold - BDAE Gruppe" w:date="2023-10-21T13:11:00Z">
        <w:r w:rsidR="00972503">
          <w:rPr>
            <w:lang w:val="en-GB"/>
          </w:rPr>
          <w:t>:</w:t>
        </w:r>
      </w:ins>
      <w:ins w:id="3767" w:author="Jonathan Leipold - BDAE Gruppe" w:date="2023-10-18T18:36:00Z">
        <w:r w:rsidRPr="002C1878">
          <w:rPr>
            <w:lang w:val="en-GB"/>
          </w:rPr>
          <w:t xml:space="preserve"> </w:t>
        </w:r>
      </w:ins>
      <w:ins w:id="3768" w:author="Jonathan Leipold - BDAE Gruppe" w:date="2023-10-21T13:11:00Z">
        <w:r w:rsidR="00972503">
          <w:rPr>
            <w:lang w:val="en-GB"/>
          </w:rPr>
          <w:fldChar w:fldCharType="begin"/>
        </w:r>
        <w:r w:rsidR="00972503">
          <w:rPr>
            <w:lang w:val="en-GB"/>
          </w:rPr>
          <w:instrText>HYPERLINK "</w:instrText>
        </w:r>
        <w:r w:rsidR="00972503" w:rsidRPr="00972503">
          <w:rPr>
            <w:lang w:val="en-GB"/>
          </w:rPr>
          <w:instrText>https://github.com/JonathanPablo/DataScientest_Sales-Churn_Project</w:instrText>
        </w:r>
        <w:r w:rsidR="00972503">
          <w:rPr>
            <w:lang w:val="en-GB"/>
          </w:rPr>
          <w:instrText>"</w:instrText>
        </w:r>
        <w:r w:rsidR="00972503">
          <w:rPr>
            <w:lang w:val="en-GB"/>
          </w:rPr>
        </w:r>
        <w:r w:rsidR="00972503">
          <w:rPr>
            <w:lang w:val="en-GB"/>
          </w:rPr>
          <w:fldChar w:fldCharType="separate"/>
        </w:r>
        <w:r w:rsidR="00972503" w:rsidRPr="00CC5B7C">
          <w:rPr>
            <w:rStyle w:val="Hyperlink"/>
            <w:lang w:val="en-GB"/>
          </w:rPr>
          <w:t>https://github.com/JonathanPablo/DataScientest_Sales-Churn_Project</w:t>
        </w:r>
        <w:r w:rsidR="00972503">
          <w:rPr>
            <w:lang w:val="en-GB"/>
          </w:rPr>
          <w:fldChar w:fldCharType="end"/>
        </w:r>
        <w:r w:rsidR="00972503">
          <w:rPr>
            <w:lang w:val="en-GB"/>
          </w:rPr>
          <w:t xml:space="preserve"> </w:t>
        </w:r>
      </w:ins>
    </w:p>
    <w:p w14:paraId="0FCAB743" w14:textId="77777777" w:rsidR="00F97EEB" w:rsidRPr="00FE1A47" w:rsidRDefault="00F97EEB" w:rsidP="00F97EEB">
      <w:pPr>
        <w:rPr>
          <w:szCs w:val="20"/>
          <w:lang w:val="en-GB"/>
        </w:rPr>
      </w:pPr>
    </w:p>
    <w:p w14:paraId="6EE547CC" w14:textId="77777777" w:rsidR="00F97EEB" w:rsidRPr="00FE1A47" w:rsidRDefault="00F97EEB" w:rsidP="00034E84">
      <w:pPr>
        <w:rPr>
          <w:szCs w:val="20"/>
          <w:lang w:val="en-GB"/>
        </w:rPr>
      </w:pPr>
    </w:p>
    <w:p w14:paraId="6D0061BB" w14:textId="77777777" w:rsidR="00F97EEB" w:rsidRPr="00FE1A47" w:rsidRDefault="00F97EEB" w:rsidP="00034E84">
      <w:pPr>
        <w:rPr>
          <w:szCs w:val="20"/>
          <w:lang w:val="en-GB"/>
        </w:rPr>
      </w:pPr>
    </w:p>
    <w:sectPr w:rsidR="00F97EEB" w:rsidRPr="00FE1A47" w:rsidSect="0089714F">
      <w:headerReference w:type="default" r:id="rId58"/>
      <w:footerReference w:type="default" r:id="rId59"/>
      <w:headerReference w:type="first" r:id="rId60"/>
      <w:footerReference w:type="first" r:id="rId61"/>
      <w:pgSz w:w="11906" w:h="16838" w:code="9"/>
      <w:pgMar w:top="1728" w:right="1800" w:bottom="1440" w:left="180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0" w:author="Gastbenutzer" w:date="2023-10-21T17:58:00Z" w:initials="Ga">
    <w:p w14:paraId="4EE6E972" w14:textId="69A358EE" w:rsidR="303E6724" w:rsidRDefault="303E6724">
      <w:pPr>
        <w:pStyle w:val="CommentText"/>
      </w:pPr>
      <w:r>
        <w:t>Sollen wir hier eventuell auch einen Graph hinzufügen?</w:t>
      </w:r>
      <w:r>
        <w:rPr>
          <w:rStyle w:val="CommentReference"/>
        </w:rPr>
        <w:annotationRef/>
      </w:r>
      <w:r>
        <w:rPr>
          <w:rStyle w:val="CommentReference"/>
        </w:rPr>
        <w:annotationRef/>
      </w:r>
    </w:p>
  </w:comment>
  <w:comment w:id="471" w:author="Gastbenutzer" w:date="2023-10-21T17:58:00Z" w:initials="Ga">
    <w:p w14:paraId="4B427C0A" w14:textId="4A0CA25F" w:rsidR="69CF57F3" w:rsidRDefault="69CF57F3">
      <w:pPr>
        <w:pStyle w:val="CommentText"/>
      </w:pPr>
      <w:r>
        <w:t>prem.amount vs premium adjustments at premium</w:t>
      </w:r>
      <w:r>
        <w:rPr>
          <w:rStyle w:val="CommentReference"/>
        </w:rPr>
        <w:annotationRef/>
      </w:r>
      <w:r>
        <w:rPr>
          <w:rStyle w:val="CommentReference"/>
        </w:rPr>
        <w:annotationRef/>
      </w:r>
    </w:p>
  </w:comment>
  <w:comment w:id="472" w:author="Gastbenutzer" w:date="2023-10-25T20:32:00Z" w:initials="Ga">
    <w:p w14:paraId="66FE1F01" w14:textId="4CF8EB6A" w:rsidR="0981D2C6" w:rsidRDefault="0981D2C6">
      <w:pPr>
        <w:pStyle w:val="CommentText"/>
      </w:pPr>
      <w:r>
        <w:t>füge ich hinzu</w:t>
      </w:r>
      <w:r>
        <w:rPr>
          <w:rStyle w:val="CommentReference"/>
        </w:rPr>
        <w:annotationRef/>
      </w:r>
      <w:r>
        <w:rPr>
          <w:rStyle w:val="CommentReference"/>
        </w:rPr>
        <w:annotationRef/>
      </w:r>
    </w:p>
    <w:p w14:paraId="55D04FC3" w14:textId="4415CB43" w:rsidR="0981D2C6" w:rsidRDefault="0981D2C6">
      <w:pPr>
        <w:pStyle w:val="CommentText"/>
      </w:pPr>
    </w:p>
  </w:comment>
  <w:comment w:id="702" w:author="Gastbenutzer" w:date="2023-10-28T22:48:00Z" w:initials="Ga">
    <w:p w14:paraId="1EB15BFE" w14:textId="7E584280" w:rsidR="38A32F5D" w:rsidRDefault="38A32F5D">
      <w:pPr>
        <w:pStyle w:val="CommentText"/>
      </w:pPr>
      <w:r>
        <w:t>Hier fehlt eine kurze Beschreibung zu Sarima: die Ergebnisse oder Challenges.</w:t>
      </w:r>
      <w:r>
        <w:rPr>
          <w:rStyle w:val="CommentReference"/>
        </w:rPr>
        <w:annotationRef/>
      </w:r>
    </w:p>
  </w:comment>
  <w:comment w:id="837" w:author="Gastbenutzer" w:date="2023-10-28T22:55:00Z" w:initials="Ga">
    <w:p w14:paraId="080B1115" w14:textId="378A1167" w:rsidR="38A32F5D" w:rsidRDefault="38A32F5D">
      <w:pPr>
        <w:pStyle w:val="CommentText"/>
      </w:pPr>
      <w:r>
        <w:t>dies kann man in Apendix packen</w:t>
      </w:r>
      <w:r>
        <w:rPr>
          <w:rStyle w:val="CommentReference"/>
        </w:rPr>
        <w:annotationRef/>
      </w:r>
    </w:p>
  </w:comment>
  <w:comment w:id="988" w:author="Gastbenutzer" w:date="2023-10-28T23:02:00Z" w:initials="Ga">
    <w:p w14:paraId="573E61AA" w14:textId="591FFB69" w:rsidR="38A32F5D" w:rsidRDefault="38A32F5D">
      <w:pPr>
        <w:pStyle w:val="CommentText"/>
      </w:pPr>
      <w:r>
        <w:t>Würde ich auch in Apendix packen, nicht here</w:t>
      </w:r>
      <w:r>
        <w:rPr>
          <w:rStyle w:val="CommentReference"/>
        </w:rPr>
        <w:annotationRef/>
      </w:r>
    </w:p>
  </w:comment>
  <w:comment w:id="1009" w:author="Gastbenutzer" w:date="2023-10-28T23:04:00Z" w:initials="Ga">
    <w:p w14:paraId="468658C6" w14:textId="1BA00D19" w:rsidR="38A32F5D" w:rsidRDefault="38A32F5D">
      <w:pPr>
        <w:pStyle w:val="CommentText"/>
      </w:pPr>
      <w:r>
        <w:t>in Apendix</w:t>
      </w:r>
      <w:r>
        <w:rPr>
          <w:rStyle w:val="CommentReference"/>
        </w:rPr>
        <w:annotationRef/>
      </w:r>
    </w:p>
  </w:comment>
  <w:comment w:id="1027" w:author="Gastbenutzer" w:date="2023-10-28T23:05:00Z" w:initials="Ga">
    <w:p w14:paraId="650EE5B8" w14:textId="05D02946" w:rsidR="38A32F5D" w:rsidRDefault="38A32F5D">
      <w:pPr>
        <w:pStyle w:val="CommentText"/>
      </w:pPr>
      <w:r>
        <w:t>Ich überlee, ob wir für sales forecast den data set auch einmal so rein packen, damit man dies ein mal sieht. FInde ich gut.</w:t>
      </w:r>
      <w:r>
        <w:rPr>
          <w:rStyle w:val="CommentReference"/>
        </w:rPr>
        <w:annotationRef/>
      </w:r>
    </w:p>
  </w:comment>
  <w:comment w:id="1039" w:author="Gastbenutzer" w:date="2023-10-28T23:06:00Z" w:initials="Ga">
    <w:p w14:paraId="26DA84B2" w14:textId="5B41D62B" w:rsidR="38A32F5D" w:rsidRDefault="38A32F5D">
      <w:pPr>
        <w:pStyle w:val="CommentText"/>
      </w:pPr>
      <w:r>
        <w:t>würde ich als Fußzeile unten packen.</w:t>
      </w:r>
      <w:r>
        <w:rPr>
          <w:rStyle w:val="CommentReference"/>
        </w:rPr>
        <w:annotationRef/>
      </w:r>
    </w:p>
  </w:comment>
  <w:comment w:id="2674" w:author="Jonathan Leipold - BDAE Gruppe" w:date="2023-10-18T18:51:00Z" w:initials="JL">
    <w:p w14:paraId="06BC108E" w14:textId="77777777" w:rsidR="00B53853" w:rsidRDefault="00B53853" w:rsidP="006147FD">
      <w:pPr>
        <w:pStyle w:val="CommentText"/>
      </w:pPr>
      <w:r>
        <w:rPr>
          <w:rStyle w:val="CommentReference"/>
        </w:rPr>
        <w:annotationRef/>
      </w:r>
      <w:r>
        <w:t>Schaut mal bitte, ob ihr das auch so seht. Wir hatten das ja immer wieder in der Art besprochen &amp; ich finde das kann man hier auch anmerken.</w:t>
      </w:r>
    </w:p>
  </w:comment>
  <w:comment w:id="2675" w:author="Gastbenutzer [2]" w:date="2023-10-19T18:48:00Z" w:initials="Ga">
    <w:p w14:paraId="083C9661" w14:textId="1FE7FA08" w:rsidR="079F9594" w:rsidRDefault="079F9594">
      <w:pPr>
        <w:pStyle w:val="CommentText"/>
      </w:pPr>
      <w:r>
        <w:t>Las uns gern besprechen, was Du unter deeper familiarisation meintest.</w:t>
      </w:r>
      <w:r>
        <w:rPr>
          <w:rStyle w:val="CommentReference"/>
        </w:rPr>
        <w:annotationRef/>
      </w:r>
    </w:p>
  </w:comment>
  <w:comment w:id="3055" w:author="Gastbenutzer" w:date="2023-10-28T23:05:00Z" w:initials="Ga">
    <w:p w14:paraId="16CDA59E" w14:textId="77777777" w:rsidR="00BD1A84" w:rsidRDefault="00BD1A84" w:rsidP="00BD1A84">
      <w:pPr>
        <w:pStyle w:val="CommentText"/>
      </w:pPr>
      <w:r>
        <w:t>Ich überlee, ob wir für sales forecast den data set auch einmal so rein packen, damit man dies ein mal sieht. FInde ich gut.</w:t>
      </w:r>
      <w:r>
        <w:rPr>
          <w:rStyle w:val="CommentReference"/>
        </w:rPr>
        <w:annotationRef/>
      </w:r>
    </w:p>
  </w:comment>
  <w:comment w:id="3056" w:author="Jonathan Leipold - BDAE Gruppe" w:date="2023-10-31T11:29:00Z" w:initials="JL">
    <w:p w14:paraId="0F530C25" w14:textId="77777777" w:rsidR="00115689" w:rsidRDefault="00115689" w:rsidP="00991F1A">
      <w:pPr>
        <w:pStyle w:val="CommentText"/>
        <w:jc w:val="left"/>
      </w:pPr>
      <w:r>
        <w:rPr>
          <w:rStyle w:val="CommentReference"/>
        </w:rPr>
        <w:annotationRef/>
      </w:r>
      <w:r>
        <w:t xml:space="preserve">Siehe Slack: </w:t>
      </w:r>
      <w:r>
        <w:rPr>
          <w:color w:val="D1D2D3"/>
          <w:highlight w:val="black"/>
        </w:rPr>
        <w:t>Ich hatte nur einen kleinen ausschnitt aus dem df hinzugefügt, um zu zeigen wie die Daten aus dem ERP von SQL aufbereitet im df aussehen.Als Übersicht über das data set habe ich eine kurze Beschreibung aller spalten erstellt, wie man es auch von anderen Projekten kennt, als Tabelle in die Anhänge gepackt und im Report darauf verwiesen. Sowas fände ich eher sinnvoll als einen Screenshot.</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E6E972" w15:done="1"/>
  <w15:commentEx w15:paraId="4B427C0A" w15:paraIdParent="4EE6E972" w15:done="1"/>
  <w15:commentEx w15:paraId="55D04FC3" w15:paraIdParent="4EE6E972" w15:done="1"/>
  <w15:commentEx w15:paraId="1EB15BFE" w15:done="0"/>
  <w15:commentEx w15:paraId="080B1115" w15:done="0"/>
  <w15:commentEx w15:paraId="573E61AA" w15:done="0"/>
  <w15:commentEx w15:paraId="468658C6" w15:done="0"/>
  <w15:commentEx w15:paraId="650EE5B8" w15:done="0"/>
  <w15:commentEx w15:paraId="26DA84B2" w15:done="0"/>
  <w15:commentEx w15:paraId="06BC108E" w15:done="0"/>
  <w15:commentEx w15:paraId="083C9661" w15:paraIdParent="06BC108E" w15:done="0"/>
  <w15:commentEx w15:paraId="16CDA59E" w15:done="0"/>
  <w15:commentEx w15:paraId="0F530C25" w15:paraIdParent="16CDA5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C634610" w16cex:dateUtc="2023-10-21T15:58:00Z"/>
  <w16cex:commentExtensible w16cex:durableId="3149F1DD" w16cex:dateUtc="2023-10-21T15:58:00Z"/>
  <w16cex:commentExtensible w16cex:durableId="0F1BB863" w16cex:dateUtc="2023-10-25T18:32:00Z"/>
  <w16cex:commentExtensible w16cex:durableId="20FAE296" w16cex:dateUtc="2023-10-28T20:48:00Z"/>
  <w16cex:commentExtensible w16cex:durableId="0CE43866" w16cex:dateUtc="2023-10-28T20:55:00Z"/>
  <w16cex:commentExtensible w16cex:durableId="3AECEF3F" w16cex:dateUtc="2023-10-28T21:02:00Z"/>
  <w16cex:commentExtensible w16cex:durableId="51121BD9" w16cex:dateUtc="2023-10-28T21:04:00Z"/>
  <w16cex:commentExtensible w16cex:durableId="42100E0D" w16cex:dateUtc="2023-10-28T21:05:00Z"/>
  <w16cex:commentExtensible w16cex:durableId="683407A5" w16cex:dateUtc="2023-10-28T21:06:00Z"/>
  <w16cex:commentExtensible w16cex:durableId="1FB81F90" w16cex:dateUtc="2023-10-18T16:51:00Z"/>
  <w16cex:commentExtensible w16cex:durableId="5EEA03EE" w16cex:dateUtc="2023-10-19T16:48:00Z"/>
  <w16cex:commentExtensible w16cex:durableId="308A8CF7" w16cex:dateUtc="2023-10-28T21:05:00Z"/>
  <w16cex:commentExtensible w16cex:durableId="4ABF85E5" w16cex:dateUtc="2023-10-31T1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E6E972" w16cid:durableId="5C634610"/>
  <w16cid:commentId w16cid:paraId="4B427C0A" w16cid:durableId="3149F1DD"/>
  <w16cid:commentId w16cid:paraId="55D04FC3" w16cid:durableId="0F1BB863"/>
  <w16cid:commentId w16cid:paraId="1EB15BFE" w16cid:durableId="20FAE296"/>
  <w16cid:commentId w16cid:paraId="080B1115" w16cid:durableId="0CE43866"/>
  <w16cid:commentId w16cid:paraId="573E61AA" w16cid:durableId="3AECEF3F"/>
  <w16cid:commentId w16cid:paraId="468658C6" w16cid:durableId="51121BD9"/>
  <w16cid:commentId w16cid:paraId="650EE5B8" w16cid:durableId="42100E0D"/>
  <w16cid:commentId w16cid:paraId="26DA84B2" w16cid:durableId="683407A5"/>
  <w16cid:commentId w16cid:paraId="06BC108E" w16cid:durableId="1FB81F90"/>
  <w16cid:commentId w16cid:paraId="083C9661" w16cid:durableId="5EEA03EE"/>
  <w16cid:commentId w16cid:paraId="16CDA59E" w16cid:durableId="308A8CF7"/>
  <w16cid:commentId w16cid:paraId="0F530C25" w16cid:durableId="4ABF85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6279E" w14:textId="77777777" w:rsidR="003E27ED" w:rsidRDefault="003E27ED" w:rsidP="00C6554A">
      <w:pPr>
        <w:spacing w:before="0" w:after="0" w:line="240" w:lineRule="auto"/>
      </w:pPr>
      <w:r>
        <w:separator/>
      </w:r>
    </w:p>
  </w:endnote>
  <w:endnote w:type="continuationSeparator" w:id="0">
    <w:p w14:paraId="3A46CD69" w14:textId="77777777" w:rsidR="003E27ED" w:rsidRDefault="003E27ED" w:rsidP="00C6554A">
      <w:pPr>
        <w:spacing w:before="0" w:after="0" w:line="240" w:lineRule="auto"/>
      </w:pPr>
      <w:r>
        <w:continuationSeparator/>
      </w:r>
    </w:p>
  </w:endnote>
  <w:endnote w:type="continuationNotice" w:id="1">
    <w:p w14:paraId="2E2C7981" w14:textId="77777777" w:rsidR="003E27ED" w:rsidRDefault="003E27E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TXinwei">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9A603" w14:textId="5EFD940E" w:rsidR="005D06A9" w:rsidRDefault="00ED7C44">
    <w:pPr>
      <w:pStyle w:val="Footer"/>
    </w:pPr>
    <w:del w:id="3778" w:author="Jonathan Leipold - BDAE Gruppe" w:date="2023-10-17T10:38:00Z">
      <w:r w:rsidDel="006E792F">
        <w:rPr>
          <w:lang w:bidi="de-DE"/>
        </w:rPr>
        <w:delText xml:space="preserve">Seite </w:delText>
      </w:r>
    </w:del>
    <w:r>
      <w:rPr>
        <w:lang w:bidi="de-DE"/>
      </w:rPr>
      <w:fldChar w:fldCharType="begin"/>
    </w:r>
    <w:r>
      <w:rPr>
        <w:lang w:bidi="de-DE"/>
      </w:rPr>
      <w:instrText xml:space="preserve"> PAGE  \* Arabic  \* MERGEFORMAT </w:instrText>
    </w:r>
    <w:r>
      <w:rPr>
        <w:lang w:bidi="de-DE"/>
      </w:rPr>
      <w:fldChar w:fldCharType="separate"/>
    </w:r>
    <w:r w:rsidR="0089714F">
      <w:rPr>
        <w:noProof/>
        <w:lang w:bidi="de-DE"/>
      </w:rPr>
      <w:t>1</w:t>
    </w:r>
    <w:r>
      <w:rPr>
        <w:lang w:bidi="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3788" w:author="Gastbenutzer [2]" w:date="2023-10-19T16:28:00Z">
        <w:tblPr>
          <w:tblStyle w:val="TableGrid"/>
          <w:tblW w:w="0" w:type="nil"/>
          <w:tblLayout w:type="fixed"/>
          <w:tblLook w:val="06A0" w:firstRow="1" w:lastRow="0" w:firstColumn="1" w:lastColumn="0" w:noHBand="1" w:noVBand="1"/>
        </w:tblPr>
      </w:tblPrChange>
    </w:tblPr>
    <w:tblGrid>
      <w:gridCol w:w="2765"/>
      <w:gridCol w:w="2765"/>
      <w:gridCol w:w="2765"/>
      <w:tblGridChange w:id="3789">
        <w:tblGrid>
          <w:gridCol w:w="2765"/>
          <w:gridCol w:w="2765"/>
          <w:gridCol w:w="2765"/>
        </w:tblGrid>
      </w:tblGridChange>
    </w:tblGrid>
    <w:tr w:rsidR="079F9594" w14:paraId="7FBF3A10" w14:textId="77777777" w:rsidTr="079F9594">
      <w:trPr>
        <w:trHeight w:val="300"/>
        <w:trPrChange w:id="3790" w:author="Gastbenutzer [2]" w:date="2023-10-19T16:28:00Z">
          <w:trPr>
            <w:trHeight w:val="300"/>
          </w:trPr>
        </w:trPrChange>
      </w:trPr>
      <w:tc>
        <w:tcPr>
          <w:tcW w:w="2765" w:type="dxa"/>
          <w:tcPrChange w:id="3791" w:author="Gastbenutzer [2]" w:date="2023-10-19T16:28:00Z">
            <w:tcPr>
              <w:tcW w:w="2765" w:type="dxa"/>
            </w:tcPr>
          </w:tcPrChange>
        </w:tcPr>
        <w:p w14:paraId="47B21B45" w14:textId="50F2EAFD" w:rsidR="079F9594" w:rsidRDefault="079F9594">
          <w:pPr>
            <w:pStyle w:val="Header"/>
            <w:ind w:left="-115"/>
            <w:pPrChange w:id="3792" w:author="Gastbenutzer [2]" w:date="2023-10-19T16:28:00Z">
              <w:pPr/>
            </w:pPrChange>
          </w:pPr>
        </w:p>
      </w:tc>
      <w:tc>
        <w:tcPr>
          <w:tcW w:w="2765" w:type="dxa"/>
          <w:tcPrChange w:id="3793" w:author="Gastbenutzer [2]" w:date="2023-10-19T16:28:00Z">
            <w:tcPr>
              <w:tcW w:w="2765" w:type="dxa"/>
            </w:tcPr>
          </w:tcPrChange>
        </w:tcPr>
        <w:p w14:paraId="53B5C973" w14:textId="42F7E765" w:rsidR="079F9594" w:rsidRDefault="079F9594">
          <w:pPr>
            <w:pStyle w:val="Header"/>
            <w:jc w:val="center"/>
            <w:pPrChange w:id="3794" w:author="Gastbenutzer [2]" w:date="2023-10-19T16:28:00Z">
              <w:pPr/>
            </w:pPrChange>
          </w:pPr>
        </w:p>
      </w:tc>
      <w:tc>
        <w:tcPr>
          <w:tcW w:w="2765" w:type="dxa"/>
          <w:tcPrChange w:id="3795" w:author="Gastbenutzer [2]" w:date="2023-10-19T16:28:00Z">
            <w:tcPr>
              <w:tcW w:w="2765" w:type="dxa"/>
            </w:tcPr>
          </w:tcPrChange>
        </w:tcPr>
        <w:p w14:paraId="4C0B6F13" w14:textId="48909A97" w:rsidR="079F9594" w:rsidRDefault="079F9594">
          <w:pPr>
            <w:pStyle w:val="Header"/>
            <w:ind w:right="-115"/>
            <w:jc w:val="right"/>
            <w:pPrChange w:id="3796" w:author="Gastbenutzer [2]" w:date="2023-10-19T16:28:00Z">
              <w:pPr/>
            </w:pPrChange>
          </w:pPr>
        </w:p>
      </w:tc>
    </w:tr>
  </w:tbl>
  <w:p w14:paraId="1E325D56" w14:textId="70569D11" w:rsidR="003519AA" w:rsidRDefault="00351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E4CE8" w14:textId="77777777" w:rsidR="003E27ED" w:rsidRDefault="003E27ED" w:rsidP="00C6554A">
      <w:pPr>
        <w:spacing w:before="0" w:after="0" w:line="240" w:lineRule="auto"/>
      </w:pPr>
      <w:r>
        <w:separator/>
      </w:r>
    </w:p>
  </w:footnote>
  <w:footnote w:type="continuationSeparator" w:id="0">
    <w:p w14:paraId="4D8664AA" w14:textId="77777777" w:rsidR="003E27ED" w:rsidRDefault="003E27ED" w:rsidP="00C6554A">
      <w:pPr>
        <w:spacing w:before="0" w:after="0" w:line="240" w:lineRule="auto"/>
      </w:pPr>
      <w:r>
        <w:continuationSeparator/>
      </w:r>
    </w:p>
  </w:footnote>
  <w:footnote w:type="continuationNotice" w:id="1">
    <w:p w14:paraId="5D46ECE5" w14:textId="77777777" w:rsidR="003E27ED" w:rsidRDefault="003E27ED">
      <w:pPr>
        <w:spacing w:before="0" w:after="0" w:line="240" w:lineRule="auto"/>
      </w:pPr>
    </w:p>
  </w:footnote>
  <w:footnote w:id="2">
    <w:p w14:paraId="36E87E4B" w14:textId="3DF3F231" w:rsidR="00627249" w:rsidRPr="002457A7" w:rsidRDefault="00627249" w:rsidP="00EB7DD6">
      <w:pPr>
        <w:pStyle w:val="FootnoteText"/>
        <w:rPr>
          <w:lang w:val="en-GB"/>
          <w:rPrChange w:id="826" w:author="Jonathan Leipold - BDAE Gruppe" w:date="2023-10-29T09:20:00Z">
            <w:rPr/>
          </w:rPrChange>
        </w:rPr>
      </w:pPr>
      <w:ins w:id="827" w:author="Jonathan Leipold - BDAE Gruppe" w:date="2023-10-29T09:20:00Z">
        <w:r>
          <w:rPr>
            <w:rStyle w:val="FootnoteReference"/>
          </w:rPr>
          <w:footnoteRef/>
        </w:r>
        <w:r w:rsidRPr="002457A7">
          <w:rPr>
            <w:lang w:val="en-GB"/>
            <w:rPrChange w:id="828" w:author="Jonathan Leipold - BDAE Gruppe" w:date="2023-10-29T09:20:00Z">
              <w:rPr/>
            </w:rPrChange>
          </w:rPr>
          <w:t xml:space="preserve"> </w:t>
        </w:r>
        <w:r w:rsidR="002457A7">
          <w:rPr>
            <w:lang w:val="en-GB"/>
          </w:rPr>
          <w:t xml:space="preserve">Screenshots from </w:t>
        </w:r>
      </w:ins>
      <w:ins w:id="829" w:author="Jonathan Leipold - BDAE Gruppe" w:date="2023-10-29T09:21:00Z">
        <w:r w:rsidR="00DC2245">
          <w:rPr>
            <w:lang w:val="en-GB"/>
          </w:rPr>
          <w:t>the ERP-</w:t>
        </w:r>
      </w:ins>
      <w:ins w:id="830" w:author="Jonathan Leipold - BDAE Gruppe" w:date="2023-10-29T09:33:00Z">
        <w:r w:rsidR="00154D04">
          <w:rPr>
            <w:lang w:val="en-GB"/>
          </w:rPr>
          <w:t>System</w:t>
        </w:r>
      </w:ins>
      <w:ins w:id="831" w:author="Jonathan Leipold - BDAE Gruppe" w:date="2023-10-29T09:21:00Z">
        <w:r w:rsidR="00DC2245">
          <w:rPr>
            <w:lang w:val="en-GB"/>
          </w:rPr>
          <w:t xml:space="preserve"> and Date collection in SQL can be found in the appendix.</w:t>
        </w:r>
      </w:ins>
    </w:p>
  </w:footnote>
  <w:footnote w:id="3">
    <w:p w14:paraId="398C97A7" w14:textId="0747C3EE" w:rsidR="00AC582A" w:rsidRPr="002457A7" w:rsidRDefault="00AC582A">
      <w:pPr>
        <w:rPr>
          <w:lang w:val="en-GB"/>
          <w:rPrChange w:id="958" w:author="Jonathan Leipold - BDAE Gruppe" w:date="2023-10-29T09:20:00Z">
            <w:rPr/>
          </w:rPrChange>
        </w:rPr>
        <w:pPrChange w:id="959" w:author="Jonathan Leipold - BDAE Gruppe" w:date="2023-10-29T09:19:00Z">
          <w:pPr>
            <w:pStyle w:val="FootnoteText"/>
          </w:pPr>
        </w:pPrChange>
      </w:pPr>
      <w:ins w:id="960" w:author="Jonathan Leipold - BDAE Gruppe" w:date="2023-10-29T09:19:00Z">
        <w:r>
          <w:rPr>
            <w:rStyle w:val="FootnoteReference"/>
          </w:rPr>
          <w:footnoteRef/>
        </w:r>
        <w:r w:rsidRPr="00AC582A">
          <w:rPr>
            <w:lang w:val="en-GB"/>
            <w:rPrChange w:id="961" w:author="Jonathan Leipold - BDAE Gruppe" w:date="2023-10-29T09:19:00Z">
              <w:rPr/>
            </w:rPrChange>
          </w:rPr>
          <w:t xml:space="preserve"> </w:t>
        </w:r>
        <w:r w:rsidRPr="00E76E47">
          <w:rPr>
            <w:szCs w:val="20"/>
            <w:lang w:val="en-GB"/>
          </w:rPr>
          <w:t xml:space="preserve">More information about the collection and preprocessing in SQL can be found in the </w:t>
        </w:r>
        <w:proofErr w:type="spellStart"/>
        <w:r w:rsidRPr="00E76E47">
          <w:rPr>
            <w:szCs w:val="20"/>
            <w:lang w:val="en-GB"/>
          </w:rPr>
          <w:t>sql</w:t>
        </w:r>
        <w:proofErr w:type="spellEnd"/>
        <w:r w:rsidRPr="00E76E47">
          <w:rPr>
            <w:szCs w:val="20"/>
            <w:lang w:val="en-GB"/>
          </w:rPr>
          <w:t xml:space="preserve">-files in </w:t>
        </w:r>
        <w:proofErr w:type="spellStart"/>
        <w:r w:rsidRPr="00E76E47">
          <w:rPr>
            <w:szCs w:val="20"/>
            <w:lang w:val="en-GB"/>
          </w:rPr>
          <w:t>github</w:t>
        </w:r>
        <w:proofErr w:type="spellEnd"/>
        <w:r w:rsidRPr="00E76E47">
          <w:rPr>
            <w:szCs w:val="20"/>
            <w:lang w:val="en-GB"/>
          </w:rPr>
          <w:t>.</w:t>
        </w:r>
        <w:r>
          <w:rPr>
            <w:rStyle w:val="CommentReference"/>
          </w:rPr>
          <w:annotationRef/>
        </w:r>
      </w:ins>
    </w:p>
  </w:footnote>
  <w:footnote w:id="4">
    <w:p w14:paraId="6890FB20" w14:textId="5F954639" w:rsidR="00B75694" w:rsidRPr="00B75694" w:rsidRDefault="00B75694">
      <w:pPr>
        <w:pStyle w:val="FootnoteText"/>
        <w:rPr>
          <w:lang w:val="en-GB"/>
          <w:rPrChange w:id="1677" w:author="Jonathan Leipold - BDAE Gruppe" w:date="2023-10-21T18:13:00Z">
            <w:rPr/>
          </w:rPrChange>
        </w:rPr>
      </w:pPr>
      <w:ins w:id="1678" w:author="Jonathan Leipold - BDAE Gruppe" w:date="2023-10-21T18:13:00Z">
        <w:r>
          <w:rPr>
            <w:rStyle w:val="FootnoteReference"/>
          </w:rPr>
          <w:footnoteRef/>
        </w:r>
        <w:r w:rsidRPr="00B75694">
          <w:rPr>
            <w:lang w:val="en-GB"/>
            <w:rPrChange w:id="1679" w:author="Jonathan Leipold - BDAE Gruppe" w:date="2023-10-21T18:13:00Z">
              <w:rPr/>
            </w:rPrChange>
          </w:rPr>
          <w:t xml:space="preserve"> </w:t>
        </w:r>
      </w:ins>
      <w:ins w:id="1680" w:author="Jonathan Leipold - BDAE Gruppe" w:date="2023-10-21T18:21:00Z">
        <w:r w:rsidR="00371148">
          <w:rPr>
            <w:lang w:val="en-GB"/>
          </w:rPr>
          <w:t xml:space="preserve">See: </w:t>
        </w:r>
      </w:ins>
      <w:ins w:id="1681" w:author="Jonathan Leipold - BDAE Gruppe" w:date="2023-10-21T18:23:00Z">
        <w:r w:rsidR="002C58EE">
          <w:rPr>
            <w:lang w:val="en-GB"/>
          </w:rPr>
          <w:fldChar w:fldCharType="begin"/>
        </w:r>
        <w:r w:rsidR="002C58EE" w:rsidRPr="002C58EE">
          <w:rPr>
            <w:lang w:val="en-GB"/>
            <w:rPrChange w:id="1682" w:author="Jonathan Leipold - BDAE Gruppe" w:date="2023-10-21T18:23:00Z">
              <w:rPr/>
            </w:rPrChange>
          </w:rPr>
          <w:instrText>HYPERLINK "https://medium.com/aiskunks/categorical-data-encoding-techniques-d6296697a40f#:~:text=It%20refers%20to%20the%20process,with%20text%20or%20categorical%20variables"</w:instrText>
        </w:r>
        <w:r w:rsidR="002C58EE">
          <w:rPr>
            <w:lang w:val="en-GB"/>
          </w:rPr>
        </w:r>
        <w:r w:rsidR="002C58EE">
          <w:rPr>
            <w:lang w:val="en-GB"/>
          </w:rPr>
          <w:fldChar w:fldCharType="separate"/>
        </w:r>
        <w:r w:rsidR="002C58EE" w:rsidRPr="002C58EE">
          <w:rPr>
            <w:rStyle w:val="Hyperlink"/>
            <w:lang w:val="en-GB"/>
            <w:rPrChange w:id="1683" w:author="Jonathan Leipold - BDAE Gruppe" w:date="2023-10-21T18:23:00Z">
              <w:rPr>
                <w:rStyle w:val="Hyperlink"/>
              </w:rPr>
            </w:rPrChange>
          </w:rPr>
          <w:t>https://medium.com/aiskunks/categorical-data-encoding-techniques-d6296697a40f#:~:text=It%20refers%20to%20the%20process,with%20text%20or%20categorical%20variables</w:t>
        </w:r>
        <w:r w:rsidR="002C58EE">
          <w:rPr>
            <w:lang w:val="en-GB"/>
          </w:rPr>
          <w:fldChar w:fldCharType="end"/>
        </w:r>
        <w:r w:rsidR="002C58EE">
          <w:rPr>
            <w:lang w:val="en-GB"/>
          </w:rPr>
          <w:t xml:space="preserve"> </w:t>
        </w:r>
      </w:ins>
    </w:p>
  </w:footnote>
  <w:footnote w:id="5">
    <w:p w14:paraId="1FBF6AF9" w14:textId="77777777" w:rsidR="001304F2" w:rsidRPr="001304F2" w:rsidRDefault="001304F2">
      <w:pPr>
        <w:pStyle w:val="ListBullet"/>
        <w:numPr>
          <w:ilvl w:val="0"/>
          <w:numId w:val="0"/>
        </w:numPr>
        <w:rPr>
          <w:ins w:id="1786" w:author="Jonathan Leipold - BDAE Gruppe" w:date="2023-10-21T18:12:00Z"/>
          <w:szCs w:val="20"/>
          <w:lang w:val="en-GB"/>
          <w:rPrChange w:id="1787" w:author="Jonathan Leipold - BDAE Gruppe" w:date="2023-10-21T18:12:00Z">
            <w:rPr>
              <w:ins w:id="1788" w:author="Jonathan Leipold - BDAE Gruppe" w:date="2023-10-21T18:12:00Z"/>
              <w:szCs w:val="20"/>
            </w:rPr>
          </w:rPrChange>
        </w:rPr>
        <w:pPrChange w:id="1789" w:author="Jonathan Leipold - BDAE Gruppe" w:date="2023-10-21T18:12:00Z">
          <w:pPr>
            <w:pStyle w:val="ListBullet"/>
          </w:pPr>
        </w:pPrChange>
      </w:pPr>
      <w:ins w:id="1790" w:author="Jonathan Leipold - BDAE Gruppe" w:date="2023-10-21T18:12:00Z">
        <w:r>
          <w:rPr>
            <w:rStyle w:val="FootnoteReference"/>
          </w:rPr>
          <w:footnoteRef/>
        </w:r>
        <w:r w:rsidRPr="001304F2">
          <w:rPr>
            <w:lang w:val="en-GB"/>
            <w:rPrChange w:id="1791" w:author="Jonathan Leipold - BDAE Gruppe" w:date="2023-10-21T18:12:00Z">
              <w:rPr/>
            </w:rPrChange>
          </w:rPr>
          <w:t xml:space="preserve"> See: </w:t>
        </w:r>
        <w:r>
          <w:rPr>
            <w:szCs w:val="20"/>
            <w:lang w:val="en-GB"/>
          </w:rPr>
          <w:fldChar w:fldCharType="begin"/>
        </w:r>
        <w:r w:rsidRPr="001304F2">
          <w:rPr>
            <w:szCs w:val="20"/>
            <w:lang w:val="en-GB"/>
            <w:rPrChange w:id="1792" w:author="Jonathan Leipold - BDAE Gruppe" w:date="2023-10-21T18:12:00Z">
              <w:rPr>
                <w:szCs w:val="20"/>
              </w:rPr>
            </w:rPrChange>
          </w:rPr>
          <w:instrText>HYPERLINK "https://www.simplilearn.com/normalization-vs-standardization-article"</w:instrText>
        </w:r>
        <w:r>
          <w:rPr>
            <w:szCs w:val="20"/>
            <w:lang w:val="en-GB"/>
          </w:rPr>
        </w:r>
        <w:r>
          <w:rPr>
            <w:szCs w:val="20"/>
            <w:lang w:val="en-GB"/>
          </w:rPr>
          <w:fldChar w:fldCharType="separate"/>
        </w:r>
        <w:r w:rsidRPr="001304F2">
          <w:rPr>
            <w:rStyle w:val="Hyperlink"/>
            <w:szCs w:val="20"/>
            <w:lang w:val="en-GB"/>
            <w:rPrChange w:id="1793" w:author="Jonathan Leipold - BDAE Gruppe" w:date="2023-10-21T18:12:00Z">
              <w:rPr>
                <w:rStyle w:val="Hyperlink"/>
                <w:szCs w:val="20"/>
              </w:rPr>
            </w:rPrChange>
          </w:rPr>
          <w:t>https://www.simplilearn.com/normalization-vs-standardization-article</w:t>
        </w:r>
        <w:r>
          <w:rPr>
            <w:szCs w:val="20"/>
            <w:lang w:val="en-GB"/>
          </w:rPr>
          <w:fldChar w:fldCharType="end"/>
        </w:r>
        <w:r w:rsidRPr="001304F2">
          <w:rPr>
            <w:szCs w:val="20"/>
            <w:lang w:val="en-GB"/>
            <w:rPrChange w:id="1794" w:author="Jonathan Leipold - BDAE Gruppe" w:date="2023-10-21T18:12:00Z">
              <w:rPr>
                <w:szCs w:val="20"/>
              </w:rPr>
            </w:rPrChange>
          </w:rPr>
          <w:t xml:space="preserve"> </w:t>
        </w:r>
      </w:ins>
    </w:p>
    <w:p w14:paraId="05AFC76B" w14:textId="0D77A0C3" w:rsidR="001304F2" w:rsidRPr="001304F2" w:rsidRDefault="001304F2">
      <w:pPr>
        <w:pStyle w:val="FootnoteText"/>
        <w:rPr>
          <w:lang w:val="en-GB"/>
          <w:rPrChange w:id="1795" w:author="Jonathan Leipold - BDAE Gruppe" w:date="2023-10-21T18:12:00Z">
            <w:rPr/>
          </w:rPrChange>
        </w:rPr>
      </w:pPr>
    </w:p>
  </w:footnote>
  <w:footnote w:id="6">
    <w:p w14:paraId="06F84143" w14:textId="77777777" w:rsidR="00F73778" w:rsidRPr="001D7202" w:rsidRDefault="00F73778" w:rsidP="00F73778">
      <w:pPr>
        <w:pStyle w:val="FootnoteText"/>
        <w:rPr>
          <w:ins w:id="2213" w:author="Jonathan Leipold - BDAE Gruppe" w:date="2023-11-02T23:36:00Z"/>
          <w:lang w:val="en-GB"/>
        </w:rPr>
      </w:pPr>
      <w:ins w:id="2214" w:author="Jonathan Leipold - BDAE Gruppe" w:date="2023-11-02T23:36:00Z">
        <w:r>
          <w:rPr>
            <w:rStyle w:val="FootnoteReference"/>
          </w:rPr>
          <w:footnoteRef/>
        </w:r>
        <w:r w:rsidRPr="001D7202">
          <w:rPr>
            <w:lang w:val="en-GB"/>
          </w:rPr>
          <w:t xml:space="preserve"> See: </w:t>
        </w:r>
        <w:r>
          <w:rPr>
            <w:lang w:val="en-GB"/>
          </w:rPr>
          <w:fldChar w:fldCharType="begin"/>
        </w:r>
        <w:r>
          <w:rPr>
            <w:lang w:val="en-GB"/>
          </w:rPr>
          <w:instrText>HYPERLINK "</w:instrText>
        </w:r>
        <w:r w:rsidRPr="001D7202">
          <w:rPr>
            <w:lang w:val="en-GB"/>
          </w:rPr>
          <w:instrText>https://neptune.ai/blog/evaluation-metrics-binary-classification</w:instrText>
        </w:r>
        <w:r>
          <w:rPr>
            <w:lang w:val="en-GB"/>
          </w:rPr>
          <w:instrText>"</w:instrText>
        </w:r>
        <w:r>
          <w:rPr>
            <w:lang w:val="en-GB"/>
          </w:rPr>
        </w:r>
        <w:r>
          <w:rPr>
            <w:lang w:val="en-GB"/>
          </w:rPr>
          <w:fldChar w:fldCharType="separate"/>
        </w:r>
        <w:r w:rsidRPr="001D7202">
          <w:rPr>
            <w:rStyle w:val="Hyperlink"/>
            <w:lang w:val="en-GB"/>
          </w:rPr>
          <w:t>https://neptune.ai/blog/evaluation-metrics-binary-classification</w:t>
        </w:r>
        <w:r>
          <w:rPr>
            <w:lang w:val="en-GB"/>
          </w:rPr>
          <w:fldChar w:fldCharType="end"/>
        </w:r>
        <w:r>
          <w:rPr>
            <w:lang w:val="en-GB"/>
          </w:rPr>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3769" w:author="Gastbenutzer [2]" w:date="2023-10-19T16:28:00Z">
        <w:tblPr>
          <w:tblStyle w:val="TableGrid"/>
          <w:tblW w:w="0" w:type="nil"/>
          <w:tblLayout w:type="fixed"/>
          <w:tblLook w:val="06A0" w:firstRow="1" w:lastRow="0" w:firstColumn="1" w:lastColumn="0" w:noHBand="1" w:noVBand="1"/>
        </w:tblPr>
      </w:tblPrChange>
    </w:tblPr>
    <w:tblGrid>
      <w:gridCol w:w="2765"/>
      <w:gridCol w:w="2765"/>
      <w:gridCol w:w="2765"/>
      <w:tblGridChange w:id="3770">
        <w:tblGrid>
          <w:gridCol w:w="2765"/>
          <w:gridCol w:w="2765"/>
          <w:gridCol w:w="2765"/>
        </w:tblGrid>
      </w:tblGridChange>
    </w:tblGrid>
    <w:tr w:rsidR="079F9594" w14:paraId="6067E018" w14:textId="77777777" w:rsidTr="079F9594">
      <w:trPr>
        <w:trHeight w:val="300"/>
        <w:trPrChange w:id="3771" w:author="Gastbenutzer [2]" w:date="2023-10-19T16:28:00Z">
          <w:trPr>
            <w:trHeight w:val="300"/>
          </w:trPr>
        </w:trPrChange>
      </w:trPr>
      <w:tc>
        <w:tcPr>
          <w:tcW w:w="2765" w:type="dxa"/>
          <w:tcPrChange w:id="3772" w:author="Gastbenutzer [2]" w:date="2023-10-19T16:28:00Z">
            <w:tcPr>
              <w:tcW w:w="2765" w:type="dxa"/>
            </w:tcPr>
          </w:tcPrChange>
        </w:tcPr>
        <w:p w14:paraId="74C8AE2D" w14:textId="20809998" w:rsidR="079F9594" w:rsidRDefault="079F9594">
          <w:pPr>
            <w:pStyle w:val="Header"/>
            <w:ind w:left="-115"/>
            <w:pPrChange w:id="3773" w:author="Gastbenutzer [2]" w:date="2023-10-19T16:28:00Z">
              <w:pPr/>
            </w:pPrChange>
          </w:pPr>
        </w:p>
      </w:tc>
      <w:tc>
        <w:tcPr>
          <w:tcW w:w="2765" w:type="dxa"/>
          <w:tcPrChange w:id="3774" w:author="Gastbenutzer [2]" w:date="2023-10-19T16:28:00Z">
            <w:tcPr>
              <w:tcW w:w="2765" w:type="dxa"/>
            </w:tcPr>
          </w:tcPrChange>
        </w:tcPr>
        <w:p w14:paraId="40A88E8F" w14:textId="1FCB4389" w:rsidR="079F9594" w:rsidRDefault="079F9594">
          <w:pPr>
            <w:pStyle w:val="Header"/>
            <w:jc w:val="center"/>
            <w:pPrChange w:id="3775" w:author="Gastbenutzer [2]" w:date="2023-10-19T16:28:00Z">
              <w:pPr/>
            </w:pPrChange>
          </w:pPr>
        </w:p>
      </w:tc>
      <w:tc>
        <w:tcPr>
          <w:tcW w:w="2765" w:type="dxa"/>
          <w:tcPrChange w:id="3776" w:author="Gastbenutzer [2]" w:date="2023-10-19T16:28:00Z">
            <w:tcPr>
              <w:tcW w:w="2765" w:type="dxa"/>
            </w:tcPr>
          </w:tcPrChange>
        </w:tcPr>
        <w:p w14:paraId="3D2FFCE5" w14:textId="4B3A42CB" w:rsidR="079F9594" w:rsidRDefault="079F9594">
          <w:pPr>
            <w:pStyle w:val="Header"/>
            <w:ind w:right="-115"/>
            <w:jc w:val="right"/>
            <w:pPrChange w:id="3777" w:author="Gastbenutzer [2]" w:date="2023-10-19T16:28:00Z">
              <w:pPr/>
            </w:pPrChange>
          </w:pPr>
        </w:p>
      </w:tc>
    </w:tr>
  </w:tbl>
  <w:p w14:paraId="51049856" w14:textId="7A2D64AB" w:rsidR="003519AA" w:rsidRDefault="003519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3779" w:author="Gastbenutzer [2]" w:date="2023-10-19T16:28:00Z">
        <w:tblPr>
          <w:tblStyle w:val="TableGrid"/>
          <w:tblW w:w="0" w:type="nil"/>
          <w:tblLayout w:type="fixed"/>
          <w:tblLook w:val="06A0" w:firstRow="1" w:lastRow="0" w:firstColumn="1" w:lastColumn="0" w:noHBand="1" w:noVBand="1"/>
        </w:tblPr>
      </w:tblPrChange>
    </w:tblPr>
    <w:tblGrid>
      <w:gridCol w:w="2765"/>
      <w:gridCol w:w="2765"/>
      <w:gridCol w:w="2765"/>
      <w:tblGridChange w:id="3780">
        <w:tblGrid>
          <w:gridCol w:w="2765"/>
          <w:gridCol w:w="2765"/>
          <w:gridCol w:w="2765"/>
        </w:tblGrid>
      </w:tblGridChange>
    </w:tblGrid>
    <w:tr w:rsidR="079F9594" w14:paraId="2D1350FA" w14:textId="77777777" w:rsidTr="079F9594">
      <w:trPr>
        <w:trHeight w:val="300"/>
        <w:trPrChange w:id="3781" w:author="Gastbenutzer [2]" w:date="2023-10-19T16:28:00Z">
          <w:trPr>
            <w:trHeight w:val="300"/>
          </w:trPr>
        </w:trPrChange>
      </w:trPr>
      <w:tc>
        <w:tcPr>
          <w:tcW w:w="2765" w:type="dxa"/>
          <w:tcPrChange w:id="3782" w:author="Gastbenutzer [2]" w:date="2023-10-19T16:28:00Z">
            <w:tcPr>
              <w:tcW w:w="2765" w:type="dxa"/>
            </w:tcPr>
          </w:tcPrChange>
        </w:tcPr>
        <w:p w14:paraId="37911B03" w14:textId="11482E8F" w:rsidR="079F9594" w:rsidRDefault="079F9594">
          <w:pPr>
            <w:pStyle w:val="Header"/>
            <w:ind w:left="-115"/>
            <w:pPrChange w:id="3783" w:author="Gastbenutzer [2]" w:date="2023-10-19T16:28:00Z">
              <w:pPr/>
            </w:pPrChange>
          </w:pPr>
        </w:p>
      </w:tc>
      <w:tc>
        <w:tcPr>
          <w:tcW w:w="2765" w:type="dxa"/>
          <w:tcPrChange w:id="3784" w:author="Gastbenutzer [2]" w:date="2023-10-19T16:28:00Z">
            <w:tcPr>
              <w:tcW w:w="2765" w:type="dxa"/>
            </w:tcPr>
          </w:tcPrChange>
        </w:tcPr>
        <w:p w14:paraId="106C9DDD" w14:textId="287C86D2" w:rsidR="079F9594" w:rsidRDefault="079F9594">
          <w:pPr>
            <w:pStyle w:val="Header"/>
            <w:jc w:val="center"/>
            <w:pPrChange w:id="3785" w:author="Gastbenutzer [2]" w:date="2023-10-19T16:28:00Z">
              <w:pPr/>
            </w:pPrChange>
          </w:pPr>
        </w:p>
      </w:tc>
      <w:tc>
        <w:tcPr>
          <w:tcW w:w="2765" w:type="dxa"/>
          <w:tcPrChange w:id="3786" w:author="Gastbenutzer [2]" w:date="2023-10-19T16:28:00Z">
            <w:tcPr>
              <w:tcW w:w="2765" w:type="dxa"/>
            </w:tcPr>
          </w:tcPrChange>
        </w:tcPr>
        <w:p w14:paraId="293C398F" w14:textId="39CFA34D" w:rsidR="079F9594" w:rsidRDefault="079F9594">
          <w:pPr>
            <w:pStyle w:val="Header"/>
            <w:ind w:right="-115"/>
            <w:jc w:val="right"/>
            <w:pPrChange w:id="3787" w:author="Gastbenutzer [2]" w:date="2023-10-19T16:28:00Z">
              <w:pPr/>
            </w:pPrChange>
          </w:pPr>
        </w:p>
      </w:tc>
    </w:tr>
  </w:tbl>
  <w:p w14:paraId="675AF9F1" w14:textId="04B69F9E" w:rsidR="003519AA" w:rsidRDefault="003519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C42575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B7103"/>
    <w:multiLevelType w:val="hybridMultilevel"/>
    <w:tmpl w:val="BCE896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55D6CBF"/>
    <w:multiLevelType w:val="hybridMultilevel"/>
    <w:tmpl w:val="3F54D02A"/>
    <w:lvl w:ilvl="0" w:tplc="08CCCE04">
      <w:start w:val="1"/>
      <w:numFmt w:val="decimal"/>
      <w:lvlText w:val="III. %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07BA2C82"/>
    <w:multiLevelType w:val="hybridMultilevel"/>
    <w:tmpl w:val="4A7E42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9583576"/>
    <w:multiLevelType w:val="hybridMultilevel"/>
    <w:tmpl w:val="4E3A7ADC"/>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5" w15:restartNumberingAfterBreak="0">
    <w:nsid w:val="0D483622"/>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0DBB5F9F"/>
    <w:multiLevelType w:val="hybridMultilevel"/>
    <w:tmpl w:val="4E884C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DD13C97"/>
    <w:multiLevelType w:val="multilevel"/>
    <w:tmpl w:val="49C6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4D6DBE"/>
    <w:multiLevelType w:val="hybridMultilevel"/>
    <w:tmpl w:val="FFFFFFFF"/>
    <w:lvl w:ilvl="0" w:tplc="F67EDA7E">
      <w:start w:val="1"/>
      <w:numFmt w:val="bullet"/>
      <w:lvlText w:val=""/>
      <w:lvlJc w:val="left"/>
      <w:pPr>
        <w:ind w:left="360" w:hanging="360"/>
      </w:pPr>
      <w:rPr>
        <w:rFonts w:ascii="Symbol" w:hAnsi="Symbol" w:hint="default"/>
      </w:rPr>
    </w:lvl>
    <w:lvl w:ilvl="1" w:tplc="C5DE73BC">
      <w:start w:val="1"/>
      <w:numFmt w:val="bullet"/>
      <w:lvlText w:val="o"/>
      <w:lvlJc w:val="left"/>
      <w:pPr>
        <w:ind w:left="1440" w:hanging="360"/>
      </w:pPr>
      <w:rPr>
        <w:rFonts w:ascii="Courier New" w:hAnsi="Courier New" w:hint="default"/>
      </w:rPr>
    </w:lvl>
    <w:lvl w:ilvl="2" w:tplc="4FEECCF8">
      <w:start w:val="1"/>
      <w:numFmt w:val="bullet"/>
      <w:lvlText w:val=""/>
      <w:lvlJc w:val="left"/>
      <w:pPr>
        <w:ind w:left="2160" w:hanging="360"/>
      </w:pPr>
      <w:rPr>
        <w:rFonts w:ascii="Wingdings" w:hAnsi="Wingdings" w:hint="default"/>
      </w:rPr>
    </w:lvl>
    <w:lvl w:ilvl="3" w:tplc="E2CC50C4">
      <w:start w:val="1"/>
      <w:numFmt w:val="bullet"/>
      <w:lvlText w:val=""/>
      <w:lvlJc w:val="left"/>
      <w:pPr>
        <w:ind w:left="2880" w:hanging="360"/>
      </w:pPr>
      <w:rPr>
        <w:rFonts w:ascii="Symbol" w:hAnsi="Symbol" w:hint="default"/>
      </w:rPr>
    </w:lvl>
    <w:lvl w:ilvl="4" w:tplc="F258DBB6">
      <w:start w:val="1"/>
      <w:numFmt w:val="bullet"/>
      <w:lvlText w:val="o"/>
      <w:lvlJc w:val="left"/>
      <w:pPr>
        <w:ind w:left="3600" w:hanging="360"/>
      </w:pPr>
      <w:rPr>
        <w:rFonts w:ascii="Courier New" w:hAnsi="Courier New" w:hint="default"/>
      </w:rPr>
    </w:lvl>
    <w:lvl w:ilvl="5" w:tplc="790C5D4C">
      <w:start w:val="1"/>
      <w:numFmt w:val="bullet"/>
      <w:lvlText w:val=""/>
      <w:lvlJc w:val="left"/>
      <w:pPr>
        <w:ind w:left="4320" w:hanging="360"/>
      </w:pPr>
      <w:rPr>
        <w:rFonts w:ascii="Wingdings" w:hAnsi="Wingdings" w:hint="default"/>
      </w:rPr>
    </w:lvl>
    <w:lvl w:ilvl="6" w:tplc="9E8E2A16">
      <w:start w:val="1"/>
      <w:numFmt w:val="bullet"/>
      <w:lvlText w:val=""/>
      <w:lvlJc w:val="left"/>
      <w:pPr>
        <w:ind w:left="5040" w:hanging="360"/>
      </w:pPr>
      <w:rPr>
        <w:rFonts w:ascii="Symbol" w:hAnsi="Symbol" w:hint="default"/>
      </w:rPr>
    </w:lvl>
    <w:lvl w:ilvl="7" w:tplc="ECC02B44">
      <w:start w:val="1"/>
      <w:numFmt w:val="bullet"/>
      <w:lvlText w:val="o"/>
      <w:lvlJc w:val="left"/>
      <w:pPr>
        <w:ind w:left="5760" w:hanging="360"/>
      </w:pPr>
      <w:rPr>
        <w:rFonts w:ascii="Courier New" w:hAnsi="Courier New" w:hint="default"/>
      </w:rPr>
    </w:lvl>
    <w:lvl w:ilvl="8" w:tplc="1DBC0D9E">
      <w:start w:val="1"/>
      <w:numFmt w:val="bullet"/>
      <w:lvlText w:val=""/>
      <w:lvlJc w:val="left"/>
      <w:pPr>
        <w:ind w:left="6480" w:hanging="360"/>
      </w:pPr>
      <w:rPr>
        <w:rFonts w:ascii="Wingdings" w:hAnsi="Wingdings" w:hint="default"/>
      </w:rPr>
    </w:lvl>
  </w:abstractNum>
  <w:abstractNum w:abstractNumId="19" w15:restartNumberingAfterBreak="0">
    <w:nsid w:val="1362443C"/>
    <w:multiLevelType w:val="multilevel"/>
    <w:tmpl w:val="FF4C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C62435"/>
    <w:multiLevelType w:val="hybridMultilevel"/>
    <w:tmpl w:val="F5160D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ABE1C32"/>
    <w:multiLevelType w:val="hybridMultilevel"/>
    <w:tmpl w:val="D020E6C2"/>
    <w:lvl w:ilvl="0" w:tplc="50FEB658">
      <w:start w:val="1"/>
      <w:numFmt w:val="bullet"/>
      <w:lvlText w:val="■"/>
      <w:lvlJc w:val="left"/>
      <w:pPr>
        <w:tabs>
          <w:tab w:val="num" w:pos="720"/>
        </w:tabs>
        <w:ind w:left="720" w:hanging="360"/>
      </w:pPr>
      <w:rPr>
        <w:rFonts w:ascii="Franklin Gothic Book" w:hAnsi="Franklin Gothic Book" w:hint="default"/>
      </w:rPr>
    </w:lvl>
    <w:lvl w:ilvl="1" w:tplc="D7323816" w:tentative="1">
      <w:start w:val="1"/>
      <w:numFmt w:val="bullet"/>
      <w:lvlText w:val="■"/>
      <w:lvlJc w:val="left"/>
      <w:pPr>
        <w:tabs>
          <w:tab w:val="num" w:pos="1440"/>
        </w:tabs>
        <w:ind w:left="1440" w:hanging="360"/>
      </w:pPr>
      <w:rPr>
        <w:rFonts w:ascii="Franklin Gothic Book" w:hAnsi="Franklin Gothic Book" w:hint="default"/>
      </w:rPr>
    </w:lvl>
    <w:lvl w:ilvl="2" w:tplc="29DAF75E" w:tentative="1">
      <w:start w:val="1"/>
      <w:numFmt w:val="bullet"/>
      <w:lvlText w:val="■"/>
      <w:lvlJc w:val="left"/>
      <w:pPr>
        <w:tabs>
          <w:tab w:val="num" w:pos="2160"/>
        </w:tabs>
        <w:ind w:left="2160" w:hanging="360"/>
      </w:pPr>
      <w:rPr>
        <w:rFonts w:ascii="Franklin Gothic Book" w:hAnsi="Franklin Gothic Book" w:hint="default"/>
      </w:rPr>
    </w:lvl>
    <w:lvl w:ilvl="3" w:tplc="9314F1F4" w:tentative="1">
      <w:start w:val="1"/>
      <w:numFmt w:val="bullet"/>
      <w:lvlText w:val="■"/>
      <w:lvlJc w:val="left"/>
      <w:pPr>
        <w:tabs>
          <w:tab w:val="num" w:pos="2880"/>
        </w:tabs>
        <w:ind w:left="2880" w:hanging="360"/>
      </w:pPr>
      <w:rPr>
        <w:rFonts w:ascii="Franklin Gothic Book" w:hAnsi="Franklin Gothic Book" w:hint="default"/>
      </w:rPr>
    </w:lvl>
    <w:lvl w:ilvl="4" w:tplc="CC764398" w:tentative="1">
      <w:start w:val="1"/>
      <w:numFmt w:val="bullet"/>
      <w:lvlText w:val="■"/>
      <w:lvlJc w:val="left"/>
      <w:pPr>
        <w:tabs>
          <w:tab w:val="num" w:pos="3600"/>
        </w:tabs>
        <w:ind w:left="3600" w:hanging="360"/>
      </w:pPr>
      <w:rPr>
        <w:rFonts w:ascii="Franklin Gothic Book" w:hAnsi="Franklin Gothic Book" w:hint="default"/>
      </w:rPr>
    </w:lvl>
    <w:lvl w:ilvl="5" w:tplc="9A16AE0A" w:tentative="1">
      <w:start w:val="1"/>
      <w:numFmt w:val="bullet"/>
      <w:lvlText w:val="■"/>
      <w:lvlJc w:val="left"/>
      <w:pPr>
        <w:tabs>
          <w:tab w:val="num" w:pos="4320"/>
        </w:tabs>
        <w:ind w:left="4320" w:hanging="360"/>
      </w:pPr>
      <w:rPr>
        <w:rFonts w:ascii="Franklin Gothic Book" w:hAnsi="Franklin Gothic Book" w:hint="default"/>
      </w:rPr>
    </w:lvl>
    <w:lvl w:ilvl="6" w:tplc="28D0FF42" w:tentative="1">
      <w:start w:val="1"/>
      <w:numFmt w:val="bullet"/>
      <w:lvlText w:val="■"/>
      <w:lvlJc w:val="left"/>
      <w:pPr>
        <w:tabs>
          <w:tab w:val="num" w:pos="5040"/>
        </w:tabs>
        <w:ind w:left="5040" w:hanging="360"/>
      </w:pPr>
      <w:rPr>
        <w:rFonts w:ascii="Franklin Gothic Book" w:hAnsi="Franklin Gothic Book" w:hint="default"/>
      </w:rPr>
    </w:lvl>
    <w:lvl w:ilvl="7" w:tplc="3D3ED602" w:tentative="1">
      <w:start w:val="1"/>
      <w:numFmt w:val="bullet"/>
      <w:lvlText w:val="■"/>
      <w:lvlJc w:val="left"/>
      <w:pPr>
        <w:tabs>
          <w:tab w:val="num" w:pos="5760"/>
        </w:tabs>
        <w:ind w:left="5760" w:hanging="360"/>
      </w:pPr>
      <w:rPr>
        <w:rFonts w:ascii="Franklin Gothic Book" w:hAnsi="Franklin Gothic Book" w:hint="default"/>
      </w:rPr>
    </w:lvl>
    <w:lvl w:ilvl="8" w:tplc="C9E60AE0" w:tentative="1">
      <w:start w:val="1"/>
      <w:numFmt w:val="bullet"/>
      <w:lvlText w:val="■"/>
      <w:lvlJc w:val="left"/>
      <w:pPr>
        <w:tabs>
          <w:tab w:val="num" w:pos="6480"/>
        </w:tabs>
        <w:ind w:left="6480" w:hanging="360"/>
      </w:pPr>
      <w:rPr>
        <w:rFonts w:ascii="Franklin Gothic Book" w:hAnsi="Franklin Gothic Book" w:hint="default"/>
      </w:rPr>
    </w:lvl>
  </w:abstractNum>
  <w:abstractNum w:abstractNumId="22" w15:restartNumberingAfterBreak="0">
    <w:nsid w:val="1DC41A2F"/>
    <w:multiLevelType w:val="hybridMultilevel"/>
    <w:tmpl w:val="87125992"/>
    <w:lvl w:ilvl="0" w:tplc="8D64B2B0">
      <w:start w:val="1"/>
      <w:numFmt w:val="bullet"/>
      <w:lvlText w:val=""/>
      <w:lvlJc w:val="left"/>
      <w:pPr>
        <w:ind w:left="720" w:hanging="360"/>
      </w:pPr>
      <w:rPr>
        <w:rFonts w:ascii="Symbol" w:hAnsi="Symbol" w:hint="default"/>
      </w:rPr>
    </w:lvl>
    <w:lvl w:ilvl="1" w:tplc="AD425140">
      <w:start w:val="1"/>
      <w:numFmt w:val="bullet"/>
      <w:lvlText w:val="o"/>
      <w:lvlJc w:val="left"/>
      <w:pPr>
        <w:ind w:left="1440" w:hanging="360"/>
      </w:pPr>
      <w:rPr>
        <w:rFonts w:ascii="Courier New" w:hAnsi="Courier New" w:hint="default"/>
      </w:rPr>
    </w:lvl>
    <w:lvl w:ilvl="2" w:tplc="8D30FEA6">
      <w:start w:val="1"/>
      <w:numFmt w:val="bullet"/>
      <w:lvlText w:val=""/>
      <w:lvlJc w:val="left"/>
      <w:pPr>
        <w:ind w:left="2160" w:hanging="360"/>
      </w:pPr>
      <w:rPr>
        <w:rFonts w:ascii="Wingdings" w:hAnsi="Wingdings" w:hint="default"/>
      </w:rPr>
    </w:lvl>
    <w:lvl w:ilvl="3" w:tplc="D0D040A6">
      <w:start w:val="1"/>
      <w:numFmt w:val="bullet"/>
      <w:lvlText w:val=""/>
      <w:lvlJc w:val="left"/>
      <w:pPr>
        <w:ind w:left="2880" w:hanging="360"/>
      </w:pPr>
      <w:rPr>
        <w:rFonts w:ascii="Symbol" w:hAnsi="Symbol" w:hint="default"/>
      </w:rPr>
    </w:lvl>
    <w:lvl w:ilvl="4" w:tplc="A3963938">
      <w:start w:val="1"/>
      <w:numFmt w:val="bullet"/>
      <w:lvlText w:val="o"/>
      <w:lvlJc w:val="left"/>
      <w:pPr>
        <w:ind w:left="3600" w:hanging="360"/>
      </w:pPr>
      <w:rPr>
        <w:rFonts w:ascii="Courier New" w:hAnsi="Courier New" w:hint="default"/>
      </w:rPr>
    </w:lvl>
    <w:lvl w:ilvl="5" w:tplc="65FE29BE">
      <w:start w:val="1"/>
      <w:numFmt w:val="bullet"/>
      <w:lvlText w:val=""/>
      <w:lvlJc w:val="left"/>
      <w:pPr>
        <w:ind w:left="4320" w:hanging="360"/>
      </w:pPr>
      <w:rPr>
        <w:rFonts w:ascii="Wingdings" w:hAnsi="Wingdings" w:hint="default"/>
      </w:rPr>
    </w:lvl>
    <w:lvl w:ilvl="6" w:tplc="C4A0D998">
      <w:start w:val="1"/>
      <w:numFmt w:val="bullet"/>
      <w:lvlText w:val=""/>
      <w:lvlJc w:val="left"/>
      <w:pPr>
        <w:ind w:left="5040" w:hanging="360"/>
      </w:pPr>
      <w:rPr>
        <w:rFonts w:ascii="Symbol" w:hAnsi="Symbol" w:hint="default"/>
      </w:rPr>
    </w:lvl>
    <w:lvl w:ilvl="7" w:tplc="28243A8C">
      <w:start w:val="1"/>
      <w:numFmt w:val="bullet"/>
      <w:lvlText w:val="o"/>
      <w:lvlJc w:val="left"/>
      <w:pPr>
        <w:ind w:left="5760" w:hanging="360"/>
      </w:pPr>
      <w:rPr>
        <w:rFonts w:ascii="Courier New" w:hAnsi="Courier New" w:hint="default"/>
      </w:rPr>
    </w:lvl>
    <w:lvl w:ilvl="8" w:tplc="88489664">
      <w:start w:val="1"/>
      <w:numFmt w:val="bullet"/>
      <w:lvlText w:val=""/>
      <w:lvlJc w:val="left"/>
      <w:pPr>
        <w:ind w:left="6480" w:hanging="360"/>
      </w:pPr>
      <w:rPr>
        <w:rFonts w:ascii="Wingdings" w:hAnsi="Wingdings" w:hint="default"/>
      </w:rPr>
    </w:lvl>
  </w:abstractNum>
  <w:abstractNum w:abstractNumId="23" w15:restartNumberingAfterBreak="0">
    <w:nsid w:val="1F71772E"/>
    <w:multiLevelType w:val="hybridMultilevel"/>
    <w:tmpl w:val="9B78E1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0407D61"/>
    <w:multiLevelType w:val="multilevel"/>
    <w:tmpl w:val="965A9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8646E5"/>
    <w:multiLevelType w:val="hybridMultilevel"/>
    <w:tmpl w:val="9EF83A2E"/>
    <w:lvl w:ilvl="0" w:tplc="F7B0BB8C">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5184F23"/>
    <w:multiLevelType w:val="hybridMultilevel"/>
    <w:tmpl w:val="888870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6670CD2"/>
    <w:multiLevelType w:val="hybridMultilevel"/>
    <w:tmpl w:val="FFFFFFFF"/>
    <w:lvl w:ilvl="0" w:tplc="E8128984">
      <w:start w:val="1"/>
      <w:numFmt w:val="decimal"/>
      <w:lvlText w:val="%1."/>
      <w:lvlJc w:val="left"/>
      <w:pPr>
        <w:ind w:left="720" w:hanging="360"/>
      </w:pPr>
    </w:lvl>
    <w:lvl w:ilvl="1" w:tplc="F0B4BF9E">
      <w:start w:val="1"/>
      <w:numFmt w:val="lowerLetter"/>
      <w:lvlText w:val="%2."/>
      <w:lvlJc w:val="left"/>
      <w:pPr>
        <w:ind w:left="1440" w:hanging="360"/>
      </w:pPr>
    </w:lvl>
    <w:lvl w:ilvl="2" w:tplc="A34E7D9E">
      <w:start w:val="1"/>
      <w:numFmt w:val="lowerRoman"/>
      <w:lvlText w:val="%3."/>
      <w:lvlJc w:val="right"/>
      <w:pPr>
        <w:ind w:left="2160" w:hanging="180"/>
      </w:pPr>
    </w:lvl>
    <w:lvl w:ilvl="3" w:tplc="8DC4448A">
      <w:start w:val="1"/>
      <w:numFmt w:val="decimal"/>
      <w:lvlText w:val="%4."/>
      <w:lvlJc w:val="left"/>
      <w:pPr>
        <w:ind w:left="2880" w:hanging="360"/>
      </w:pPr>
    </w:lvl>
    <w:lvl w:ilvl="4" w:tplc="F738ACBE">
      <w:start w:val="1"/>
      <w:numFmt w:val="lowerLetter"/>
      <w:lvlText w:val="%5."/>
      <w:lvlJc w:val="left"/>
      <w:pPr>
        <w:ind w:left="3600" w:hanging="360"/>
      </w:pPr>
    </w:lvl>
    <w:lvl w:ilvl="5" w:tplc="77AEE3CA">
      <w:start w:val="1"/>
      <w:numFmt w:val="lowerRoman"/>
      <w:lvlText w:val="%6."/>
      <w:lvlJc w:val="right"/>
      <w:pPr>
        <w:ind w:left="4320" w:hanging="180"/>
      </w:pPr>
    </w:lvl>
    <w:lvl w:ilvl="6" w:tplc="3A5C49B2">
      <w:start w:val="1"/>
      <w:numFmt w:val="decimal"/>
      <w:lvlText w:val="%7."/>
      <w:lvlJc w:val="left"/>
      <w:pPr>
        <w:ind w:left="5040" w:hanging="360"/>
      </w:pPr>
    </w:lvl>
    <w:lvl w:ilvl="7" w:tplc="89B8C314">
      <w:start w:val="1"/>
      <w:numFmt w:val="lowerLetter"/>
      <w:lvlText w:val="%8."/>
      <w:lvlJc w:val="left"/>
      <w:pPr>
        <w:ind w:left="5760" w:hanging="360"/>
      </w:pPr>
    </w:lvl>
    <w:lvl w:ilvl="8" w:tplc="8868736E">
      <w:start w:val="1"/>
      <w:numFmt w:val="lowerRoman"/>
      <w:lvlText w:val="%9."/>
      <w:lvlJc w:val="right"/>
      <w:pPr>
        <w:ind w:left="6480" w:hanging="180"/>
      </w:pPr>
    </w:lvl>
  </w:abstractNum>
  <w:abstractNum w:abstractNumId="28" w15:restartNumberingAfterBreak="0">
    <w:nsid w:val="2FA21D42"/>
    <w:multiLevelType w:val="hybridMultilevel"/>
    <w:tmpl w:val="CEA631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A4534B"/>
    <w:multiLevelType w:val="hybridMultilevel"/>
    <w:tmpl w:val="D4BCE3D4"/>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42CF61"/>
    <w:multiLevelType w:val="hybridMultilevel"/>
    <w:tmpl w:val="FFFFFFFF"/>
    <w:lvl w:ilvl="0" w:tplc="7CF0A414">
      <w:start w:val="1"/>
      <w:numFmt w:val="bullet"/>
      <w:lvlText w:val=""/>
      <w:lvlJc w:val="left"/>
      <w:pPr>
        <w:ind w:left="360" w:hanging="360"/>
      </w:pPr>
      <w:rPr>
        <w:rFonts w:ascii="Symbol" w:hAnsi="Symbol" w:hint="default"/>
      </w:rPr>
    </w:lvl>
    <w:lvl w:ilvl="1" w:tplc="277E6880">
      <w:start w:val="1"/>
      <w:numFmt w:val="bullet"/>
      <w:lvlText w:val="o"/>
      <w:lvlJc w:val="left"/>
      <w:pPr>
        <w:ind w:left="1440" w:hanging="360"/>
      </w:pPr>
      <w:rPr>
        <w:rFonts w:ascii="Courier New" w:hAnsi="Courier New" w:hint="default"/>
      </w:rPr>
    </w:lvl>
    <w:lvl w:ilvl="2" w:tplc="6434BC10">
      <w:start w:val="1"/>
      <w:numFmt w:val="bullet"/>
      <w:lvlText w:val=""/>
      <w:lvlJc w:val="left"/>
      <w:pPr>
        <w:ind w:left="2160" w:hanging="360"/>
      </w:pPr>
      <w:rPr>
        <w:rFonts w:ascii="Wingdings" w:hAnsi="Wingdings" w:hint="default"/>
      </w:rPr>
    </w:lvl>
    <w:lvl w:ilvl="3" w:tplc="2BD88C0E">
      <w:start w:val="1"/>
      <w:numFmt w:val="bullet"/>
      <w:lvlText w:val=""/>
      <w:lvlJc w:val="left"/>
      <w:pPr>
        <w:ind w:left="2880" w:hanging="360"/>
      </w:pPr>
      <w:rPr>
        <w:rFonts w:ascii="Symbol" w:hAnsi="Symbol" w:hint="default"/>
      </w:rPr>
    </w:lvl>
    <w:lvl w:ilvl="4" w:tplc="9236CE6A">
      <w:start w:val="1"/>
      <w:numFmt w:val="bullet"/>
      <w:lvlText w:val="o"/>
      <w:lvlJc w:val="left"/>
      <w:pPr>
        <w:ind w:left="3600" w:hanging="360"/>
      </w:pPr>
      <w:rPr>
        <w:rFonts w:ascii="Courier New" w:hAnsi="Courier New" w:hint="default"/>
      </w:rPr>
    </w:lvl>
    <w:lvl w:ilvl="5" w:tplc="4DECDD24">
      <w:start w:val="1"/>
      <w:numFmt w:val="bullet"/>
      <w:lvlText w:val=""/>
      <w:lvlJc w:val="left"/>
      <w:pPr>
        <w:ind w:left="4320" w:hanging="360"/>
      </w:pPr>
      <w:rPr>
        <w:rFonts w:ascii="Wingdings" w:hAnsi="Wingdings" w:hint="default"/>
      </w:rPr>
    </w:lvl>
    <w:lvl w:ilvl="6" w:tplc="509CF6C4">
      <w:start w:val="1"/>
      <w:numFmt w:val="bullet"/>
      <w:lvlText w:val=""/>
      <w:lvlJc w:val="left"/>
      <w:pPr>
        <w:ind w:left="5040" w:hanging="360"/>
      </w:pPr>
      <w:rPr>
        <w:rFonts w:ascii="Symbol" w:hAnsi="Symbol" w:hint="default"/>
      </w:rPr>
    </w:lvl>
    <w:lvl w:ilvl="7" w:tplc="514089A0">
      <w:start w:val="1"/>
      <w:numFmt w:val="bullet"/>
      <w:lvlText w:val="o"/>
      <w:lvlJc w:val="left"/>
      <w:pPr>
        <w:ind w:left="5760" w:hanging="360"/>
      </w:pPr>
      <w:rPr>
        <w:rFonts w:ascii="Courier New" w:hAnsi="Courier New" w:hint="default"/>
      </w:rPr>
    </w:lvl>
    <w:lvl w:ilvl="8" w:tplc="5DAACC64">
      <w:start w:val="1"/>
      <w:numFmt w:val="bullet"/>
      <w:lvlText w:val=""/>
      <w:lvlJc w:val="left"/>
      <w:pPr>
        <w:ind w:left="6480" w:hanging="360"/>
      </w:pPr>
      <w:rPr>
        <w:rFonts w:ascii="Wingdings" w:hAnsi="Wingdings" w:hint="default"/>
      </w:rPr>
    </w:lvl>
  </w:abstractNum>
  <w:abstractNum w:abstractNumId="31" w15:restartNumberingAfterBreak="0">
    <w:nsid w:val="33034706"/>
    <w:multiLevelType w:val="multilevel"/>
    <w:tmpl w:val="0886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B2BA6F"/>
    <w:multiLevelType w:val="hybridMultilevel"/>
    <w:tmpl w:val="FFFFFFFF"/>
    <w:lvl w:ilvl="0" w:tplc="5BBA4D14">
      <w:start w:val="1"/>
      <w:numFmt w:val="bullet"/>
      <w:lvlText w:val=""/>
      <w:lvlJc w:val="left"/>
      <w:pPr>
        <w:ind w:left="360" w:hanging="360"/>
      </w:pPr>
      <w:rPr>
        <w:rFonts w:ascii="Symbol" w:hAnsi="Symbol" w:hint="default"/>
      </w:rPr>
    </w:lvl>
    <w:lvl w:ilvl="1" w:tplc="848084E6">
      <w:start w:val="1"/>
      <w:numFmt w:val="bullet"/>
      <w:lvlText w:val="o"/>
      <w:lvlJc w:val="left"/>
      <w:pPr>
        <w:ind w:left="1440" w:hanging="360"/>
      </w:pPr>
      <w:rPr>
        <w:rFonts w:ascii="Courier New" w:hAnsi="Courier New" w:hint="default"/>
      </w:rPr>
    </w:lvl>
    <w:lvl w:ilvl="2" w:tplc="E6281D0A">
      <w:start w:val="1"/>
      <w:numFmt w:val="bullet"/>
      <w:lvlText w:val=""/>
      <w:lvlJc w:val="left"/>
      <w:pPr>
        <w:ind w:left="2160" w:hanging="360"/>
      </w:pPr>
      <w:rPr>
        <w:rFonts w:ascii="Wingdings" w:hAnsi="Wingdings" w:hint="default"/>
      </w:rPr>
    </w:lvl>
    <w:lvl w:ilvl="3" w:tplc="4C5482AA">
      <w:start w:val="1"/>
      <w:numFmt w:val="bullet"/>
      <w:lvlText w:val=""/>
      <w:lvlJc w:val="left"/>
      <w:pPr>
        <w:ind w:left="2880" w:hanging="360"/>
      </w:pPr>
      <w:rPr>
        <w:rFonts w:ascii="Symbol" w:hAnsi="Symbol" w:hint="default"/>
      </w:rPr>
    </w:lvl>
    <w:lvl w:ilvl="4" w:tplc="13AC0FFE">
      <w:start w:val="1"/>
      <w:numFmt w:val="bullet"/>
      <w:lvlText w:val="o"/>
      <w:lvlJc w:val="left"/>
      <w:pPr>
        <w:ind w:left="3600" w:hanging="360"/>
      </w:pPr>
      <w:rPr>
        <w:rFonts w:ascii="Courier New" w:hAnsi="Courier New" w:hint="default"/>
      </w:rPr>
    </w:lvl>
    <w:lvl w:ilvl="5" w:tplc="E66666BA">
      <w:start w:val="1"/>
      <w:numFmt w:val="bullet"/>
      <w:lvlText w:val=""/>
      <w:lvlJc w:val="left"/>
      <w:pPr>
        <w:ind w:left="4320" w:hanging="360"/>
      </w:pPr>
      <w:rPr>
        <w:rFonts w:ascii="Wingdings" w:hAnsi="Wingdings" w:hint="default"/>
      </w:rPr>
    </w:lvl>
    <w:lvl w:ilvl="6" w:tplc="6B8A29A2">
      <w:start w:val="1"/>
      <w:numFmt w:val="bullet"/>
      <w:lvlText w:val=""/>
      <w:lvlJc w:val="left"/>
      <w:pPr>
        <w:ind w:left="5040" w:hanging="360"/>
      </w:pPr>
      <w:rPr>
        <w:rFonts w:ascii="Symbol" w:hAnsi="Symbol" w:hint="default"/>
      </w:rPr>
    </w:lvl>
    <w:lvl w:ilvl="7" w:tplc="A5565ED6">
      <w:start w:val="1"/>
      <w:numFmt w:val="bullet"/>
      <w:lvlText w:val="o"/>
      <w:lvlJc w:val="left"/>
      <w:pPr>
        <w:ind w:left="5760" w:hanging="360"/>
      </w:pPr>
      <w:rPr>
        <w:rFonts w:ascii="Courier New" w:hAnsi="Courier New" w:hint="default"/>
      </w:rPr>
    </w:lvl>
    <w:lvl w:ilvl="8" w:tplc="A79212AE">
      <w:start w:val="1"/>
      <w:numFmt w:val="bullet"/>
      <w:lvlText w:val=""/>
      <w:lvlJc w:val="left"/>
      <w:pPr>
        <w:ind w:left="6480" w:hanging="360"/>
      </w:pPr>
      <w:rPr>
        <w:rFonts w:ascii="Wingdings" w:hAnsi="Wingdings" w:hint="default"/>
      </w:rPr>
    </w:lvl>
  </w:abstractNum>
  <w:abstractNum w:abstractNumId="33" w15:restartNumberingAfterBreak="0">
    <w:nsid w:val="372F4621"/>
    <w:multiLevelType w:val="hybridMultilevel"/>
    <w:tmpl w:val="A83C9816"/>
    <w:lvl w:ilvl="0" w:tplc="292600E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74210E6"/>
    <w:multiLevelType w:val="multilevel"/>
    <w:tmpl w:val="0346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8F29BF"/>
    <w:multiLevelType w:val="hybridMultilevel"/>
    <w:tmpl w:val="8DF4588C"/>
    <w:lvl w:ilvl="0" w:tplc="13B8E764">
      <w:start w:val="2"/>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8F55E08"/>
    <w:multiLevelType w:val="hybridMultilevel"/>
    <w:tmpl w:val="4C5606F8"/>
    <w:lvl w:ilvl="0" w:tplc="C6566404">
      <w:start w:val="1"/>
      <w:numFmt w:val="decimal"/>
      <w:lvlText w:val="%1."/>
      <w:lvlJc w:val="left"/>
      <w:pPr>
        <w:ind w:left="720" w:hanging="360"/>
      </w:pPr>
      <w:rPr>
        <w:rFonts w:hint="default"/>
        <w:color w:val="004F5B" w:themeColor="accent1" w:themeShade="7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B61321F"/>
    <w:multiLevelType w:val="multilevel"/>
    <w:tmpl w:val="0106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961FD0"/>
    <w:multiLevelType w:val="hybridMultilevel"/>
    <w:tmpl w:val="6B08A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03859FB"/>
    <w:multiLevelType w:val="hybridMultilevel"/>
    <w:tmpl w:val="6F3002B4"/>
    <w:lvl w:ilvl="0" w:tplc="28AE068C">
      <w:start w:val="1"/>
      <w:numFmt w:val="decimal"/>
      <w:lvlText w:val="%1."/>
      <w:lvlJc w:val="left"/>
      <w:pPr>
        <w:ind w:left="720" w:hanging="360"/>
      </w:pPr>
      <w:rPr>
        <w:rFonts w:hint="default"/>
        <w:color w:val="004F5B" w:themeColor="accent1" w:themeShade="7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10E01C1"/>
    <w:multiLevelType w:val="multilevel"/>
    <w:tmpl w:val="0C964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AB1C53"/>
    <w:multiLevelType w:val="hybridMultilevel"/>
    <w:tmpl w:val="D7600768"/>
    <w:lvl w:ilvl="0" w:tplc="04070013">
      <w:start w:val="1"/>
      <w:numFmt w:val="upperRoman"/>
      <w:lvlText w:val="%1."/>
      <w:lvlJc w:val="righ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44F53917"/>
    <w:multiLevelType w:val="hybridMultilevel"/>
    <w:tmpl w:val="00C62180"/>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60C6F5A"/>
    <w:multiLevelType w:val="multilevel"/>
    <w:tmpl w:val="5BEE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ACB1740"/>
    <w:multiLevelType w:val="hybridMultilevel"/>
    <w:tmpl w:val="42D8DED4"/>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D236C98"/>
    <w:multiLevelType w:val="hybridMultilevel"/>
    <w:tmpl w:val="CC3E0226"/>
    <w:lvl w:ilvl="0" w:tplc="292600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F8D0A78"/>
    <w:multiLevelType w:val="hybridMultilevel"/>
    <w:tmpl w:val="7E8E8B6A"/>
    <w:lvl w:ilvl="0" w:tplc="08CCCE04">
      <w:start w:val="1"/>
      <w:numFmt w:val="decimal"/>
      <w:lvlText w:val="III. %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8" w15:restartNumberingAfterBreak="0">
    <w:nsid w:val="5544530F"/>
    <w:multiLevelType w:val="hybridMultilevel"/>
    <w:tmpl w:val="CAB62C92"/>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5492B01"/>
    <w:multiLevelType w:val="hybridMultilevel"/>
    <w:tmpl w:val="16922940"/>
    <w:lvl w:ilvl="0" w:tplc="292600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7133560"/>
    <w:multiLevelType w:val="hybridMultilevel"/>
    <w:tmpl w:val="953832DE"/>
    <w:lvl w:ilvl="0" w:tplc="90B861E8">
      <w:start w:val="1"/>
      <w:numFmt w:val="decimal"/>
      <w:lvlText w:val="%1."/>
      <w:lvlJc w:val="left"/>
      <w:pPr>
        <w:ind w:left="720" w:hanging="360"/>
      </w:pPr>
      <w:rPr>
        <w:rFonts w:hint="default"/>
        <w:color w:val="595959" w:themeColor="text1" w:themeTint="A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9E579DD"/>
    <w:multiLevelType w:val="multilevel"/>
    <w:tmpl w:val="CD96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13021A"/>
    <w:multiLevelType w:val="hybridMultilevel"/>
    <w:tmpl w:val="65DE76A6"/>
    <w:lvl w:ilvl="0" w:tplc="292600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C654D2E"/>
    <w:multiLevelType w:val="multilevel"/>
    <w:tmpl w:val="56A0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AC7E64"/>
    <w:multiLevelType w:val="hybridMultilevel"/>
    <w:tmpl w:val="36E410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0D80963"/>
    <w:multiLevelType w:val="multilevel"/>
    <w:tmpl w:val="7BD04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867593"/>
    <w:multiLevelType w:val="hybridMultilevel"/>
    <w:tmpl w:val="B524B6A0"/>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85C61BD"/>
    <w:multiLevelType w:val="multilevel"/>
    <w:tmpl w:val="CAEA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9C4E37"/>
    <w:multiLevelType w:val="hybridMultilevel"/>
    <w:tmpl w:val="293096AE"/>
    <w:lvl w:ilvl="0" w:tplc="08CCCE04">
      <w:start w:val="1"/>
      <w:numFmt w:val="decimal"/>
      <w:lvlText w:val="III. %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A6379D0"/>
    <w:multiLevelType w:val="hybridMultilevel"/>
    <w:tmpl w:val="FFFFFFFF"/>
    <w:lvl w:ilvl="0" w:tplc="26F031FC">
      <w:start w:val="1"/>
      <w:numFmt w:val="bullet"/>
      <w:lvlText w:val=""/>
      <w:lvlJc w:val="left"/>
      <w:pPr>
        <w:ind w:left="360" w:hanging="360"/>
      </w:pPr>
      <w:rPr>
        <w:rFonts w:ascii="Symbol" w:hAnsi="Symbol" w:hint="default"/>
      </w:rPr>
    </w:lvl>
    <w:lvl w:ilvl="1" w:tplc="F92242B8">
      <w:start w:val="1"/>
      <w:numFmt w:val="bullet"/>
      <w:lvlText w:val="o"/>
      <w:lvlJc w:val="left"/>
      <w:pPr>
        <w:ind w:left="1440" w:hanging="360"/>
      </w:pPr>
      <w:rPr>
        <w:rFonts w:ascii="Courier New" w:hAnsi="Courier New" w:hint="default"/>
      </w:rPr>
    </w:lvl>
    <w:lvl w:ilvl="2" w:tplc="DF30C1F0">
      <w:start w:val="1"/>
      <w:numFmt w:val="bullet"/>
      <w:lvlText w:val=""/>
      <w:lvlJc w:val="left"/>
      <w:pPr>
        <w:ind w:left="2160" w:hanging="360"/>
      </w:pPr>
      <w:rPr>
        <w:rFonts w:ascii="Wingdings" w:hAnsi="Wingdings" w:hint="default"/>
      </w:rPr>
    </w:lvl>
    <w:lvl w:ilvl="3" w:tplc="CAAE02D0">
      <w:start w:val="1"/>
      <w:numFmt w:val="bullet"/>
      <w:lvlText w:val=""/>
      <w:lvlJc w:val="left"/>
      <w:pPr>
        <w:ind w:left="2880" w:hanging="360"/>
      </w:pPr>
      <w:rPr>
        <w:rFonts w:ascii="Symbol" w:hAnsi="Symbol" w:hint="default"/>
      </w:rPr>
    </w:lvl>
    <w:lvl w:ilvl="4" w:tplc="4C90B260">
      <w:start w:val="1"/>
      <w:numFmt w:val="bullet"/>
      <w:lvlText w:val="o"/>
      <w:lvlJc w:val="left"/>
      <w:pPr>
        <w:ind w:left="3600" w:hanging="360"/>
      </w:pPr>
      <w:rPr>
        <w:rFonts w:ascii="Courier New" w:hAnsi="Courier New" w:hint="default"/>
      </w:rPr>
    </w:lvl>
    <w:lvl w:ilvl="5" w:tplc="C180E7F0">
      <w:start w:val="1"/>
      <w:numFmt w:val="bullet"/>
      <w:lvlText w:val=""/>
      <w:lvlJc w:val="left"/>
      <w:pPr>
        <w:ind w:left="4320" w:hanging="360"/>
      </w:pPr>
      <w:rPr>
        <w:rFonts w:ascii="Wingdings" w:hAnsi="Wingdings" w:hint="default"/>
      </w:rPr>
    </w:lvl>
    <w:lvl w:ilvl="6" w:tplc="9546039A">
      <w:start w:val="1"/>
      <w:numFmt w:val="bullet"/>
      <w:lvlText w:val=""/>
      <w:lvlJc w:val="left"/>
      <w:pPr>
        <w:ind w:left="5040" w:hanging="360"/>
      </w:pPr>
      <w:rPr>
        <w:rFonts w:ascii="Symbol" w:hAnsi="Symbol" w:hint="default"/>
      </w:rPr>
    </w:lvl>
    <w:lvl w:ilvl="7" w:tplc="A0CE992E">
      <w:start w:val="1"/>
      <w:numFmt w:val="bullet"/>
      <w:lvlText w:val="o"/>
      <w:lvlJc w:val="left"/>
      <w:pPr>
        <w:ind w:left="5760" w:hanging="360"/>
      </w:pPr>
      <w:rPr>
        <w:rFonts w:ascii="Courier New" w:hAnsi="Courier New" w:hint="default"/>
      </w:rPr>
    </w:lvl>
    <w:lvl w:ilvl="8" w:tplc="1A105FBE">
      <w:start w:val="1"/>
      <w:numFmt w:val="bullet"/>
      <w:lvlText w:val=""/>
      <w:lvlJc w:val="left"/>
      <w:pPr>
        <w:ind w:left="6480" w:hanging="360"/>
      </w:pPr>
      <w:rPr>
        <w:rFonts w:ascii="Wingdings" w:hAnsi="Wingdings" w:hint="default"/>
      </w:rPr>
    </w:lvl>
  </w:abstractNum>
  <w:abstractNum w:abstractNumId="60" w15:restartNumberingAfterBreak="0">
    <w:nsid w:val="6BF329D1"/>
    <w:multiLevelType w:val="hybridMultilevel"/>
    <w:tmpl w:val="E984F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20D2622"/>
    <w:multiLevelType w:val="hybridMultilevel"/>
    <w:tmpl w:val="64765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26F12B4"/>
    <w:multiLevelType w:val="hybridMultilevel"/>
    <w:tmpl w:val="FFFFFFFF"/>
    <w:lvl w:ilvl="0" w:tplc="54468A5A">
      <w:start w:val="1"/>
      <w:numFmt w:val="decimal"/>
      <w:lvlText w:val="%1."/>
      <w:lvlJc w:val="left"/>
      <w:pPr>
        <w:ind w:left="720" w:hanging="360"/>
      </w:pPr>
    </w:lvl>
    <w:lvl w:ilvl="1" w:tplc="2014F382">
      <w:start w:val="1"/>
      <w:numFmt w:val="lowerLetter"/>
      <w:lvlText w:val="%2."/>
      <w:lvlJc w:val="left"/>
      <w:pPr>
        <w:ind w:left="1440" w:hanging="360"/>
      </w:pPr>
    </w:lvl>
    <w:lvl w:ilvl="2" w:tplc="74848FB2">
      <w:start w:val="1"/>
      <w:numFmt w:val="lowerRoman"/>
      <w:lvlText w:val="%3."/>
      <w:lvlJc w:val="right"/>
      <w:pPr>
        <w:ind w:left="2160" w:hanging="180"/>
      </w:pPr>
    </w:lvl>
    <w:lvl w:ilvl="3" w:tplc="17020640">
      <w:start w:val="1"/>
      <w:numFmt w:val="decimal"/>
      <w:lvlText w:val="%4."/>
      <w:lvlJc w:val="left"/>
      <w:pPr>
        <w:ind w:left="2880" w:hanging="360"/>
      </w:pPr>
    </w:lvl>
    <w:lvl w:ilvl="4" w:tplc="24E6183A">
      <w:start w:val="1"/>
      <w:numFmt w:val="lowerLetter"/>
      <w:lvlText w:val="%5."/>
      <w:lvlJc w:val="left"/>
      <w:pPr>
        <w:ind w:left="3600" w:hanging="360"/>
      </w:pPr>
    </w:lvl>
    <w:lvl w:ilvl="5" w:tplc="AE4E7172">
      <w:start w:val="1"/>
      <w:numFmt w:val="lowerRoman"/>
      <w:lvlText w:val="%6."/>
      <w:lvlJc w:val="right"/>
      <w:pPr>
        <w:ind w:left="4320" w:hanging="180"/>
      </w:pPr>
    </w:lvl>
    <w:lvl w:ilvl="6" w:tplc="B462B282">
      <w:start w:val="1"/>
      <w:numFmt w:val="decimal"/>
      <w:lvlText w:val="%7."/>
      <w:lvlJc w:val="left"/>
      <w:pPr>
        <w:ind w:left="5040" w:hanging="360"/>
      </w:pPr>
    </w:lvl>
    <w:lvl w:ilvl="7" w:tplc="96E09F50">
      <w:start w:val="1"/>
      <w:numFmt w:val="lowerLetter"/>
      <w:lvlText w:val="%8."/>
      <w:lvlJc w:val="left"/>
      <w:pPr>
        <w:ind w:left="5760" w:hanging="360"/>
      </w:pPr>
    </w:lvl>
    <w:lvl w:ilvl="8" w:tplc="5A527FBA">
      <w:start w:val="1"/>
      <w:numFmt w:val="lowerRoman"/>
      <w:lvlText w:val="%9."/>
      <w:lvlJc w:val="right"/>
      <w:pPr>
        <w:ind w:left="6480" w:hanging="180"/>
      </w:pPr>
    </w:lvl>
  </w:abstractNum>
  <w:abstractNum w:abstractNumId="63" w15:restartNumberingAfterBreak="0">
    <w:nsid w:val="7331F55C"/>
    <w:multiLevelType w:val="hybridMultilevel"/>
    <w:tmpl w:val="2FB24DC2"/>
    <w:lvl w:ilvl="0" w:tplc="7F88E74C">
      <w:start w:val="1"/>
      <w:numFmt w:val="bullet"/>
      <w:lvlText w:val=""/>
      <w:lvlJc w:val="left"/>
      <w:pPr>
        <w:ind w:left="720" w:hanging="360"/>
      </w:pPr>
      <w:rPr>
        <w:rFonts w:ascii="Symbol" w:hAnsi="Symbol" w:hint="default"/>
      </w:rPr>
    </w:lvl>
    <w:lvl w:ilvl="1" w:tplc="EB4E9F7A">
      <w:start w:val="1"/>
      <w:numFmt w:val="bullet"/>
      <w:lvlText w:val="o"/>
      <w:lvlJc w:val="left"/>
      <w:pPr>
        <w:ind w:left="1440" w:hanging="360"/>
      </w:pPr>
      <w:rPr>
        <w:rFonts w:ascii="Courier New" w:hAnsi="Courier New" w:hint="default"/>
      </w:rPr>
    </w:lvl>
    <w:lvl w:ilvl="2" w:tplc="B0124DDC">
      <w:start w:val="1"/>
      <w:numFmt w:val="bullet"/>
      <w:lvlText w:val=""/>
      <w:lvlJc w:val="left"/>
      <w:pPr>
        <w:ind w:left="2160" w:hanging="360"/>
      </w:pPr>
      <w:rPr>
        <w:rFonts w:ascii="Wingdings" w:hAnsi="Wingdings" w:hint="default"/>
      </w:rPr>
    </w:lvl>
    <w:lvl w:ilvl="3" w:tplc="5D0C26A8">
      <w:start w:val="1"/>
      <w:numFmt w:val="bullet"/>
      <w:lvlText w:val=""/>
      <w:lvlJc w:val="left"/>
      <w:pPr>
        <w:ind w:left="2880" w:hanging="360"/>
      </w:pPr>
      <w:rPr>
        <w:rFonts w:ascii="Symbol" w:hAnsi="Symbol" w:hint="default"/>
      </w:rPr>
    </w:lvl>
    <w:lvl w:ilvl="4" w:tplc="81F86D38">
      <w:start w:val="1"/>
      <w:numFmt w:val="bullet"/>
      <w:lvlText w:val="o"/>
      <w:lvlJc w:val="left"/>
      <w:pPr>
        <w:ind w:left="3600" w:hanging="360"/>
      </w:pPr>
      <w:rPr>
        <w:rFonts w:ascii="Courier New" w:hAnsi="Courier New" w:hint="default"/>
      </w:rPr>
    </w:lvl>
    <w:lvl w:ilvl="5" w:tplc="8C5ADEEE">
      <w:start w:val="1"/>
      <w:numFmt w:val="bullet"/>
      <w:lvlText w:val=""/>
      <w:lvlJc w:val="left"/>
      <w:pPr>
        <w:ind w:left="4320" w:hanging="360"/>
      </w:pPr>
      <w:rPr>
        <w:rFonts w:ascii="Wingdings" w:hAnsi="Wingdings" w:hint="default"/>
      </w:rPr>
    </w:lvl>
    <w:lvl w:ilvl="6" w:tplc="E52ED7D8">
      <w:start w:val="1"/>
      <w:numFmt w:val="bullet"/>
      <w:lvlText w:val=""/>
      <w:lvlJc w:val="left"/>
      <w:pPr>
        <w:ind w:left="5040" w:hanging="360"/>
      </w:pPr>
      <w:rPr>
        <w:rFonts w:ascii="Symbol" w:hAnsi="Symbol" w:hint="default"/>
      </w:rPr>
    </w:lvl>
    <w:lvl w:ilvl="7" w:tplc="F732F66A">
      <w:start w:val="1"/>
      <w:numFmt w:val="bullet"/>
      <w:lvlText w:val="o"/>
      <w:lvlJc w:val="left"/>
      <w:pPr>
        <w:ind w:left="5760" w:hanging="360"/>
      </w:pPr>
      <w:rPr>
        <w:rFonts w:ascii="Courier New" w:hAnsi="Courier New" w:hint="default"/>
      </w:rPr>
    </w:lvl>
    <w:lvl w:ilvl="8" w:tplc="F504327C">
      <w:start w:val="1"/>
      <w:numFmt w:val="bullet"/>
      <w:lvlText w:val=""/>
      <w:lvlJc w:val="left"/>
      <w:pPr>
        <w:ind w:left="6480" w:hanging="360"/>
      </w:pPr>
      <w:rPr>
        <w:rFonts w:ascii="Wingdings" w:hAnsi="Wingdings" w:hint="default"/>
      </w:rPr>
    </w:lvl>
  </w:abstractNum>
  <w:abstractNum w:abstractNumId="64" w15:restartNumberingAfterBreak="0">
    <w:nsid w:val="73E44AD2"/>
    <w:multiLevelType w:val="hybridMultilevel"/>
    <w:tmpl w:val="AAEED728"/>
    <w:lvl w:ilvl="0" w:tplc="0407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49E32B3"/>
    <w:multiLevelType w:val="hybridMultilevel"/>
    <w:tmpl w:val="7778DCA0"/>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4F2E6CD"/>
    <w:multiLevelType w:val="hybridMultilevel"/>
    <w:tmpl w:val="D8F8552C"/>
    <w:lvl w:ilvl="0" w:tplc="E7D2135A">
      <w:start w:val="1"/>
      <w:numFmt w:val="bullet"/>
      <w:lvlText w:val=""/>
      <w:lvlJc w:val="left"/>
      <w:pPr>
        <w:ind w:left="720" w:hanging="360"/>
      </w:pPr>
      <w:rPr>
        <w:rFonts w:ascii="Symbol" w:hAnsi="Symbol" w:hint="default"/>
      </w:rPr>
    </w:lvl>
    <w:lvl w:ilvl="1" w:tplc="A8787E64">
      <w:start w:val="1"/>
      <w:numFmt w:val="bullet"/>
      <w:lvlText w:val="o"/>
      <w:lvlJc w:val="left"/>
      <w:pPr>
        <w:ind w:left="1440" w:hanging="360"/>
      </w:pPr>
      <w:rPr>
        <w:rFonts w:ascii="Courier New" w:hAnsi="Courier New" w:hint="default"/>
      </w:rPr>
    </w:lvl>
    <w:lvl w:ilvl="2" w:tplc="2A2AE548">
      <w:start w:val="1"/>
      <w:numFmt w:val="bullet"/>
      <w:lvlText w:val=""/>
      <w:lvlJc w:val="left"/>
      <w:pPr>
        <w:ind w:left="2160" w:hanging="360"/>
      </w:pPr>
      <w:rPr>
        <w:rFonts w:ascii="Wingdings" w:hAnsi="Wingdings" w:hint="default"/>
      </w:rPr>
    </w:lvl>
    <w:lvl w:ilvl="3" w:tplc="7756ABC6">
      <w:start w:val="1"/>
      <w:numFmt w:val="bullet"/>
      <w:lvlText w:val=""/>
      <w:lvlJc w:val="left"/>
      <w:pPr>
        <w:ind w:left="2880" w:hanging="360"/>
      </w:pPr>
      <w:rPr>
        <w:rFonts w:ascii="Symbol" w:hAnsi="Symbol" w:hint="default"/>
      </w:rPr>
    </w:lvl>
    <w:lvl w:ilvl="4" w:tplc="4B52D80E">
      <w:start w:val="1"/>
      <w:numFmt w:val="bullet"/>
      <w:lvlText w:val="o"/>
      <w:lvlJc w:val="left"/>
      <w:pPr>
        <w:ind w:left="3600" w:hanging="360"/>
      </w:pPr>
      <w:rPr>
        <w:rFonts w:ascii="Courier New" w:hAnsi="Courier New" w:hint="default"/>
      </w:rPr>
    </w:lvl>
    <w:lvl w:ilvl="5" w:tplc="21E2559C">
      <w:start w:val="1"/>
      <w:numFmt w:val="bullet"/>
      <w:lvlText w:val=""/>
      <w:lvlJc w:val="left"/>
      <w:pPr>
        <w:ind w:left="4320" w:hanging="360"/>
      </w:pPr>
      <w:rPr>
        <w:rFonts w:ascii="Wingdings" w:hAnsi="Wingdings" w:hint="default"/>
      </w:rPr>
    </w:lvl>
    <w:lvl w:ilvl="6" w:tplc="941C5EF0">
      <w:start w:val="1"/>
      <w:numFmt w:val="bullet"/>
      <w:lvlText w:val=""/>
      <w:lvlJc w:val="left"/>
      <w:pPr>
        <w:ind w:left="5040" w:hanging="360"/>
      </w:pPr>
      <w:rPr>
        <w:rFonts w:ascii="Symbol" w:hAnsi="Symbol" w:hint="default"/>
      </w:rPr>
    </w:lvl>
    <w:lvl w:ilvl="7" w:tplc="72FA6908">
      <w:start w:val="1"/>
      <w:numFmt w:val="bullet"/>
      <w:lvlText w:val="o"/>
      <w:lvlJc w:val="left"/>
      <w:pPr>
        <w:ind w:left="5760" w:hanging="360"/>
      </w:pPr>
      <w:rPr>
        <w:rFonts w:ascii="Courier New" w:hAnsi="Courier New" w:hint="default"/>
      </w:rPr>
    </w:lvl>
    <w:lvl w:ilvl="8" w:tplc="DB004538">
      <w:start w:val="1"/>
      <w:numFmt w:val="bullet"/>
      <w:lvlText w:val=""/>
      <w:lvlJc w:val="left"/>
      <w:pPr>
        <w:ind w:left="6480" w:hanging="360"/>
      </w:pPr>
      <w:rPr>
        <w:rFonts w:ascii="Wingdings" w:hAnsi="Wingdings" w:hint="default"/>
      </w:rPr>
    </w:lvl>
  </w:abstractNum>
  <w:abstractNum w:abstractNumId="67" w15:restartNumberingAfterBreak="0">
    <w:nsid w:val="77095AEA"/>
    <w:multiLevelType w:val="hybridMultilevel"/>
    <w:tmpl w:val="2586CFB0"/>
    <w:lvl w:ilvl="0" w:tplc="18887E92">
      <w:start w:val="1"/>
      <w:numFmt w:val="bullet"/>
      <w:lvlText w:val="■"/>
      <w:lvlJc w:val="left"/>
      <w:pPr>
        <w:tabs>
          <w:tab w:val="num" w:pos="720"/>
        </w:tabs>
        <w:ind w:left="720" w:hanging="360"/>
      </w:pPr>
      <w:rPr>
        <w:rFonts w:ascii="Franklin Gothic Book" w:hAnsi="Franklin Gothic Book" w:hint="default"/>
      </w:rPr>
    </w:lvl>
    <w:lvl w:ilvl="1" w:tplc="41023A54" w:tentative="1">
      <w:start w:val="1"/>
      <w:numFmt w:val="bullet"/>
      <w:lvlText w:val="■"/>
      <w:lvlJc w:val="left"/>
      <w:pPr>
        <w:tabs>
          <w:tab w:val="num" w:pos="1440"/>
        </w:tabs>
        <w:ind w:left="1440" w:hanging="360"/>
      </w:pPr>
      <w:rPr>
        <w:rFonts w:ascii="Franklin Gothic Book" w:hAnsi="Franklin Gothic Book" w:hint="default"/>
      </w:rPr>
    </w:lvl>
    <w:lvl w:ilvl="2" w:tplc="346EA7CE" w:tentative="1">
      <w:start w:val="1"/>
      <w:numFmt w:val="bullet"/>
      <w:lvlText w:val="■"/>
      <w:lvlJc w:val="left"/>
      <w:pPr>
        <w:tabs>
          <w:tab w:val="num" w:pos="2160"/>
        </w:tabs>
        <w:ind w:left="2160" w:hanging="360"/>
      </w:pPr>
      <w:rPr>
        <w:rFonts w:ascii="Franklin Gothic Book" w:hAnsi="Franklin Gothic Book" w:hint="default"/>
      </w:rPr>
    </w:lvl>
    <w:lvl w:ilvl="3" w:tplc="16B6B79E" w:tentative="1">
      <w:start w:val="1"/>
      <w:numFmt w:val="bullet"/>
      <w:lvlText w:val="■"/>
      <w:lvlJc w:val="left"/>
      <w:pPr>
        <w:tabs>
          <w:tab w:val="num" w:pos="2880"/>
        </w:tabs>
        <w:ind w:left="2880" w:hanging="360"/>
      </w:pPr>
      <w:rPr>
        <w:rFonts w:ascii="Franklin Gothic Book" w:hAnsi="Franklin Gothic Book" w:hint="default"/>
      </w:rPr>
    </w:lvl>
    <w:lvl w:ilvl="4" w:tplc="D95E6480" w:tentative="1">
      <w:start w:val="1"/>
      <w:numFmt w:val="bullet"/>
      <w:lvlText w:val="■"/>
      <w:lvlJc w:val="left"/>
      <w:pPr>
        <w:tabs>
          <w:tab w:val="num" w:pos="3600"/>
        </w:tabs>
        <w:ind w:left="3600" w:hanging="360"/>
      </w:pPr>
      <w:rPr>
        <w:rFonts w:ascii="Franklin Gothic Book" w:hAnsi="Franklin Gothic Book" w:hint="default"/>
      </w:rPr>
    </w:lvl>
    <w:lvl w:ilvl="5" w:tplc="0EA660EA" w:tentative="1">
      <w:start w:val="1"/>
      <w:numFmt w:val="bullet"/>
      <w:lvlText w:val="■"/>
      <w:lvlJc w:val="left"/>
      <w:pPr>
        <w:tabs>
          <w:tab w:val="num" w:pos="4320"/>
        </w:tabs>
        <w:ind w:left="4320" w:hanging="360"/>
      </w:pPr>
      <w:rPr>
        <w:rFonts w:ascii="Franklin Gothic Book" w:hAnsi="Franklin Gothic Book" w:hint="default"/>
      </w:rPr>
    </w:lvl>
    <w:lvl w:ilvl="6" w:tplc="65F4BD84" w:tentative="1">
      <w:start w:val="1"/>
      <w:numFmt w:val="bullet"/>
      <w:lvlText w:val="■"/>
      <w:lvlJc w:val="left"/>
      <w:pPr>
        <w:tabs>
          <w:tab w:val="num" w:pos="5040"/>
        </w:tabs>
        <w:ind w:left="5040" w:hanging="360"/>
      </w:pPr>
      <w:rPr>
        <w:rFonts w:ascii="Franklin Gothic Book" w:hAnsi="Franklin Gothic Book" w:hint="default"/>
      </w:rPr>
    </w:lvl>
    <w:lvl w:ilvl="7" w:tplc="1174D6E6" w:tentative="1">
      <w:start w:val="1"/>
      <w:numFmt w:val="bullet"/>
      <w:lvlText w:val="■"/>
      <w:lvlJc w:val="left"/>
      <w:pPr>
        <w:tabs>
          <w:tab w:val="num" w:pos="5760"/>
        </w:tabs>
        <w:ind w:left="5760" w:hanging="360"/>
      </w:pPr>
      <w:rPr>
        <w:rFonts w:ascii="Franklin Gothic Book" w:hAnsi="Franklin Gothic Book" w:hint="default"/>
      </w:rPr>
    </w:lvl>
    <w:lvl w:ilvl="8" w:tplc="AF94408C" w:tentative="1">
      <w:start w:val="1"/>
      <w:numFmt w:val="bullet"/>
      <w:lvlText w:val="■"/>
      <w:lvlJc w:val="left"/>
      <w:pPr>
        <w:tabs>
          <w:tab w:val="num" w:pos="6480"/>
        </w:tabs>
        <w:ind w:left="6480" w:hanging="360"/>
      </w:pPr>
      <w:rPr>
        <w:rFonts w:ascii="Franklin Gothic Book" w:hAnsi="Franklin Gothic Book" w:hint="default"/>
      </w:rPr>
    </w:lvl>
  </w:abstractNum>
  <w:abstractNum w:abstractNumId="68" w15:restartNumberingAfterBreak="0">
    <w:nsid w:val="7999315A"/>
    <w:multiLevelType w:val="hybridMultilevel"/>
    <w:tmpl w:val="0630DDFC"/>
    <w:lvl w:ilvl="0" w:tplc="F7B0BB8C">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AF969F2"/>
    <w:multiLevelType w:val="hybridMultilevel"/>
    <w:tmpl w:val="FFFFFFFF"/>
    <w:lvl w:ilvl="0" w:tplc="B91AA00E">
      <w:start w:val="1"/>
      <w:numFmt w:val="bullet"/>
      <w:lvlText w:val=""/>
      <w:lvlJc w:val="left"/>
      <w:pPr>
        <w:ind w:left="360" w:hanging="360"/>
      </w:pPr>
      <w:rPr>
        <w:rFonts w:ascii="Symbol" w:hAnsi="Symbol" w:hint="default"/>
      </w:rPr>
    </w:lvl>
    <w:lvl w:ilvl="1" w:tplc="CCC2A238">
      <w:start w:val="1"/>
      <w:numFmt w:val="bullet"/>
      <w:lvlText w:val="o"/>
      <w:lvlJc w:val="left"/>
      <w:pPr>
        <w:ind w:left="1440" w:hanging="360"/>
      </w:pPr>
      <w:rPr>
        <w:rFonts w:ascii="Courier New" w:hAnsi="Courier New" w:hint="default"/>
      </w:rPr>
    </w:lvl>
    <w:lvl w:ilvl="2" w:tplc="DC683814">
      <w:start w:val="1"/>
      <w:numFmt w:val="bullet"/>
      <w:lvlText w:val=""/>
      <w:lvlJc w:val="left"/>
      <w:pPr>
        <w:ind w:left="2160" w:hanging="360"/>
      </w:pPr>
      <w:rPr>
        <w:rFonts w:ascii="Wingdings" w:hAnsi="Wingdings" w:hint="default"/>
      </w:rPr>
    </w:lvl>
    <w:lvl w:ilvl="3" w:tplc="DCB6C5E4">
      <w:start w:val="1"/>
      <w:numFmt w:val="bullet"/>
      <w:lvlText w:val=""/>
      <w:lvlJc w:val="left"/>
      <w:pPr>
        <w:ind w:left="2880" w:hanging="360"/>
      </w:pPr>
      <w:rPr>
        <w:rFonts w:ascii="Symbol" w:hAnsi="Symbol" w:hint="default"/>
      </w:rPr>
    </w:lvl>
    <w:lvl w:ilvl="4" w:tplc="424486EA">
      <w:start w:val="1"/>
      <w:numFmt w:val="bullet"/>
      <w:lvlText w:val="o"/>
      <w:lvlJc w:val="left"/>
      <w:pPr>
        <w:ind w:left="3600" w:hanging="360"/>
      </w:pPr>
      <w:rPr>
        <w:rFonts w:ascii="Courier New" w:hAnsi="Courier New" w:hint="default"/>
      </w:rPr>
    </w:lvl>
    <w:lvl w:ilvl="5" w:tplc="35FC7DA4">
      <w:start w:val="1"/>
      <w:numFmt w:val="bullet"/>
      <w:lvlText w:val=""/>
      <w:lvlJc w:val="left"/>
      <w:pPr>
        <w:ind w:left="4320" w:hanging="360"/>
      </w:pPr>
      <w:rPr>
        <w:rFonts w:ascii="Wingdings" w:hAnsi="Wingdings" w:hint="default"/>
      </w:rPr>
    </w:lvl>
    <w:lvl w:ilvl="6" w:tplc="67AA5ED6">
      <w:start w:val="1"/>
      <w:numFmt w:val="bullet"/>
      <w:lvlText w:val=""/>
      <w:lvlJc w:val="left"/>
      <w:pPr>
        <w:ind w:left="5040" w:hanging="360"/>
      </w:pPr>
      <w:rPr>
        <w:rFonts w:ascii="Symbol" w:hAnsi="Symbol" w:hint="default"/>
      </w:rPr>
    </w:lvl>
    <w:lvl w:ilvl="7" w:tplc="8B42CE12">
      <w:start w:val="1"/>
      <w:numFmt w:val="bullet"/>
      <w:lvlText w:val="o"/>
      <w:lvlJc w:val="left"/>
      <w:pPr>
        <w:ind w:left="5760" w:hanging="360"/>
      </w:pPr>
      <w:rPr>
        <w:rFonts w:ascii="Courier New" w:hAnsi="Courier New" w:hint="default"/>
      </w:rPr>
    </w:lvl>
    <w:lvl w:ilvl="8" w:tplc="489A9530">
      <w:start w:val="1"/>
      <w:numFmt w:val="bullet"/>
      <w:lvlText w:val=""/>
      <w:lvlJc w:val="left"/>
      <w:pPr>
        <w:ind w:left="6480" w:hanging="360"/>
      </w:pPr>
      <w:rPr>
        <w:rFonts w:ascii="Wingdings" w:hAnsi="Wingdings" w:hint="default"/>
      </w:rPr>
    </w:lvl>
  </w:abstractNum>
  <w:abstractNum w:abstractNumId="70" w15:restartNumberingAfterBreak="0">
    <w:nsid w:val="7C4F48C3"/>
    <w:multiLevelType w:val="hybridMultilevel"/>
    <w:tmpl w:val="6B029072"/>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DD53621"/>
    <w:multiLevelType w:val="hybridMultilevel"/>
    <w:tmpl w:val="FEBE5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E4E35F7"/>
    <w:multiLevelType w:val="hybridMultilevel"/>
    <w:tmpl w:val="FFFFFFFF"/>
    <w:lvl w:ilvl="0" w:tplc="42F04EA8">
      <w:start w:val="1"/>
      <w:numFmt w:val="bullet"/>
      <w:lvlText w:val=""/>
      <w:lvlJc w:val="left"/>
      <w:pPr>
        <w:ind w:left="360" w:hanging="360"/>
      </w:pPr>
      <w:rPr>
        <w:rFonts w:ascii="Symbol" w:hAnsi="Symbol" w:hint="default"/>
      </w:rPr>
    </w:lvl>
    <w:lvl w:ilvl="1" w:tplc="194244F2">
      <w:start w:val="1"/>
      <w:numFmt w:val="bullet"/>
      <w:lvlText w:val="o"/>
      <w:lvlJc w:val="left"/>
      <w:pPr>
        <w:ind w:left="1440" w:hanging="360"/>
      </w:pPr>
      <w:rPr>
        <w:rFonts w:ascii="Courier New" w:hAnsi="Courier New" w:hint="default"/>
      </w:rPr>
    </w:lvl>
    <w:lvl w:ilvl="2" w:tplc="65980896">
      <w:start w:val="1"/>
      <w:numFmt w:val="bullet"/>
      <w:lvlText w:val=""/>
      <w:lvlJc w:val="left"/>
      <w:pPr>
        <w:ind w:left="2160" w:hanging="360"/>
      </w:pPr>
      <w:rPr>
        <w:rFonts w:ascii="Wingdings" w:hAnsi="Wingdings" w:hint="default"/>
      </w:rPr>
    </w:lvl>
    <w:lvl w:ilvl="3" w:tplc="D9EA9844">
      <w:start w:val="1"/>
      <w:numFmt w:val="bullet"/>
      <w:lvlText w:val=""/>
      <w:lvlJc w:val="left"/>
      <w:pPr>
        <w:ind w:left="2880" w:hanging="360"/>
      </w:pPr>
      <w:rPr>
        <w:rFonts w:ascii="Symbol" w:hAnsi="Symbol" w:hint="default"/>
      </w:rPr>
    </w:lvl>
    <w:lvl w:ilvl="4" w:tplc="13A4F144">
      <w:start w:val="1"/>
      <w:numFmt w:val="bullet"/>
      <w:lvlText w:val="o"/>
      <w:lvlJc w:val="left"/>
      <w:pPr>
        <w:ind w:left="3600" w:hanging="360"/>
      </w:pPr>
      <w:rPr>
        <w:rFonts w:ascii="Courier New" w:hAnsi="Courier New" w:hint="default"/>
      </w:rPr>
    </w:lvl>
    <w:lvl w:ilvl="5" w:tplc="5F34ABC6">
      <w:start w:val="1"/>
      <w:numFmt w:val="bullet"/>
      <w:lvlText w:val=""/>
      <w:lvlJc w:val="left"/>
      <w:pPr>
        <w:ind w:left="4320" w:hanging="360"/>
      </w:pPr>
      <w:rPr>
        <w:rFonts w:ascii="Wingdings" w:hAnsi="Wingdings" w:hint="default"/>
      </w:rPr>
    </w:lvl>
    <w:lvl w:ilvl="6" w:tplc="378C4838">
      <w:start w:val="1"/>
      <w:numFmt w:val="bullet"/>
      <w:lvlText w:val=""/>
      <w:lvlJc w:val="left"/>
      <w:pPr>
        <w:ind w:left="5040" w:hanging="360"/>
      </w:pPr>
      <w:rPr>
        <w:rFonts w:ascii="Symbol" w:hAnsi="Symbol" w:hint="default"/>
      </w:rPr>
    </w:lvl>
    <w:lvl w:ilvl="7" w:tplc="DDD02344">
      <w:start w:val="1"/>
      <w:numFmt w:val="bullet"/>
      <w:lvlText w:val="o"/>
      <w:lvlJc w:val="left"/>
      <w:pPr>
        <w:ind w:left="5760" w:hanging="360"/>
      </w:pPr>
      <w:rPr>
        <w:rFonts w:ascii="Courier New" w:hAnsi="Courier New" w:hint="default"/>
      </w:rPr>
    </w:lvl>
    <w:lvl w:ilvl="8" w:tplc="60065718">
      <w:start w:val="1"/>
      <w:numFmt w:val="bullet"/>
      <w:lvlText w:val=""/>
      <w:lvlJc w:val="left"/>
      <w:pPr>
        <w:ind w:left="6480" w:hanging="360"/>
      </w:pPr>
      <w:rPr>
        <w:rFonts w:ascii="Wingdings" w:hAnsi="Wingdings" w:hint="default"/>
      </w:rPr>
    </w:lvl>
  </w:abstractNum>
  <w:num w:numId="1" w16cid:durableId="276718941">
    <w:abstractNumId w:val="9"/>
  </w:num>
  <w:num w:numId="2" w16cid:durableId="97722688">
    <w:abstractNumId w:val="8"/>
  </w:num>
  <w:num w:numId="3" w16cid:durableId="640692275">
    <w:abstractNumId w:val="8"/>
  </w:num>
  <w:num w:numId="4" w16cid:durableId="1534221457">
    <w:abstractNumId w:val="9"/>
  </w:num>
  <w:num w:numId="5" w16cid:durableId="1186793096">
    <w:abstractNumId w:val="44"/>
  </w:num>
  <w:num w:numId="6" w16cid:durableId="2027948770">
    <w:abstractNumId w:val="11"/>
  </w:num>
  <w:num w:numId="7" w16cid:durableId="1317567183">
    <w:abstractNumId w:val="15"/>
  </w:num>
  <w:num w:numId="8" w16cid:durableId="1851523262">
    <w:abstractNumId w:val="7"/>
  </w:num>
  <w:num w:numId="9" w16cid:durableId="688487553">
    <w:abstractNumId w:val="6"/>
  </w:num>
  <w:num w:numId="10" w16cid:durableId="360934289">
    <w:abstractNumId w:val="5"/>
  </w:num>
  <w:num w:numId="11" w16cid:durableId="1224218010">
    <w:abstractNumId w:val="4"/>
  </w:num>
  <w:num w:numId="12" w16cid:durableId="30963588">
    <w:abstractNumId w:val="3"/>
  </w:num>
  <w:num w:numId="13" w16cid:durableId="596868986">
    <w:abstractNumId w:val="2"/>
  </w:num>
  <w:num w:numId="14" w16cid:durableId="1770001395">
    <w:abstractNumId w:val="1"/>
  </w:num>
  <w:num w:numId="15" w16cid:durableId="2022660318">
    <w:abstractNumId w:val="0"/>
  </w:num>
  <w:num w:numId="16" w16cid:durableId="804929342">
    <w:abstractNumId w:val="34"/>
  </w:num>
  <w:num w:numId="17" w16cid:durableId="1844009738">
    <w:abstractNumId w:val="55"/>
  </w:num>
  <w:num w:numId="18" w16cid:durableId="1236089234">
    <w:abstractNumId w:val="40"/>
  </w:num>
  <w:num w:numId="19" w16cid:durableId="1391879488">
    <w:abstractNumId w:val="53"/>
  </w:num>
  <w:num w:numId="20" w16cid:durableId="505486947">
    <w:abstractNumId w:val="41"/>
  </w:num>
  <w:num w:numId="21" w16cid:durableId="1917208294">
    <w:abstractNumId w:val="51"/>
  </w:num>
  <w:num w:numId="22" w16cid:durableId="412704625">
    <w:abstractNumId w:val="17"/>
  </w:num>
  <w:num w:numId="23" w16cid:durableId="2122256929">
    <w:abstractNumId w:val="24"/>
  </w:num>
  <w:num w:numId="24" w16cid:durableId="1221288695">
    <w:abstractNumId w:val="19"/>
  </w:num>
  <w:num w:numId="25" w16cid:durableId="2087191614">
    <w:abstractNumId w:val="43"/>
  </w:num>
  <w:num w:numId="26" w16cid:durableId="1390807728">
    <w:abstractNumId w:val="57"/>
  </w:num>
  <w:num w:numId="27" w16cid:durableId="2119710566">
    <w:abstractNumId w:val="37"/>
  </w:num>
  <w:num w:numId="28" w16cid:durableId="237135757">
    <w:abstractNumId w:val="31"/>
  </w:num>
  <w:num w:numId="29" w16cid:durableId="2141804469">
    <w:abstractNumId w:val="9"/>
  </w:num>
  <w:num w:numId="30" w16cid:durableId="192349345">
    <w:abstractNumId w:val="9"/>
  </w:num>
  <w:num w:numId="31" w16cid:durableId="1349912866">
    <w:abstractNumId w:val="9"/>
  </w:num>
  <w:num w:numId="32" w16cid:durableId="888807134">
    <w:abstractNumId w:val="9"/>
  </w:num>
  <w:num w:numId="33" w16cid:durableId="2071148438">
    <w:abstractNumId w:val="9"/>
  </w:num>
  <w:num w:numId="34" w16cid:durableId="58327071">
    <w:abstractNumId w:val="9"/>
  </w:num>
  <w:num w:numId="35" w16cid:durableId="1664510115">
    <w:abstractNumId w:val="9"/>
  </w:num>
  <w:num w:numId="36" w16cid:durableId="317153223">
    <w:abstractNumId w:val="9"/>
  </w:num>
  <w:num w:numId="37" w16cid:durableId="1545022053">
    <w:abstractNumId w:val="9"/>
  </w:num>
  <w:num w:numId="38" w16cid:durableId="48460292">
    <w:abstractNumId w:val="9"/>
  </w:num>
  <w:num w:numId="39" w16cid:durableId="1717973444">
    <w:abstractNumId w:val="9"/>
  </w:num>
  <w:num w:numId="40" w16cid:durableId="6909616">
    <w:abstractNumId w:val="21"/>
  </w:num>
  <w:num w:numId="41" w16cid:durableId="1317995286">
    <w:abstractNumId w:val="67"/>
  </w:num>
  <w:num w:numId="42" w16cid:durableId="265575416">
    <w:abstractNumId w:val="9"/>
  </w:num>
  <w:num w:numId="43" w16cid:durableId="1452091950">
    <w:abstractNumId w:val="61"/>
  </w:num>
  <w:num w:numId="44" w16cid:durableId="1900822648">
    <w:abstractNumId w:val="14"/>
  </w:num>
  <w:num w:numId="45" w16cid:durableId="228997651">
    <w:abstractNumId w:val="26"/>
  </w:num>
  <w:num w:numId="46" w16cid:durableId="1026711550">
    <w:abstractNumId w:val="46"/>
  </w:num>
  <w:num w:numId="47" w16cid:durableId="1595355311">
    <w:abstractNumId w:val="9"/>
  </w:num>
  <w:num w:numId="48" w16cid:durableId="1149783507">
    <w:abstractNumId w:val="33"/>
  </w:num>
  <w:num w:numId="49" w16cid:durableId="994603218">
    <w:abstractNumId w:val="9"/>
  </w:num>
  <w:num w:numId="50" w16cid:durableId="426734382">
    <w:abstractNumId w:val="9"/>
  </w:num>
  <w:num w:numId="51" w16cid:durableId="208228338">
    <w:abstractNumId w:val="9"/>
  </w:num>
  <w:num w:numId="52" w16cid:durableId="1531143178">
    <w:abstractNumId w:val="52"/>
  </w:num>
  <w:num w:numId="53" w16cid:durableId="708803218">
    <w:abstractNumId w:val="49"/>
  </w:num>
  <w:num w:numId="54" w16cid:durableId="1781728308">
    <w:abstractNumId w:val="28"/>
  </w:num>
  <w:num w:numId="55" w16cid:durableId="1203438338">
    <w:abstractNumId w:val="35"/>
  </w:num>
  <w:num w:numId="56" w16cid:durableId="1604341491">
    <w:abstractNumId w:val="20"/>
  </w:num>
  <w:num w:numId="57" w16cid:durableId="1651248324">
    <w:abstractNumId w:val="9"/>
  </w:num>
  <w:num w:numId="58" w16cid:durableId="1428425020">
    <w:abstractNumId w:val="9"/>
  </w:num>
  <w:num w:numId="59" w16cid:durableId="1762681211">
    <w:abstractNumId w:val="60"/>
  </w:num>
  <w:num w:numId="60" w16cid:durableId="376904534">
    <w:abstractNumId w:val="25"/>
  </w:num>
  <w:num w:numId="61" w16cid:durableId="665934794">
    <w:abstractNumId w:val="39"/>
  </w:num>
  <w:num w:numId="62" w16cid:durableId="1925721216">
    <w:abstractNumId w:val="36"/>
  </w:num>
  <w:num w:numId="63" w16cid:durableId="693386451">
    <w:abstractNumId w:val="10"/>
  </w:num>
  <w:num w:numId="64" w16cid:durableId="326637895">
    <w:abstractNumId w:val="68"/>
  </w:num>
  <w:num w:numId="65" w16cid:durableId="900944355">
    <w:abstractNumId w:val="50"/>
  </w:num>
  <w:num w:numId="66" w16cid:durableId="1737975021">
    <w:abstractNumId w:val="66"/>
  </w:num>
  <w:num w:numId="67" w16cid:durableId="1197355075">
    <w:abstractNumId w:val="38"/>
  </w:num>
  <w:num w:numId="68" w16cid:durableId="1195114683">
    <w:abstractNumId w:val="9"/>
  </w:num>
  <w:num w:numId="69" w16cid:durableId="226721035">
    <w:abstractNumId w:val="9"/>
  </w:num>
  <w:num w:numId="70" w16cid:durableId="1302535185">
    <w:abstractNumId w:val="9"/>
  </w:num>
  <w:num w:numId="71" w16cid:durableId="1774662968">
    <w:abstractNumId w:val="9"/>
  </w:num>
  <w:num w:numId="72" w16cid:durableId="1412700360">
    <w:abstractNumId w:val="62"/>
  </w:num>
  <w:num w:numId="73" w16cid:durableId="1495949624">
    <w:abstractNumId w:val="71"/>
  </w:num>
  <w:num w:numId="74" w16cid:durableId="749932905">
    <w:abstractNumId w:val="16"/>
  </w:num>
  <w:num w:numId="75" w16cid:durableId="1325544781">
    <w:abstractNumId w:val="27"/>
  </w:num>
  <w:num w:numId="76" w16cid:durableId="143284117">
    <w:abstractNumId w:val="9"/>
  </w:num>
  <w:num w:numId="77" w16cid:durableId="1791514585">
    <w:abstractNumId w:val="9"/>
  </w:num>
  <w:num w:numId="78" w16cid:durableId="10885977">
    <w:abstractNumId w:val="9"/>
  </w:num>
  <w:num w:numId="79" w16cid:durableId="876544531">
    <w:abstractNumId w:val="9"/>
  </w:num>
  <w:num w:numId="80" w16cid:durableId="779682547">
    <w:abstractNumId w:val="9"/>
  </w:num>
  <w:num w:numId="81" w16cid:durableId="2072536615">
    <w:abstractNumId w:val="9"/>
  </w:num>
  <w:num w:numId="82" w16cid:durableId="1817330689">
    <w:abstractNumId w:val="9"/>
  </w:num>
  <w:num w:numId="83" w16cid:durableId="1075512693">
    <w:abstractNumId w:val="9"/>
  </w:num>
  <w:num w:numId="84" w16cid:durableId="1498960458">
    <w:abstractNumId w:val="9"/>
  </w:num>
  <w:num w:numId="85" w16cid:durableId="156505982">
    <w:abstractNumId w:val="9"/>
  </w:num>
  <w:num w:numId="86" w16cid:durableId="790711471">
    <w:abstractNumId w:val="69"/>
  </w:num>
  <w:num w:numId="87" w16cid:durableId="1874610208">
    <w:abstractNumId w:val="30"/>
  </w:num>
  <w:num w:numId="88" w16cid:durableId="2036691412">
    <w:abstractNumId w:val="32"/>
  </w:num>
  <w:num w:numId="89" w16cid:durableId="1574965946">
    <w:abstractNumId w:val="18"/>
  </w:num>
  <w:num w:numId="90" w16cid:durableId="2011714598">
    <w:abstractNumId w:val="72"/>
  </w:num>
  <w:num w:numId="91" w16cid:durableId="877200731">
    <w:abstractNumId w:val="59"/>
  </w:num>
  <w:num w:numId="92" w16cid:durableId="922952752">
    <w:abstractNumId w:val="9"/>
  </w:num>
  <w:num w:numId="93" w16cid:durableId="1610694300">
    <w:abstractNumId w:val="22"/>
  </w:num>
  <w:num w:numId="94" w16cid:durableId="567036021">
    <w:abstractNumId w:val="63"/>
  </w:num>
  <w:num w:numId="95" w16cid:durableId="1971014640">
    <w:abstractNumId w:val="64"/>
  </w:num>
  <w:num w:numId="96" w16cid:durableId="1977097913">
    <w:abstractNumId w:val="48"/>
  </w:num>
  <w:num w:numId="97" w16cid:durableId="1729188230">
    <w:abstractNumId w:val="58"/>
  </w:num>
  <w:num w:numId="98" w16cid:durableId="545218102">
    <w:abstractNumId w:val="9"/>
  </w:num>
  <w:num w:numId="99" w16cid:durableId="915482500">
    <w:abstractNumId w:val="13"/>
  </w:num>
  <w:num w:numId="100" w16cid:durableId="1332177138">
    <w:abstractNumId w:val="47"/>
  </w:num>
  <w:num w:numId="101" w16cid:durableId="868645739">
    <w:abstractNumId w:val="12"/>
  </w:num>
  <w:num w:numId="102" w16cid:durableId="1103191469">
    <w:abstractNumId w:val="70"/>
  </w:num>
  <w:num w:numId="103" w16cid:durableId="540746301">
    <w:abstractNumId w:val="42"/>
  </w:num>
  <w:num w:numId="104" w16cid:durableId="542407654">
    <w:abstractNumId w:val="65"/>
  </w:num>
  <w:num w:numId="105" w16cid:durableId="1960407572">
    <w:abstractNumId w:val="29"/>
  </w:num>
  <w:num w:numId="106" w16cid:durableId="1197546259">
    <w:abstractNumId w:val="56"/>
  </w:num>
  <w:num w:numId="107" w16cid:durableId="574630709">
    <w:abstractNumId w:val="45"/>
  </w:num>
  <w:num w:numId="108" w16cid:durableId="1076171695">
    <w:abstractNumId w:val="23"/>
  </w:num>
  <w:num w:numId="109" w16cid:durableId="555437735">
    <w:abstractNumId w:val="54"/>
  </w:num>
  <w:numIdMacAtCleanup w:val="9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Leipold - BDAE Gruppe">
    <w15:presenceInfo w15:providerId="AD" w15:userId="S::jonathan.leipold@bdae-gruppe.de::5c21353f-8d8a-4f99-a06d-2066f2aff616"/>
  </w15:person>
  <w15:person w15:author="Gastbenutzer">
    <w15:presenceInfo w15:providerId="AD" w15:userId="S::urn:spo:anon#d137bbd1646e12d2bb0aa1699cfbfe85074ba88de44726b5f84cca6aeab3351b::"/>
  </w15:person>
  <w15:person w15:author="Gastbenutzer [2]">
    <w15:presenceInfo w15:providerId="AD" w15:userId="S::urn:spo:anon#e0caea91d1356f746f665616ab61e5dd36514e33d24707bbd6ed91a2e0b6d8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42A"/>
    <w:rsid w:val="0000004D"/>
    <w:rsid w:val="00000308"/>
    <w:rsid w:val="000024DD"/>
    <w:rsid w:val="00002776"/>
    <w:rsid w:val="00002EEE"/>
    <w:rsid w:val="00003813"/>
    <w:rsid w:val="0000687B"/>
    <w:rsid w:val="00007434"/>
    <w:rsid w:val="000074C0"/>
    <w:rsid w:val="000078BA"/>
    <w:rsid w:val="00010044"/>
    <w:rsid w:val="00010B19"/>
    <w:rsid w:val="000113C3"/>
    <w:rsid w:val="000123A4"/>
    <w:rsid w:val="00012C45"/>
    <w:rsid w:val="0001329D"/>
    <w:rsid w:val="00013BB6"/>
    <w:rsid w:val="00013F64"/>
    <w:rsid w:val="000149CD"/>
    <w:rsid w:val="000149FC"/>
    <w:rsid w:val="00014DD9"/>
    <w:rsid w:val="000153BD"/>
    <w:rsid w:val="000154EA"/>
    <w:rsid w:val="0001717B"/>
    <w:rsid w:val="00017719"/>
    <w:rsid w:val="00017CA9"/>
    <w:rsid w:val="00017CD7"/>
    <w:rsid w:val="00017DEE"/>
    <w:rsid w:val="000200E9"/>
    <w:rsid w:val="00020A76"/>
    <w:rsid w:val="00020D58"/>
    <w:rsid w:val="00020FBB"/>
    <w:rsid w:val="00021827"/>
    <w:rsid w:val="00022572"/>
    <w:rsid w:val="0002321C"/>
    <w:rsid w:val="00023292"/>
    <w:rsid w:val="000276A3"/>
    <w:rsid w:val="00030062"/>
    <w:rsid w:val="00031C68"/>
    <w:rsid w:val="0003232B"/>
    <w:rsid w:val="00032B2F"/>
    <w:rsid w:val="00032B5C"/>
    <w:rsid w:val="00033D20"/>
    <w:rsid w:val="0003428F"/>
    <w:rsid w:val="00034E84"/>
    <w:rsid w:val="000367E0"/>
    <w:rsid w:val="00036889"/>
    <w:rsid w:val="00036D07"/>
    <w:rsid w:val="00036E9E"/>
    <w:rsid w:val="0003731A"/>
    <w:rsid w:val="00037903"/>
    <w:rsid w:val="00037E89"/>
    <w:rsid w:val="000402A2"/>
    <w:rsid w:val="00040A5B"/>
    <w:rsid w:val="00041A36"/>
    <w:rsid w:val="00044214"/>
    <w:rsid w:val="000443C1"/>
    <w:rsid w:val="000462C5"/>
    <w:rsid w:val="000468B6"/>
    <w:rsid w:val="00047DF0"/>
    <w:rsid w:val="000508A1"/>
    <w:rsid w:val="000531AC"/>
    <w:rsid w:val="00055531"/>
    <w:rsid w:val="00055989"/>
    <w:rsid w:val="00055E48"/>
    <w:rsid w:val="0005654E"/>
    <w:rsid w:val="00057E86"/>
    <w:rsid w:val="00060BE9"/>
    <w:rsid w:val="00060D64"/>
    <w:rsid w:val="00061D17"/>
    <w:rsid w:val="00063D9C"/>
    <w:rsid w:val="00064470"/>
    <w:rsid w:val="00066E83"/>
    <w:rsid w:val="000677FD"/>
    <w:rsid w:val="00067912"/>
    <w:rsid w:val="0007058F"/>
    <w:rsid w:val="0007102E"/>
    <w:rsid w:val="000726B6"/>
    <w:rsid w:val="00074582"/>
    <w:rsid w:val="000746FE"/>
    <w:rsid w:val="00075402"/>
    <w:rsid w:val="00075595"/>
    <w:rsid w:val="00075854"/>
    <w:rsid w:val="00077584"/>
    <w:rsid w:val="00081B52"/>
    <w:rsid w:val="00082866"/>
    <w:rsid w:val="0008318E"/>
    <w:rsid w:val="000834C8"/>
    <w:rsid w:val="0008400F"/>
    <w:rsid w:val="00084C06"/>
    <w:rsid w:val="00084D03"/>
    <w:rsid w:val="00085565"/>
    <w:rsid w:val="0008642A"/>
    <w:rsid w:val="00087224"/>
    <w:rsid w:val="00087A69"/>
    <w:rsid w:val="00087D8B"/>
    <w:rsid w:val="000903F0"/>
    <w:rsid w:val="000920C7"/>
    <w:rsid w:val="00093A94"/>
    <w:rsid w:val="000941F3"/>
    <w:rsid w:val="000943E5"/>
    <w:rsid w:val="00094D52"/>
    <w:rsid w:val="00097D10"/>
    <w:rsid w:val="00097E1B"/>
    <w:rsid w:val="000A0231"/>
    <w:rsid w:val="000A0C5E"/>
    <w:rsid w:val="000A1298"/>
    <w:rsid w:val="000A2BA4"/>
    <w:rsid w:val="000A3411"/>
    <w:rsid w:val="000A372C"/>
    <w:rsid w:val="000A39A5"/>
    <w:rsid w:val="000A3B50"/>
    <w:rsid w:val="000A4DA0"/>
    <w:rsid w:val="000A5C36"/>
    <w:rsid w:val="000A6274"/>
    <w:rsid w:val="000B0269"/>
    <w:rsid w:val="000B1225"/>
    <w:rsid w:val="000B1489"/>
    <w:rsid w:val="000B2E87"/>
    <w:rsid w:val="000B3212"/>
    <w:rsid w:val="000B3716"/>
    <w:rsid w:val="000B379F"/>
    <w:rsid w:val="000B3C4E"/>
    <w:rsid w:val="000B4060"/>
    <w:rsid w:val="000B4461"/>
    <w:rsid w:val="000B472E"/>
    <w:rsid w:val="000B5E4A"/>
    <w:rsid w:val="000B7D58"/>
    <w:rsid w:val="000C1771"/>
    <w:rsid w:val="000C3D38"/>
    <w:rsid w:val="000C414B"/>
    <w:rsid w:val="000C4353"/>
    <w:rsid w:val="000C558B"/>
    <w:rsid w:val="000C56E4"/>
    <w:rsid w:val="000C5A65"/>
    <w:rsid w:val="000C5D2C"/>
    <w:rsid w:val="000C6369"/>
    <w:rsid w:val="000C6C32"/>
    <w:rsid w:val="000C6D15"/>
    <w:rsid w:val="000C788F"/>
    <w:rsid w:val="000D0959"/>
    <w:rsid w:val="000D0DD0"/>
    <w:rsid w:val="000D1D58"/>
    <w:rsid w:val="000D30E0"/>
    <w:rsid w:val="000D3360"/>
    <w:rsid w:val="000D33A9"/>
    <w:rsid w:val="000D4F9C"/>
    <w:rsid w:val="000D53C0"/>
    <w:rsid w:val="000D5AE7"/>
    <w:rsid w:val="000D671D"/>
    <w:rsid w:val="000D6DBF"/>
    <w:rsid w:val="000D7E19"/>
    <w:rsid w:val="000E2D71"/>
    <w:rsid w:val="000E368F"/>
    <w:rsid w:val="000E3E9E"/>
    <w:rsid w:val="000E448F"/>
    <w:rsid w:val="000E49CB"/>
    <w:rsid w:val="000E7607"/>
    <w:rsid w:val="000E76CE"/>
    <w:rsid w:val="000E7D8F"/>
    <w:rsid w:val="000F07CF"/>
    <w:rsid w:val="000F1CAF"/>
    <w:rsid w:val="000F2216"/>
    <w:rsid w:val="000F255E"/>
    <w:rsid w:val="000F2601"/>
    <w:rsid w:val="000F27E8"/>
    <w:rsid w:val="000F330C"/>
    <w:rsid w:val="001001F7"/>
    <w:rsid w:val="00101E0A"/>
    <w:rsid w:val="00102786"/>
    <w:rsid w:val="001039CF"/>
    <w:rsid w:val="001046A1"/>
    <w:rsid w:val="001046F2"/>
    <w:rsid w:val="00105116"/>
    <w:rsid w:val="00106229"/>
    <w:rsid w:val="00106B07"/>
    <w:rsid w:val="00107DA1"/>
    <w:rsid w:val="0011013C"/>
    <w:rsid w:val="00110E76"/>
    <w:rsid w:val="00112641"/>
    <w:rsid w:val="00112AFD"/>
    <w:rsid w:val="001147E9"/>
    <w:rsid w:val="00114E22"/>
    <w:rsid w:val="00115689"/>
    <w:rsid w:val="00115FC7"/>
    <w:rsid w:val="00117454"/>
    <w:rsid w:val="001177DC"/>
    <w:rsid w:val="001203C5"/>
    <w:rsid w:val="00121565"/>
    <w:rsid w:val="00121566"/>
    <w:rsid w:val="00121CCA"/>
    <w:rsid w:val="00121D23"/>
    <w:rsid w:val="00122847"/>
    <w:rsid w:val="00122B0A"/>
    <w:rsid w:val="00122BED"/>
    <w:rsid w:val="0012403A"/>
    <w:rsid w:val="001262F6"/>
    <w:rsid w:val="001269CA"/>
    <w:rsid w:val="00126B45"/>
    <w:rsid w:val="001304F2"/>
    <w:rsid w:val="00131504"/>
    <w:rsid w:val="001327EE"/>
    <w:rsid w:val="00132878"/>
    <w:rsid w:val="001329FF"/>
    <w:rsid w:val="0013319E"/>
    <w:rsid w:val="00135DA8"/>
    <w:rsid w:val="00136177"/>
    <w:rsid w:val="0013691C"/>
    <w:rsid w:val="00136AB5"/>
    <w:rsid w:val="0014068E"/>
    <w:rsid w:val="00140B88"/>
    <w:rsid w:val="00140CAC"/>
    <w:rsid w:val="00142BE3"/>
    <w:rsid w:val="00145132"/>
    <w:rsid w:val="00146C90"/>
    <w:rsid w:val="00147022"/>
    <w:rsid w:val="0015274E"/>
    <w:rsid w:val="00152F76"/>
    <w:rsid w:val="00152F89"/>
    <w:rsid w:val="0015416C"/>
    <w:rsid w:val="001549B2"/>
    <w:rsid w:val="00154BAF"/>
    <w:rsid w:val="00154D04"/>
    <w:rsid w:val="00155121"/>
    <w:rsid w:val="00155CEC"/>
    <w:rsid w:val="00156D1A"/>
    <w:rsid w:val="0015725D"/>
    <w:rsid w:val="001578E9"/>
    <w:rsid w:val="00157BCA"/>
    <w:rsid w:val="001605FE"/>
    <w:rsid w:val="0016186F"/>
    <w:rsid w:val="00162096"/>
    <w:rsid w:val="00162494"/>
    <w:rsid w:val="001624D4"/>
    <w:rsid w:val="001640CD"/>
    <w:rsid w:val="001657E7"/>
    <w:rsid w:val="00166591"/>
    <w:rsid w:val="00167CA4"/>
    <w:rsid w:val="00170CB4"/>
    <w:rsid w:val="00170FA1"/>
    <w:rsid w:val="001714BD"/>
    <w:rsid w:val="0017344B"/>
    <w:rsid w:val="00174A17"/>
    <w:rsid w:val="0017714B"/>
    <w:rsid w:val="001801E5"/>
    <w:rsid w:val="00180260"/>
    <w:rsid w:val="001819A6"/>
    <w:rsid w:val="00181FAD"/>
    <w:rsid w:val="001833A1"/>
    <w:rsid w:val="001836F8"/>
    <w:rsid w:val="00183F49"/>
    <w:rsid w:val="00184B51"/>
    <w:rsid w:val="001876BA"/>
    <w:rsid w:val="00187E74"/>
    <w:rsid w:val="00190732"/>
    <w:rsid w:val="00191AA3"/>
    <w:rsid w:val="00191FE8"/>
    <w:rsid w:val="0019211B"/>
    <w:rsid w:val="00192482"/>
    <w:rsid w:val="0019390A"/>
    <w:rsid w:val="001939E9"/>
    <w:rsid w:val="00194A2F"/>
    <w:rsid w:val="00194A93"/>
    <w:rsid w:val="00195169"/>
    <w:rsid w:val="00195A04"/>
    <w:rsid w:val="001971A1"/>
    <w:rsid w:val="00197979"/>
    <w:rsid w:val="00197AB2"/>
    <w:rsid w:val="00197BE4"/>
    <w:rsid w:val="001A0129"/>
    <w:rsid w:val="001A0A58"/>
    <w:rsid w:val="001A0A77"/>
    <w:rsid w:val="001A266D"/>
    <w:rsid w:val="001A26E6"/>
    <w:rsid w:val="001A36A9"/>
    <w:rsid w:val="001A43CC"/>
    <w:rsid w:val="001A4D76"/>
    <w:rsid w:val="001A5397"/>
    <w:rsid w:val="001A64A9"/>
    <w:rsid w:val="001A7B77"/>
    <w:rsid w:val="001A7CD2"/>
    <w:rsid w:val="001B1359"/>
    <w:rsid w:val="001B1EB6"/>
    <w:rsid w:val="001B4733"/>
    <w:rsid w:val="001C0F03"/>
    <w:rsid w:val="001C1D6A"/>
    <w:rsid w:val="001C21AF"/>
    <w:rsid w:val="001C3264"/>
    <w:rsid w:val="001C49E6"/>
    <w:rsid w:val="001C5373"/>
    <w:rsid w:val="001C5D68"/>
    <w:rsid w:val="001C619A"/>
    <w:rsid w:val="001D1C02"/>
    <w:rsid w:val="001D1E2D"/>
    <w:rsid w:val="001D2E37"/>
    <w:rsid w:val="001D3229"/>
    <w:rsid w:val="001D3783"/>
    <w:rsid w:val="001D4CBA"/>
    <w:rsid w:val="001D7AF2"/>
    <w:rsid w:val="001E0791"/>
    <w:rsid w:val="001E1219"/>
    <w:rsid w:val="001E14D7"/>
    <w:rsid w:val="001E2752"/>
    <w:rsid w:val="001E2E87"/>
    <w:rsid w:val="001E3529"/>
    <w:rsid w:val="001E4104"/>
    <w:rsid w:val="001E439A"/>
    <w:rsid w:val="001E4524"/>
    <w:rsid w:val="001E4A33"/>
    <w:rsid w:val="001E6089"/>
    <w:rsid w:val="001E6253"/>
    <w:rsid w:val="001E7219"/>
    <w:rsid w:val="001F0CA0"/>
    <w:rsid w:val="001F1CED"/>
    <w:rsid w:val="001F237D"/>
    <w:rsid w:val="001F43C7"/>
    <w:rsid w:val="001F47E8"/>
    <w:rsid w:val="001F7A38"/>
    <w:rsid w:val="001F7B5D"/>
    <w:rsid w:val="00200B68"/>
    <w:rsid w:val="00200ED1"/>
    <w:rsid w:val="00201371"/>
    <w:rsid w:val="002019F0"/>
    <w:rsid w:val="00202E75"/>
    <w:rsid w:val="00203072"/>
    <w:rsid w:val="00203238"/>
    <w:rsid w:val="00203D8F"/>
    <w:rsid w:val="00204042"/>
    <w:rsid w:val="00204278"/>
    <w:rsid w:val="002042F9"/>
    <w:rsid w:val="002045AE"/>
    <w:rsid w:val="00205358"/>
    <w:rsid w:val="002056ED"/>
    <w:rsid w:val="0020598C"/>
    <w:rsid w:val="0020793C"/>
    <w:rsid w:val="00210494"/>
    <w:rsid w:val="00210D47"/>
    <w:rsid w:val="00211A10"/>
    <w:rsid w:val="00211C0E"/>
    <w:rsid w:val="00212762"/>
    <w:rsid w:val="0021534D"/>
    <w:rsid w:val="00216F52"/>
    <w:rsid w:val="002202D9"/>
    <w:rsid w:val="00220865"/>
    <w:rsid w:val="002209BC"/>
    <w:rsid w:val="002233E0"/>
    <w:rsid w:val="0022382C"/>
    <w:rsid w:val="00223B67"/>
    <w:rsid w:val="00224817"/>
    <w:rsid w:val="002252D5"/>
    <w:rsid w:val="002259AA"/>
    <w:rsid w:val="00226465"/>
    <w:rsid w:val="00227BA3"/>
    <w:rsid w:val="00230001"/>
    <w:rsid w:val="00230508"/>
    <w:rsid w:val="00232344"/>
    <w:rsid w:val="00233443"/>
    <w:rsid w:val="0023493C"/>
    <w:rsid w:val="00235170"/>
    <w:rsid w:val="002356CA"/>
    <w:rsid w:val="00235741"/>
    <w:rsid w:val="00235B2F"/>
    <w:rsid w:val="00235C66"/>
    <w:rsid w:val="0023604C"/>
    <w:rsid w:val="00236D3D"/>
    <w:rsid w:val="002371C6"/>
    <w:rsid w:val="002372BD"/>
    <w:rsid w:val="00240189"/>
    <w:rsid w:val="002414E7"/>
    <w:rsid w:val="002433D9"/>
    <w:rsid w:val="002457A7"/>
    <w:rsid w:val="002461AB"/>
    <w:rsid w:val="0024696E"/>
    <w:rsid w:val="002472DD"/>
    <w:rsid w:val="00247495"/>
    <w:rsid w:val="002477EA"/>
    <w:rsid w:val="00251A49"/>
    <w:rsid w:val="0025241E"/>
    <w:rsid w:val="00252807"/>
    <w:rsid w:val="00252977"/>
    <w:rsid w:val="002529E9"/>
    <w:rsid w:val="00253EEF"/>
    <w:rsid w:val="00254A74"/>
    <w:rsid w:val="00254AEA"/>
    <w:rsid w:val="002554CD"/>
    <w:rsid w:val="00255B5B"/>
    <w:rsid w:val="00255DA9"/>
    <w:rsid w:val="002572F9"/>
    <w:rsid w:val="002579E9"/>
    <w:rsid w:val="0026021C"/>
    <w:rsid w:val="00260E13"/>
    <w:rsid w:val="00261186"/>
    <w:rsid w:val="00262343"/>
    <w:rsid w:val="002626B5"/>
    <w:rsid w:val="00265D8F"/>
    <w:rsid w:val="00265F2A"/>
    <w:rsid w:val="00266D3B"/>
    <w:rsid w:val="00270A74"/>
    <w:rsid w:val="0027123D"/>
    <w:rsid w:val="002722C6"/>
    <w:rsid w:val="00272813"/>
    <w:rsid w:val="002731B5"/>
    <w:rsid w:val="00273A5B"/>
    <w:rsid w:val="002752F2"/>
    <w:rsid w:val="002754A4"/>
    <w:rsid w:val="00275943"/>
    <w:rsid w:val="00275BAA"/>
    <w:rsid w:val="00276107"/>
    <w:rsid w:val="00276989"/>
    <w:rsid w:val="0028074E"/>
    <w:rsid w:val="00280C81"/>
    <w:rsid w:val="00281241"/>
    <w:rsid w:val="002816AC"/>
    <w:rsid w:val="002820A3"/>
    <w:rsid w:val="00282264"/>
    <w:rsid w:val="002826D0"/>
    <w:rsid w:val="00283F82"/>
    <w:rsid w:val="00284525"/>
    <w:rsid w:val="002849CD"/>
    <w:rsid w:val="00285467"/>
    <w:rsid w:val="002854C6"/>
    <w:rsid w:val="00285615"/>
    <w:rsid w:val="0028567B"/>
    <w:rsid w:val="00287552"/>
    <w:rsid w:val="00287863"/>
    <w:rsid w:val="00293B83"/>
    <w:rsid w:val="002951FB"/>
    <w:rsid w:val="00295287"/>
    <w:rsid w:val="00295FE5"/>
    <w:rsid w:val="00296BCE"/>
    <w:rsid w:val="002979DF"/>
    <w:rsid w:val="00297B63"/>
    <w:rsid w:val="002A08F2"/>
    <w:rsid w:val="002A1281"/>
    <w:rsid w:val="002A1569"/>
    <w:rsid w:val="002A1FB5"/>
    <w:rsid w:val="002A25E8"/>
    <w:rsid w:val="002A2620"/>
    <w:rsid w:val="002A28AB"/>
    <w:rsid w:val="002A3D6B"/>
    <w:rsid w:val="002A401A"/>
    <w:rsid w:val="002A44FD"/>
    <w:rsid w:val="002A5959"/>
    <w:rsid w:val="002A5FE7"/>
    <w:rsid w:val="002A60F0"/>
    <w:rsid w:val="002A6396"/>
    <w:rsid w:val="002A7334"/>
    <w:rsid w:val="002A7961"/>
    <w:rsid w:val="002B038E"/>
    <w:rsid w:val="002B0AF5"/>
    <w:rsid w:val="002B1DE7"/>
    <w:rsid w:val="002B209A"/>
    <w:rsid w:val="002B23FC"/>
    <w:rsid w:val="002B3684"/>
    <w:rsid w:val="002B378F"/>
    <w:rsid w:val="002B4294"/>
    <w:rsid w:val="002B50E1"/>
    <w:rsid w:val="002B6663"/>
    <w:rsid w:val="002B6A51"/>
    <w:rsid w:val="002B781D"/>
    <w:rsid w:val="002C19CD"/>
    <w:rsid w:val="002C1E27"/>
    <w:rsid w:val="002C31BE"/>
    <w:rsid w:val="002C4258"/>
    <w:rsid w:val="002C458F"/>
    <w:rsid w:val="002C4A90"/>
    <w:rsid w:val="002C4DA6"/>
    <w:rsid w:val="002C58EE"/>
    <w:rsid w:val="002D1B0D"/>
    <w:rsid w:val="002D2597"/>
    <w:rsid w:val="002D2DC4"/>
    <w:rsid w:val="002D3232"/>
    <w:rsid w:val="002D41E7"/>
    <w:rsid w:val="002D4331"/>
    <w:rsid w:val="002D45F9"/>
    <w:rsid w:val="002D5C62"/>
    <w:rsid w:val="002D6176"/>
    <w:rsid w:val="002D65B2"/>
    <w:rsid w:val="002D6C19"/>
    <w:rsid w:val="002D6CFB"/>
    <w:rsid w:val="002D7298"/>
    <w:rsid w:val="002E07C9"/>
    <w:rsid w:val="002E0E3B"/>
    <w:rsid w:val="002E20B8"/>
    <w:rsid w:val="002E2753"/>
    <w:rsid w:val="002E2A37"/>
    <w:rsid w:val="002E2B22"/>
    <w:rsid w:val="002E2CF3"/>
    <w:rsid w:val="002E3029"/>
    <w:rsid w:val="002E3A75"/>
    <w:rsid w:val="002E4C94"/>
    <w:rsid w:val="002E783A"/>
    <w:rsid w:val="002E7BFF"/>
    <w:rsid w:val="002E7D0C"/>
    <w:rsid w:val="002F062F"/>
    <w:rsid w:val="002F0D6B"/>
    <w:rsid w:val="002F103C"/>
    <w:rsid w:val="002F1A25"/>
    <w:rsid w:val="002F1D9A"/>
    <w:rsid w:val="002F28D2"/>
    <w:rsid w:val="002F494D"/>
    <w:rsid w:val="002F54D1"/>
    <w:rsid w:val="002F6CEA"/>
    <w:rsid w:val="002F725B"/>
    <w:rsid w:val="002F7F30"/>
    <w:rsid w:val="00301136"/>
    <w:rsid w:val="00301279"/>
    <w:rsid w:val="00302723"/>
    <w:rsid w:val="00302757"/>
    <w:rsid w:val="00302FB8"/>
    <w:rsid w:val="003036BC"/>
    <w:rsid w:val="00304183"/>
    <w:rsid w:val="00305C27"/>
    <w:rsid w:val="003062F6"/>
    <w:rsid w:val="00306B52"/>
    <w:rsid w:val="0030773D"/>
    <w:rsid w:val="003078C8"/>
    <w:rsid w:val="00311427"/>
    <w:rsid w:val="00312039"/>
    <w:rsid w:val="00315AEB"/>
    <w:rsid w:val="0031677A"/>
    <w:rsid w:val="003171C4"/>
    <w:rsid w:val="00322C80"/>
    <w:rsid w:val="00322E82"/>
    <w:rsid w:val="00325940"/>
    <w:rsid w:val="003267B4"/>
    <w:rsid w:val="00326EBF"/>
    <w:rsid w:val="00326F64"/>
    <w:rsid w:val="003309F3"/>
    <w:rsid w:val="0033163A"/>
    <w:rsid w:val="00331B34"/>
    <w:rsid w:val="00332D4E"/>
    <w:rsid w:val="00333D0D"/>
    <w:rsid w:val="00333E4E"/>
    <w:rsid w:val="00333F09"/>
    <w:rsid w:val="00333F63"/>
    <w:rsid w:val="0033425E"/>
    <w:rsid w:val="00335084"/>
    <w:rsid w:val="00337262"/>
    <w:rsid w:val="0034103D"/>
    <w:rsid w:val="00342319"/>
    <w:rsid w:val="0034299E"/>
    <w:rsid w:val="00342A88"/>
    <w:rsid w:val="00343451"/>
    <w:rsid w:val="003464E6"/>
    <w:rsid w:val="00347CC6"/>
    <w:rsid w:val="00347EE6"/>
    <w:rsid w:val="00350C6E"/>
    <w:rsid w:val="00350E3B"/>
    <w:rsid w:val="003519AA"/>
    <w:rsid w:val="00351ECD"/>
    <w:rsid w:val="00354BC3"/>
    <w:rsid w:val="00355F3D"/>
    <w:rsid w:val="00356F9A"/>
    <w:rsid w:val="003570DC"/>
    <w:rsid w:val="003609E3"/>
    <w:rsid w:val="003619BE"/>
    <w:rsid w:val="00362F4A"/>
    <w:rsid w:val="003633FC"/>
    <w:rsid w:val="00363728"/>
    <w:rsid w:val="00363AEC"/>
    <w:rsid w:val="00364003"/>
    <w:rsid w:val="003642D7"/>
    <w:rsid w:val="0036488B"/>
    <w:rsid w:val="00364F68"/>
    <w:rsid w:val="00365044"/>
    <w:rsid w:val="003656DB"/>
    <w:rsid w:val="00365D3A"/>
    <w:rsid w:val="00365F2D"/>
    <w:rsid w:val="00366078"/>
    <w:rsid w:val="003668BC"/>
    <w:rsid w:val="00366D50"/>
    <w:rsid w:val="00367284"/>
    <w:rsid w:val="0036764A"/>
    <w:rsid w:val="0037113A"/>
    <w:rsid w:val="00371148"/>
    <w:rsid w:val="00371CC6"/>
    <w:rsid w:val="0037229D"/>
    <w:rsid w:val="003729D9"/>
    <w:rsid w:val="00372D22"/>
    <w:rsid w:val="00373123"/>
    <w:rsid w:val="003734CC"/>
    <w:rsid w:val="003735E9"/>
    <w:rsid w:val="00373EB1"/>
    <w:rsid w:val="00375C24"/>
    <w:rsid w:val="003775DF"/>
    <w:rsid w:val="00380288"/>
    <w:rsid w:val="003811E3"/>
    <w:rsid w:val="003813E3"/>
    <w:rsid w:val="003819A9"/>
    <w:rsid w:val="00382337"/>
    <w:rsid w:val="00382679"/>
    <w:rsid w:val="00383442"/>
    <w:rsid w:val="00383F2F"/>
    <w:rsid w:val="00384C68"/>
    <w:rsid w:val="0038607D"/>
    <w:rsid w:val="0038642A"/>
    <w:rsid w:val="0038643C"/>
    <w:rsid w:val="00387A99"/>
    <w:rsid w:val="00390390"/>
    <w:rsid w:val="003903A2"/>
    <w:rsid w:val="003906C2"/>
    <w:rsid w:val="00390831"/>
    <w:rsid w:val="00394BDE"/>
    <w:rsid w:val="003952F0"/>
    <w:rsid w:val="00395667"/>
    <w:rsid w:val="00395821"/>
    <w:rsid w:val="00396ECF"/>
    <w:rsid w:val="00396FAC"/>
    <w:rsid w:val="00397649"/>
    <w:rsid w:val="003A0B8B"/>
    <w:rsid w:val="003A1573"/>
    <w:rsid w:val="003A1EE8"/>
    <w:rsid w:val="003A5891"/>
    <w:rsid w:val="003A63E4"/>
    <w:rsid w:val="003A6E40"/>
    <w:rsid w:val="003A7F26"/>
    <w:rsid w:val="003B01EF"/>
    <w:rsid w:val="003B2E08"/>
    <w:rsid w:val="003B4628"/>
    <w:rsid w:val="003B4C4C"/>
    <w:rsid w:val="003B606F"/>
    <w:rsid w:val="003B6C84"/>
    <w:rsid w:val="003B6EBA"/>
    <w:rsid w:val="003B6FE6"/>
    <w:rsid w:val="003C1CF4"/>
    <w:rsid w:val="003C228D"/>
    <w:rsid w:val="003C291B"/>
    <w:rsid w:val="003C31F8"/>
    <w:rsid w:val="003C37E0"/>
    <w:rsid w:val="003C518E"/>
    <w:rsid w:val="003C6894"/>
    <w:rsid w:val="003C6A34"/>
    <w:rsid w:val="003D03B7"/>
    <w:rsid w:val="003D0AB7"/>
    <w:rsid w:val="003D1061"/>
    <w:rsid w:val="003D10A4"/>
    <w:rsid w:val="003D3AE8"/>
    <w:rsid w:val="003D4415"/>
    <w:rsid w:val="003D4CAD"/>
    <w:rsid w:val="003D532D"/>
    <w:rsid w:val="003D5626"/>
    <w:rsid w:val="003D7BCF"/>
    <w:rsid w:val="003E0855"/>
    <w:rsid w:val="003E1964"/>
    <w:rsid w:val="003E1CB0"/>
    <w:rsid w:val="003E1FCE"/>
    <w:rsid w:val="003E27ED"/>
    <w:rsid w:val="003E314D"/>
    <w:rsid w:val="003E45A7"/>
    <w:rsid w:val="003E5047"/>
    <w:rsid w:val="003E656B"/>
    <w:rsid w:val="003E7436"/>
    <w:rsid w:val="003F046F"/>
    <w:rsid w:val="003F0A07"/>
    <w:rsid w:val="003F11DE"/>
    <w:rsid w:val="003F14CF"/>
    <w:rsid w:val="003F1767"/>
    <w:rsid w:val="003F30BE"/>
    <w:rsid w:val="003F44C7"/>
    <w:rsid w:val="003F5884"/>
    <w:rsid w:val="003F6EB1"/>
    <w:rsid w:val="003F6FA6"/>
    <w:rsid w:val="00400EFA"/>
    <w:rsid w:val="0040225A"/>
    <w:rsid w:val="004030C4"/>
    <w:rsid w:val="00405B5B"/>
    <w:rsid w:val="00405D81"/>
    <w:rsid w:val="00410769"/>
    <w:rsid w:val="00410E96"/>
    <w:rsid w:val="0041379C"/>
    <w:rsid w:val="00414976"/>
    <w:rsid w:val="00414EDB"/>
    <w:rsid w:val="00414FA3"/>
    <w:rsid w:val="00416081"/>
    <w:rsid w:val="0041688A"/>
    <w:rsid w:val="00416920"/>
    <w:rsid w:val="0041778D"/>
    <w:rsid w:val="004178BE"/>
    <w:rsid w:val="00417986"/>
    <w:rsid w:val="00420EDA"/>
    <w:rsid w:val="00422216"/>
    <w:rsid w:val="0042229A"/>
    <w:rsid w:val="004223A3"/>
    <w:rsid w:val="00424669"/>
    <w:rsid w:val="004319A4"/>
    <w:rsid w:val="00431CDF"/>
    <w:rsid w:val="004335F7"/>
    <w:rsid w:val="00434A18"/>
    <w:rsid w:val="004354E1"/>
    <w:rsid w:val="00435A42"/>
    <w:rsid w:val="00435A46"/>
    <w:rsid w:val="004368CB"/>
    <w:rsid w:val="00436C2A"/>
    <w:rsid w:val="004371A3"/>
    <w:rsid w:val="004377D1"/>
    <w:rsid w:val="004400EE"/>
    <w:rsid w:val="00440894"/>
    <w:rsid w:val="00440CDC"/>
    <w:rsid w:val="00441A9F"/>
    <w:rsid w:val="00444281"/>
    <w:rsid w:val="00444E7C"/>
    <w:rsid w:val="0044519B"/>
    <w:rsid w:val="00445451"/>
    <w:rsid w:val="004510FD"/>
    <w:rsid w:val="0045130C"/>
    <w:rsid w:val="00452EF6"/>
    <w:rsid w:val="0045301A"/>
    <w:rsid w:val="00454401"/>
    <w:rsid w:val="00454DFC"/>
    <w:rsid w:val="00454F9A"/>
    <w:rsid w:val="00455581"/>
    <w:rsid w:val="00455F31"/>
    <w:rsid w:val="00456AB5"/>
    <w:rsid w:val="004570E4"/>
    <w:rsid w:val="0045717A"/>
    <w:rsid w:val="00457996"/>
    <w:rsid w:val="0046056C"/>
    <w:rsid w:val="00461C74"/>
    <w:rsid w:val="00463F9E"/>
    <w:rsid w:val="00463FEE"/>
    <w:rsid w:val="0046481A"/>
    <w:rsid w:val="00465930"/>
    <w:rsid w:val="004671BC"/>
    <w:rsid w:val="004679FE"/>
    <w:rsid w:val="0047095D"/>
    <w:rsid w:val="00471749"/>
    <w:rsid w:val="00473140"/>
    <w:rsid w:val="004731CD"/>
    <w:rsid w:val="004731E8"/>
    <w:rsid w:val="00473835"/>
    <w:rsid w:val="00474895"/>
    <w:rsid w:val="00476E3C"/>
    <w:rsid w:val="004770D3"/>
    <w:rsid w:val="0047736F"/>
    <w:rsid w:val="004776FD"/>
    <w:rsid w:val="00480D90"/>
    <w:rsid w:val="00481507"/>
    <w:rsid w:val="004816E2"/>
    <w:rsid w:val="0048279B"/>
    <w:rsid w:val="00483E2F"/>
    <w:rsid w:val="004850BD"/>
    <w:rsid w:val="00490071"/>
    <w:rsid w:val="0049062C"/>
    <w:rsid w:val="004911B1"/>
    <w:rsid w:val="00491990"/>
    <w:rsid w:val="00491F1C"/>
    <w:rsid w:val="004939F1"/>
    <w:rsid w:val="00493FE2"/>
    <w:rsid w:val="00494515"/>
    <w:rsid w:val="00494CA0"/>
    <w:rsid w:val="004956F0"/>
    <w:rsid w:val="00495E38"/>
    <w:rsid w:val="00496FBB"/>
    <w:rsid w:val="004A0D77"/>
    <w:rsid w:val="004A0FE2"/>
    <w:rsid w:val="004A17B1"/>
    <w:rsid w:val="004A478C"/>
    <w:rsid w:val="004A4C77"/>
    <w:rsid w:val="004A4E0C"/>
    <w:rsid w:val="004A5974"/>
    <w:rsid w:val="004A63DA"/>
    <w:rsid w:val="004A6447"/>
    <w:rsid w:val="004A69DD"/>
    <w:rsid w:val="004A6D81"/>
    <w:rsid w:val="004A764B"/>
    <w:rsid w:val="004A7B54"/>
    <w:rsid w:val="004B0FE3"/>
    <w:rsid w:val="004B1ABC"/>
    <w:rsid w:val="004B1E47"/>
    <w:rsid w:val="004B3F7D"/>
    <w:rsid w:val="004B445E"/>
    <w:rsid w:val="004B4935"/>
    <w:rsid w:val="004B59B5"/>
    <w:rsid w:val="004B6489"/>
    <w:rsid w:val="004B70AC"/>
    <w:rsid w:val="004B753E"/>
    <w:rsid w:val="004C019D"/>
    <w:rsid w:val="004C049F"/>
    <w:rsid w:val="004C07D1"/>
    <w:rsid w:val="004C0D9C"/>
    <w:rsid w:val="004C16AC"/>
    <w:rsid w:val="004C1884"/>
    <w:rsid w:val="004C1D66"/>
    <w:rsid w:val="004C21DF"/>
    <w:rsid w:val="004C50FB"/>
    <w:rsid w:val="004C666F"/>
    <w:rsid w:val="004C703F"/>
    <w:rsid w:val="004C76C4"/>
    <w:rsid w:val="004C7BA8"/>
    <w:rsid w:val="004C7CFF"/>
    <w:rsid w:val="004D0F0F"/>
    <w:rsid w:val="004D11D0"/>
    <w:rsid w:val="004D1A6F"/>
    <w:rsid w:val="004D203B"/>
    <w:rsid w:val="004D3D5D"/>
    <w:rsid w:val="004D4920"/>
    <w:rsid w:val="004D6ADA"/>
    <w:rsid w:val="004D719A"/>
    <w:rsid w:val="004D79D1"/>
    <w:rsid w:val="004E13F9"/>
    <w:rsid w:val="004E14AF"/>
    <w:rsid w:val="004E1AAE"/>
    <w:rsid w:val="004E2198"/>
    <w:rsid w:val="004E21B5"/>
    <w:rsid w:val="004E2200"/>
    <w:rsid w:val="004E3B76"/>
    <w:rsid w:val="004E3D42"/>
    <w:rsid w:val="004E4742"/>
    <w:rsid w:val="004E5A7F"/>
    <w:rsid w:val="004E6555"/>
    <w:rsid w:val="004E6787"/>
    <w:rsid w:val="004E6D1C"/>
    <w:rsid w:val="004E6F35"/>
    <w:rsid w:val="004E7BD3"/>
    <w:rsid w:val="004F0DC3"/>
    <w:rsid w:val="004F1E8C"/>
    <w:rsid w:val="004F2264"/>
    <w:rsid w:val="004F3BD0"/>
    <w:rsid w:val="004F3C98"/>
    <w:rsid w:val="004F51D8"/>
    <w:rsid w:val="004F5AB2"/>
    <w:rsid w:val="004F666A"/>
    <w:rsid w:val="005000E2"/>
    <w:rsid w:val="00501A00"/>
    <w:rsid w:val="005033D1"/>
    <w:rsid w:val="00503F70"/>
    <w:rsid w:val="005040CC"/>
    <w:rsid w:val="005055D6"/>
    <w:rsid w:val="005056BD"/>
    <w:rsid w:val="00505A86"/>
    <w:rsid w:val="00506D44"/>
    <w:rsid w:val="005075E3"/>
    <w:rsid w:val="00507C0F"/>
    <w:rsid w:val="005105B6"/>
    <w:rsid w:val="00510CC2"/>
    <w:rsid w:val="00511A7C"/>
    <w:rsid w:val="005124EF"/>
    <w:rsid w:val="0051264D"/>
    <w:rsid w:val="00512A18"/>
    <w:rsid w:val="00512E99"/>
    <w:rsid w:val="005137D0"/>
    <w:rsid w:val="00513DCB"/>
    <w:rsid w:val="00513E5E"/>
    <w:rsid w:val="00513F71"/>
    <w:rsid w:val="00515DFB"/>
    <w:rsid w:val="0051626E"/>
    <w:rsid w:val="0051645D"/>
    <w:rsid w:val="0051722A"/>
    <w:rsid w:val="00520C38"/>
    <w:rsid w:val="00522109"/>
    <w:rsid w:val="0052277F"/>
    <w:rsid w:val="00522A78"/>
    <w:rsid w:val="00523326"/>
    <w:rsid w:val="00525124"/>
    <w:rsid w:val="00525476"/>
    <w:rsid w:val="005303E4"/>
    <w:rsid w:val="0053185C"/>
    <w:rsid w:val="00532C1F"/>
    <w:rsid w:val="005331AE"/>
    <w:rsid w:val="005331DF"/>
    <w:rsid w:val="00534E3F"/>
    <w:rsid w:val="005351DC"/>
    <w:rsid w:val="005354C9"/>
    <w:rsid w:val="00536202"/>
    <w:rsid w:val="00537959"/>
    <w:rsid w:val="00537D61"/>
    <w:rsid w:val="00537DA7"/>
    <w:rsid w:val="0054018E"/>
    <w:rsid w:val="0054355C"/>
    <w:rsid w:val="00543DCC"/>
    <w:rsid w:val="00545432"/>
    <w:rsid w:val="0054553E"/>
    <w:rsid w:val="005465FE"/>
    <w:rsid w:val="0054660D"/>
    <w:rsid w:val="00547647"/>
    <w:rsid w:val="005479BD"/>
    <w:rsid w:val="00547EAD"/>
    <w:rsid w:val="00552735"/>
    <w:rsid w:val="00552AB9"/>
    <w:rsid w:val="00553A73"/>
    <w:rsid w:val="00554032"/>
    <w:rsid w:val="00554EFD"/>
    <w:rsid w:val="00555530"/>
    <w:rsid w:val="00555E5D"/>
    <w:rsid w:val="00556779"/>
    <w:rsid w:val="00556DB1"/>
    <w:rsid w:val="005578FF"/>
    <w:rsid w:val="00560A3A"/>
    <w:rsid w:val="005611CB"/>
    <w:rsid w:val="00561CAC"/>
    <w:rsid w:val="00562C17"/>
    <w:rsid w:val="00564380"/>
    <w:rsid w:val="0056696E"/>
    <w:rsid w:val="00566B64"/>
    <w:rsid w:val="0057035A"/>
    <w:rsid w:val="00571122"/>
    <w:rsid w:val="00572DBF"/>
    <w:rsid w:val="00573AE8"/>
    <w:rsid w:val="00573CC4"/>
    <w:rsid w:val="005757B9"/>
    <w:rsid w:val="005759CD"/>
    <w:rsid w:val="005762CF"/>
    <w:rsid w:val="005774EE"/>
    <w:rsid w:val="00577A21"/>
    <w:rsid w:val="00577D93"/>
    <w:rsid w:val="00581B04"/>
    <w:rsid w:val="005822C1"/>
    <w:rsid w:val="00584384"/>
    <w:rsid w:val="005852EA"/>
    <w:rsid w:val="005871EA"/>
    <w:rsid w:val="005875B9"/>
    <w:rsid w:val="005877A7"/>
    <w:rsid w:val="00590078"/>
    <w:rsid w:val="00590282"/>
    <w:rsid w:val="0059089B"/>
    <w:rsid w:val="005941CF"/>
    <w:rsid w:val="00594839"/>
    <w:rsid w:val="00595E75"/>
    <w:rsid w:val="005971B8"/>
    <w:rsid w:val="00597409"/>
    <w:rsid w:val="005978F5"/>
    <w:rsid w:val="005A28BA"/>
    <w:rsid w:val="005A3B5E"/>
    <w:rsid w:val="005A47CC"/>
    <w:rsid w:val="005A4F1C"/>
    <w:rsid w:val="005A5E81"/>
    <w:rsid w:val="005A64B0"/>
    <w:rsid w:val="005A6616"/>
    <w:rsid w:val="005A6C1E"/>
    <w:rsid w:val="005A76BA"/>
    <w:rsid w:val="005A7F91"/>
    <w:rsid w:val="005B1E98"/>
    <w:rsid w:val="005B3473"/>
    <w:rsid w:val="005B3FCF"/>
    <w:rsid w:val="005B49D7"/>
    <w:rsid w:val="005B57EC"/>
    <w:rsid w:val="005B57FB"/>
    <w:rsid w:val="005B5979"/>
    <w:rsid w:val="005B5D92"/>
    <w:rsid w:val="005C1B25"/>
    <w:rsid w:val="005C1D1D"/>
    <w:rsid w:val="005C1DCF"/>
    <w:rsid w:val="005C2BC5"/>
    <w:rsid w:val="005C3157"/>
    <w:rsid w:val="005C3236"/>
    <w:rsid w:val="005C3562"/>
    <w:rsid w:val="005C4274"/>
    <w:rsid w:val="005C46D1"/>
    <w:rsid w:val="005C582D"/>
    <w:rsid w:val="005C5998"/>
    <w:rsid w:val="005C67CF"/>
    <w:rsid w:val="005C68F0"/>
    <w:rsid w:val="005C78CE"/>
    <w:rsid w:val="005C79B7"/>
    <w:rsid w:val="005D02E6"/>
    <w:rsid w:val="005D06A9"/>
    <w:rsid w:val="005D0815"/>
    <w:rsid w:val="005D0A50"/>
    <w:rsid w:val="005D282F"/>
    <w:rsid w:val="005D2DE9"/>
    <w:rsid w:val="005D3E3F"/>
    <w:rsid w:val="005D3F82"/>
    <w:rsid w:val="005D4DBD"/>
    <w:rsid w:val="005D502A"/>
    <w:rsid w:val="005D56E1"/>
    <w:rsid w:val="005D6540"/>
    <w:rsid w:val="005D7A9F"/>
    <w:rsid w:val="005E02FD"/>
    <w:rsid w:val="005E0372"/>
    <w:rsid w:val="005E099E"/>
    <w:rsid w:val="005E17BB"/>
    <w:rsid w:val="005E1976"/>
    <w:rsid w:val="005E3261"/>
    <w:rsid w:val="005E3C2D"/>
    <w:rsid w:val="005E4184"/>
    <w:rsid w:val="005E4EA3"/>
    <w:rsid w:val="005E7356"/>
    <w:rsid w:val="005F00CC"/>
    <w:rsid w:val="005F09E7"/>
    <w:rsid w:val="005F2671"/>
    <w:rsid w:val="005F2794"/>
    <w:rsid w:val="005F3964"/>
    <w:rsid w:val="005F3DC0"/>
    <w:rsid w:val="005F799A"/>
    <w:rsid w:val="005F7B0C"/>
    <w:rsid w:val="005F7FEA"/>
    <w:rsid w:val="00600D2C"/>
    <w:rsid w:val="00600D9D"/>
    <w:rsid w:val="006012C4"/>
    <w:rsid w:val="00601681"/>
    <w:rsid w:val="00601D52"/>
    <w:rsid w:val="006034BC"/>
    <w:rsid w:val="006056AD"/>
    <w:rsid w:val="006056F9"/>
    <w:rsid w:val="00605C49"/>
    <w:rsid w:val="0061036F"/>
    <w:rsid w:val="0061341A"/>
    <w:rsid w:val="00613C42"/>
    <w:rsid w:val="006147FD"/>
    <w:rsid w:val="00615E97"/>
    <w:rsid w:val="00620115"/>
    <w:rsid w:val="0062019E"/>
    <w:rsid w:val="006206DA"/>
    <w:rsid w:val="00621C36"/>
    <w:rsid w:val="00621D42"/>
    <w:rsid w:val="006232FC"/>
    <w:rsid w:val="00623613"/>
    <w:rsid w:val="00623618"/>
    <w:rsid w:val="00626978"/>
    <w:rsid w:val="00626C16"/>
    <w:rsid w:val="00626C44"/>
    <w:rsid w:val="00627249"/>
    <w:rsid w:val="00627FC9"/>
    <w:rsid w:val="00631A4D"/>
    <w:rsid w:val="006324E0"/>
    <w:rsid w:val="00633196"/>
    <w:rsid w:val="00634519"/>
    <w:rsid w:val="006347B5"/>
    <w:rsid w:val="006352B9"/>
    <w:rsid w:val="006352FE"/>
    <w:rsid w:val="00635491"/>
    <w:rsid w:val="00635C52"/>
    <w:rsid w:val="006403A7"/>
    <w:rsid w:val="00640765"/>
    <w:rsid w:val="0064125F"/>
    <w:rsid w:val="0064201C"/>
    <w:rsid w:val="006423DE"/>
    <w:rsid w:val="006454A1"/>
    <w:rsid w:val="00646B84"/>
    <w:rsid w:val="00646FCA"/>
    <w:rsid w:val="006473B4"/>
    <w:rsid w:val="00647C27"/>
    <w:rsid w:val="0065060B"/>
    <w:rsid w:val="00651E99"/>
    <w:rsid w:val="00652218"/>
    <w:rsid w:val="00653562"/>
    <w:rsid w:val="0065356A"/>
    <w:rsid w:val="00653D2D"/>
    <w:rsid w:val="00654268"/>
    <w:rsid w:val="00654775"/>
    <w:rsid w:val="00660550"/>
    <w:rsid w:val="006617DC"/>
    <w:rsid w:val="00662CB4"/>
    <w:rsid w:val="006646C1"/>
    <w:rsid w:val="00664A46"/>
    <w:rsid w:val="00665B27"/>
    <w:rsid w:val="00667027"/>
    <w:rsid w:val="00670A76"/>
    <w:rsid w:val="00670EAE"/>
    <w:rsid w:val="0067222A"/>
    <w:rsid w:val="00672A92"/>
    <w:rsid w:val="00673BD5"/>
    <w:rsid w:val="006751AE"/>
    <w:rsid w:val="006754CC"/>
    <w:rsid w:val="00675572"/>
    <w:rsid w:val="006755DE"/>
    <w:rsid w:val="00676DDB"/>
    <w:rsid w:val="00677BF7"/>
    <w:rsid w:val="006814C1"/>
    <w:rsid w:val="006815B4"/>
    <w:rsid w:val="00682100"/>
    <w:rsid w:val="00683B84"/>
    <w:rsid w:val="00684767"/>
    <w:rsid w:val="006855A3"/>
    <w:rsid w:val="00686088"/>
    <w:rsid w:val="00686325"/>
    <w:rsid w:val="006868B3"/>
    <w:rsid w:val="00690966"/>
    <w:rsid w:val="006914CA"/>
    <w:rsid w:val="00691BB0"/>
    <w:rsid w:val="0069219B"/>
    <w:rsid w:val="00692CEC"/>
    <w:rsid w:val="00692EFA"/>
    <w:rsid w:val="0069353B"/>
    <w:rsid w:val="006944DA"/>
    <w:rsid w:val="0069459A"/>
    <w:rsid w:val="00694FE5"/>
    <w:rsid w:val="00695D4D"/>
    <w:rsid w:val="006A07A7"/>
    <w:rsid w:val="006A21C3"/>
    <w:rsid w:val="006A3CE7"/>
    <w:rsid w:val="006A3D14"/>
    <w:rsid w:val="006A7803"/>
    <w:rsid w:val="006B03C6"/>
    <w:rsid w:val="006B03E1"/>
    <w:rsid w:val="006B07BE"/>
    <w:rsid w:val="006B1ED7"/>
    <w:rsid w:val="006B3878"/>
    <w:rsid w:val="006B46C1"/>
    <w:rsid w:val="006B7897"/>
    <w:rsid w:val="006C0786"/>
    <w:rsid w:val="006C164A"/>
    <w:rsid w:val="006C1B1F"/>
    <w:rsid w:val="006C303E"/>
    <w:rsid w:val="006C31FD"/>
    <w:rsid w:val="006C3A87"/>
    <w:rsid w:val="006C3F55"/>
    <w:rsid w:val="006C464F"/>
    <w:rsid w:val="006D00FD"/>
    <w:rsid w:val="006D0D75"/>
    <w:rsid w:val="006D1209"/>
    <w:rsid w:val="006D12B0"/>
    <w:rsid w:val="006D2B26"/>
    <w:rsid w:val="006D3D88"/>
    <w:rsid w:val="006D79C8"/>
    <w:rsid w:val="006E0ED2"/>
    <w:rsid w:val="006E1C3C"/>
    <w:rsid w:val="006E1FB1"/>
    <w:rsid w:val="006E5686"/>
    <w:rsid w:val="006E5B19"/>
    <w:rsid w:val="006E5C7B"/>
    <w:rsid w:val="006E679C"/>
    <w:rsid w:val="006E6C46"/>
    <w:rsid w:val="006E7191"/>
    <w:rsid w:val="006E7418"/>
    <w:rsid w:val="006E792F"/>
    <w:rsid w:val="006F1F83"/>
    <w:rsid w:val="006F29F3"/>
    <w:rsid w:val="006F2C1C"/>
    <w:rsid w:val="006F2D37"/>
    <w:rsid w:val="006F534C"/>
    <w:rsid w:val="006F5D4E"/>
    <w:rsid w:val="006F67A3"/>
    <w:rsid w:val="006F6CC4"/>
    <w:rsid w:val="006F6EA3"/>
    <w:rsid w:val="006F71FF"/>
    <w:rsid w:val="006F7ABF"/>
    <w:rsid w:val="006F7C60"/>
    <w:rsid w:val="00700695"/>
    <w:rsid w:val="00702145"/>
    <w:rsid w:val="0070231A"/>
    <w:rsid w:val="00702B69"/>
    <w:rsid w:val="00702C9A"/>
    <w:rsid w:val="007051CE"/>
    <w:rsid w:val="0070699D"/>
    <w:rsid w:val="00706E14"/>
    <w:rsid w:val="007074A9"/>
    <w:rsid w:val="0070781F"/>
    <w:rsid w:val="007104D1"/>
    <w:rsid w:val="00710826"/>
    <w:rsid w:val="00710B5A"/>
    <w:rsid w:val="0071423C"/>
    <w:rsid w:val="007152D1"/>
    <w:rsid w:val="00715519"/>
    <w:rsid w:val="00715C28"/>
    <w:rsid w:val="00717CA8"/>
    <w:rsid w:val="00722384"/>
    <w:rsid w:val="007236CB"/>
    <w:rsid w:val="007259D0"/>
    <w:rsid w:val="007267F0"/>
    <w:rsid w:val="00727385"/>
    <w:rsid w:val="0073140F"/>
    <w:rsid w:val="007334BE"/>
    <w:rsid w:val="0073360D"/>
    <w:rsid w:val="0073390B"/>
    <w:rsid w:val="00734D27"/>
    <w:rsid w:val="00735CBE"/>
    <w:rsid w:val="00735D3E"/>
    <w:rsid w:val="00735E2F"/>
    <w:rsid w:val="00735F21"/>
    <w:rsid w:val="00736E91"/>
    <w:rsid w:val="007371DD"/>
    <w:rsid w:val="007415A5"/>
    <w:rsid w:val="007423B8"/>
    <w:rsid w:val="00742420"/>
    <w:rsid w:val="00742FF2"/>
    <w:rsid w:val="007439C0"/>
    <w:rsid w:val="00743F63"/>
    <w:rsid w:val="007447F4"/>
    <w:rsid w:val="00745264"/>
    <w:rsid w:val="00745437"/>
    <w:rsid w:val="00745A4F"/>
    <w:rsid w:val="00745D5C"/>
    <w:rsid w:val="00745F0B"/>
    <w:rsid w:val="00746D3D"/>
    <w:rsid w:val="0074775E"/>
    <w:rsid w:val="007520A6"/>
    <w:rsid w:val="00752690"/>
    <w:rsid w:val="007529DC"/>
    <w:rsid w:val="00753295"/>
    <w:rsid w:val="00753B36"/>
    <w:rsid w:val="00755654"/>
    <w:rsid w:val="00755E8B"/>
    <w:rsid w:val="00756661"/>
    <w:rsid w:val="007570D3"/>
    <w:rsid w:val="00760757"/>
    <w:rsid w:val="0076152C"/>
    <w:rsid w:val="00763999"/>
    <w:rsid w:val="0076722D"/>
    <w:rsid w:val="00767407"/>
    <w:rsid w:val="00767A73"/>
    <w:rsid w:val="00767C9B"/>
    <w:rsid w:val="00767D9A"/>
    <w:rsid w:val="007719FE"/>
    <w:rsid w:val="00771DBC"/>
    <w:rsid w:val="00771EFA"/>
    <w:rsid w:val="00772DBE"/>
    <w:rsid w:val="00773FEA"/>
    <w:rsid w:val="0077426B"/>
    <w:rsid w:val="007746B7"/>
    <w:rsid w:val="00775023"/>
    <w:rsid w:val="007755B5"/>
    <w:rsid w:val="00775E59"/>
    <w:rsid w:val="00775F1C"/>
    <w:rsid w:val="00776AD1"/>
    <w:rsid w:val="007779E5"/>
    <w:rsid w:val="00777C0D"/>
    <w:rsid w:val="0078019C"/>
    <w:rsid w:val="00780A3F"/>
    <w:rsid w:val="007810E3"/>
    <w:rsid w:val="007817C6"/>
    <w:rsid w:val="00781AAC"/>
    <w:rsid w:val="007826FC"/>
    <w:rsid w:val="00783C0D"/>
    <w:rsid w:val="007847AB"/>
    <w:rsid w:val="00785688"/>
    <w:rsid w:val="00786480"/>
    <w:rsid w:val="00786491"/>
    <w:rsid w:val="0078678F"/>
    <w:rsid w:val="00787D01"/>
    <w:rsid w:val="00790208"/>
    <w:rsid w:val="00790660"/>
    <w:rsid w:val="0079066F"/>
    <w:rsid w:val="00790856"/>
    <w:rsid w:val="00790CEA"/>
    <w:rsid w:val="00791421"/>
    <w:rsid w:val="00791978"/>
    <w:rsid w:val="007928FF"/>
    <w:rsid w:val="00793D6C"/>
    <w:rsid w:val="0079516C"/>
    <w:rsid w:val="00795B80"/>
    <w:rsid w:val="00795F52"/>
    <w:rsid w:val="007A178A"/>
    <w:rsid w:val="007A2CB3"/>
    <w:rsid w:val="007A2FD9"/>
    <w:rsid w:val="007A3671"/>
    <w:rsid w:val="007A3788"/>
    <w:rsid w:val="007A46DD"/>
    <w:rsid w:val="007A6887"/>
    <w:rsid w:val="007A6A20"/>
    <w:rsid w:val="007A7E1D"/>
    <w:rsid w:val="007A7F93"/>
    <w:rsid w:val="007B0311"/>
    <w:rsid w:val="007B11F2"/>
    <w:rsid w:val="007B17B6"/>
    <w:rsid w:val="007B2EDD"/>
    <w:rsid w:val="007B3A91"/>
    <w:rsid w:val="007B3F8B"/>
    <w:rsid w:val="007B49EE"/>
    <w:rsid w:val="007B4BD6"/>
    <w:rsid w:val="007B709E"/>
    <w:rsid w:val="007B72A5"/>
    <w:rsid w:val="007B7888"/>
    <w:rsid w:val="007C0F34"/>
    <w:rsid w:val="007C13B6"/>
    <w:rsid w:val="007C2482"/>
    <w:rsid w:val="007C3D3A"/>
    <w:rsid w:val="007C5922"/>
    <w:rsid w:val="007C7974"/>
    <w:rsid w:val="007D1162"/>
    <w:rsid w:val="007D183E"/>
    <w:rsid w:val="007D21EB"/>
    <w:rsid w:val="007D4F58"/>
    <w:rsid w:val="007D5439"/>
    <w:rsid w:val="007D6A1E"/>
    <w:rsid w:val="007D6DEA"/>
    <w:rsid w:val="007E0AFE"/>
    <w:rsid w:val="007E147C"/>
    <w:rsid w:val="007E1C16"/>
    <w:rsid w:val="007E2FFC"/>
    <w:rsid w:val="007E3163"/>
    <w:rsid w:val="007E341F"/>
    <w:rsid w:val="007E38BD"/>
    <w:rsid w:val="007E58F4"/>
    <w:rsid w:val="007E5B37"/>
    <w:rsid w:val="007E63FA"/>
    <w:rsid w:val="007E6CE6"/>
    <w:rsid w:val="007E73D5"/>
    <w:rsid w:val="007E7DE5"/>
    <w:rsid w:val="007F0BE1"/>
    <w:rsid w:val="007F0CB1"/>
    <w:rsid w:val="007F0FAE"/>
    <w:rsid w:val="007F264D"/>
    <w:rsid w:val="007F29B6"/>
    <w:rsid w:val="007F2DBC"/>
    <w:rsid w:val="007F5E0A"/>
    <w:rsid w:val="007F61BE"/>
    <w:rsid w:val="007F6DD1"/>
    <w:rsid w:val="007F71F3"/>
    <w:rsid w:val="007F7919"/>
    <w:rsid w:val="00800B3A"/>
    <w:rsid w:val="0080187D"/>
    <w:rsid w:val="008021E8"/>
    <w:rsid w:val="00802574"/>
    <w:rsid w:val="00802937"/>
    <w:rsid w:val="00805F01"/>
    <w:rsid w:val="00810A29"/>
    <w:rsid w:val="00810BEA"/>
    <w:rsid w:val="00812E6A"/>
    <w:rsid w:val="0081382E"/>
    <w:rsid w:val="00813D33"/>
    <w:rsid w:val="008143DC"/>
    <w:rsid w:val="008146E3"/>
    <w:rsid w:val="00815186"/>
    <w:rsid w:val="00817705"/>
    <w:rsid w:val="008201BF"/>
    <w:rsid w:val="00822549"/>
    <w:rsid w:val="0082394B"/>
    <w:rsid w:val="008244CA"/>
    <w:rsid w:val="00825360"/>
    <w:rsid w:val="00825B60"/>
    <w:rsid w:val="00826489"/>
    <w:rsid w:val="0082652F"/>
    <w:rsid w:val="00827060"/>
    <w:rsid w:val="00827186"/>
    <w:rsid w:val="00827571"/>
    <w:rsid w:val="00827660"/>
    <w:rsid w:val="00827D28"/>
    <w:rsid w:val="00830E77"/>
    <w:rsid w:val="008313D8"/>
    <w:rsid w:val="00831483"/>
    <w:rsid w:val="0083230D"/>
    <w:rsid w:val="00833042"/>
    <w:rsid w:val="008335E3"/>
    <w:rsid w:val="00833846"/>
    <w:rsid w:val="00835271"/>
    <w:rsid w:val="008353BF"/>
    <w:rsid w:val="008367A5"/>
    <w:rsid w:val="00837962"/>
    <w:rsid w:val="008379B6"/>
    <w:rsid w:val="00840009"/>
    <w:rsid w:val="00840CD5"/>
    <w:rsid w:val="00840FB0"/>
    <w:rsid w:val="008428F4"/>
    <w:rsid w:val="00843B71"/>
    <w:rsid w:val="00844912"/>
    <w:rsid w:val="00844BE2"/>
    <w:rsid w:val="00844F17"/>
    <w:rsid w:val="00846CED"/>
    <w:rsid w:val="00847607"/>
    <w:rsid w:val="00847740"/>
    <w:rsid w:val="00847FAF"/>
    <w:rsid w:val="00851E02"/>
    <w:rsid w:val="00852B06"/>
    <w:rsid w:val="008547F3"/>
    <w:rsid w:val="00856A96"/>
    <w:rsid w:val="0085746F"/>
    <w:rsid w:val="00860DA6"/>
    <w:rsid w:val="008618B1"/>
    <w:rsid w:val="00862076"/>
    <w:rsid w:val="0086244D"/>
    <w:rsid w:val="0086368F"/>
    <w:rsid w:val="008638AA"/>
    <w:rsid w:val="0086423A"/>
    <w:rsid w:val="00864B85"/>
    <w:rsid w:val="00865715"/>
    <w:rsid w:val="00866763"/>
    <w:rsid w:val="00866DE6"/>
    <w:rsid w:val="008716C9"/>
    <w:rsid w:val="0087181A"/>
    <w:rsid w:val="00871AB7"/>
    <w:rsid w:val="00871DDE"/>
    <w:rsid w:val="00871E07"/>
    <w:rsid w:val="00872F07"/>
    <w:rsid w:val="008755FC"/>
    <w:rsid w:val="0087561B"/>
    <w:rsid w:val="00875AAE"/>
    <w:rsid w:val="0087727C"/>
    <w:rsid w:val="00877C61"/>
    <w:rsid w:val="00880045"/>
    <w:rsid w:val="00880710"/>
    <w:rsid w:val="00881627"/>
    <w:rsid w:val="0088202D"/>
    <w:rsid w:val="00882606"/>
    <w:rsid w:val="008832D9"/>
    <w:rsid w:val="008832DB"/>
    <w:rsid w:val="00883516"/>
    <w:rsid w:val="008848C9"/>
    <w:rsid w:val="00887C2E"/>
    <w:rsid w:val="00890558"/>
    <w:rsid w:val="00891426"/>
    <w:rsid w:val="008923AB"/>
    <w:rsid w:val="00894019"/>
    <w:rsid w:val="00895864"/>
    <w:rsid w:val="008964C6"/>
    <w:rsid w:val="00896885"/>
    <w:rsid w:val="0089699A"/>
    <w:rsid w:val="0089714F"/>
    <w:rsid w:val="008A0365"/>
    <w:rsid w:val="008A05F5"/>
    <w:rsid w:val="008A0721"/>
    <w:rsid w:val="008A0841"/>
    <w:rsid w:val="008A2695"/>
    <w:rsid w:val="008A3EB0"/>
    <w:rsid w:val="008A4959"/>
    <w:rsid w:val="008A4C54"/>
    <w:rsid w:val="008A4C5E"/>
    <w:rsid w:val="008A61D4"/>
    <w:rsid w:val="008B01D2"/>
    <w:rsid w:val="008B0253"/>
    <w:rsid w:val="008B05B4"/>
    <w:rsid w:val="008B1C85"/>
    <w:rsid w:val="008B20D1"/>
    <w:rsid w:val="008B378E"/>
    <w:rsid w:val="008B4CFB"/>
    <w:rsid w:val="008B4FAA"/>
    <w:rsid w:val="008B5161"/>
    <w:rsid w:val="008B5BA7"/>
    <w:rsid w:val="008B6019"/>
    <w:rsid w:val="008B6207"/>
    <w:rsid w:val="008B783B"/>
    <w:rsid w:val="008C04A7"/>
    <w:rsid w:val="008C0E02"/>
    <w:rsid w:val="008C2169"/>
    <w:rsid w:val="008C21A5"/>
    <w:rsid w:val="008C2BFD"/>
    <w:rsid w:val="008C2DC7"/>
    <w:rsid w:val="008C48E5"/>
    <w:rsid w:val="008C4DBB"/>
    <w:rsid w:val="008D0F57"/>
    <w:rsid w:val="008D1388"/>
    <w:rsid w:val="008D16E6"/>
    <w:rsid w:val="008D17B0"/>
    <w:rsid w:val="008D287C"/>
    <w:rsid w:val="008D2B60"/>
    <w:rsid w:val="008D2E16"/>
    <w:rsid w:val="008D42A7"/>
    <w:rsid w:val="008D441E"/>
    <w:rsid w:val="008D4DCA"/>
    <w:rsid w:val="008D5A36"/>
    <w:rsid w:val="008D5BD0"/>
    <w:rsid w:val="008D6700"/>
    <w:rsid w:val="008D6B84"/>
    <w:rsid w:val="008D7166"/>
    <w:rsid w:val="008E0BA6"/>
    <w:rsid w:val="008E1F7A"/>
    <w:rsid w:val="008E432D"/>
    <w:rsid w:val="008E48B4"/>
    <w:rsid w:val="008E4C77"/>
    <w:rsid w:val="008E637E"/>
    <w:rsid w:val="008E6960"/>
    <w:rsid w:val="008E6BC0"/>
    <w:rsid w:val="008E712E"/>
    <w:rsid w:val="008F134C"/>
    <w:rsid w:val="008F1E45"/>
    <w:rsid w:val="008F2A1B"/>
    <w:rsid w:val="008F57BC"/>
    <w:rsid w:val="008F63E6"/>
    <w:rsid w:val="008F6487"/>
    <w:rsid w:val="008F64D1"/>
    <w:rsid w:val="008F6BFC"/>
    <w:rsid w:val="008F7515"/>
    <w:rsid w:val="00900867"/>
    <w:rsid w:val="0090163A"/>
    <w:rsid w:val="00901666"/>
    <w:rsid w:val="00902531"/>
    <w:rsid w:val="00902DF5"/>
    <w:rsid w:val="009031AC"/>
    <w:rsid w:val="009031F0"/>
    <w:rsid w:val="00903C89"/>
    <w:rsid w:val="00903CE4"/>
    <w:rsid w:val="00903DF9"/>
    <w:rsid w:val="00903E90"/>
    <w:rsid w:val="00904223"/>
    <w:rsid w:val="009053EC"/>
    <w:rsid w:val="009060EC"/>
    <w:rsid w:val="00907B18"/>
    <w:rsid w:val="00907E2C"/>
    <w:rsid w:val="00910542"/>
    <w:rsid w:val="00910AFB"/>
    <w:rsid w:val="00913924"/>
    <w:rsid w:val="00920B16"/>
    <w:rsid w:val="00921A8D"/>
    <w:rsid w:val="009220CC"/>
    <w:rsid w:val="00922D68"/>
    <w:rsid w:val="00922FA1"/>
    <w:rsid w:val="00924BB8"/>
    <w:rsid w:val="00925CAD"/>
    <w:rsid w:val="00926964"/>
    <w:rsid w:val="00926A41"/>
    <w:rsid w:val="00927E70"/>
    <w:rsid w:val="0093058B"/>
    <w:rsid w:val="00931385"/>
    <w:rsid w:val="009317F1"/>
    <w:rsid w:val="009326FF"/>
    <w:rsid w:val="009376AC"/>
    <w:rsid w:val="0094155B"/>
    <w:rsid w:val="00942272"/>
    <w:rsid w:val="009423A2"/>
    <w:rsid w:val="0094266A"/>
    <w:rsid w:val="0094378E"/>
    <w:rsid w:val="00943C7E"/>
    <w:rsid w:val="00943E5E"/>
    <w:rsid w:val="00944177"/>
    <w:rsid w:val="009442B3"/>
    <w:rsid w:val="00944CCF"/>
    <w:rsid w:val="00945275"/>
    <w:rsid w:val="00945C8E"/>
    <w:rsid w:val="00947FF1"/>
    <w:rsid w:val="009513CC"/>
    <w:rsid w:val="00951EE9"/>
    <w:rsid w:val="00952C64"/>
    <w:rsid w:val="00952D2F"/>
    <w:rsid w:val="00953215"/>
    <w:rsid w:val="00955A74"/>
    <w:rsid w:val="00955E64"/>
    <w:rsid w:val="00956AC2"/>
    <w:rsid w:val="00956E1E"/>
    <w:rsid w:val="00957466"/>
    <w:rsid w:val="00957547"/>
    <w:rsid w:val="00957B75"/>
    <w:rsid w:val="00957F66"/>
    <w:rsid w:val="0096018A"/>
    <w:rsid w:val="009609CB"/>
    <w:rsid w:val="009616AF"/>
    <w:rsid w:val="00961AD6"/>
    <w:rsid w:val="00962345"/>
    <w:rsid w:val="00962900"/>
    <w:rsid w:val="00962C78"/>
    <w:rsid w:val="00964AC2"/>
    <w:rsid w:val="00965980"/>
    <w:rsid w:val="009667C3"/>
    <w:rsid w:val="00967553"/>
    <w:rsid w:val="009704F5"/>
    <w:rsid w:val="009709FD"/>
    <w:rsid w:val="00972503"/>
    <w:rsid w:val="00972EC2"/>
    <w:rsid w:val="00973BFD"/>
    <w:rsid w:val="00973F5D"/>
    <w:rsid w:val="00976788"/>
    <w:rsid w:val="00981152"/>
    <w:rsid w:val="009819EC"/>
    <w:rsid w:val="00982831"/>
    <w:rsid w:val="00982976"/>
    <w:rsid w:val="00983985"/>
    <w:rsid w:val="00983D2F"/>
    <w:rsid w:val="00983D30"/>
    <w:rsid w:val="009841A0"/>
    <w:rsid w:val="0098523F"/>
    <w:rsid w:val="00986C06"/>
    <w:rsid w:val="009901E1"/>
    <w:rsid w:val="00991FCA"/>
    <w:rsid w:val="00992560"/>
    <w:rsid w:val="00992CCF"/>
    <w:rsid w:val="009932FE"/>
    <w:rsid w:val="00993C3C"/>
    <w:rsid w:val="00993E97"/>
    <w:rsid w:val="0099587F"/>
    <w:rsid w:val="00996F0F"/>
    <w:rsid w:val="00997A82"/>
    <w:rsid w:val="00997DA5"/>
    <w:rsid w:val="009A067B"/>
    <w:rsid w:val="009A254F"/>
    <w:rsid w:val="009A26D3"/>
    <w:rsid w:val="009A27F9"/>
    <w:rsid w:val="009A2897"/>
    <w:rsid w:val="009A4187"/>
    <w:rsid w:val="009A49C4"/>
    <w:rsid w:val="009A5024"/>
    <w:rsid w:val="009A63B3"/>
    <w:rsid w:val="009A79CA"/>
    <w:rsid w:val="009B02FC"/>
    <w:rsid w:val="009B0B0B"/>
    <w:rsid w:val="009B0E52"/>
    <w:rsid w:val="009B1013"/>
    <w:rsid w:val="009B1B2A"/>
    <w:rsid w:val="009B20F8"/>
    <w:rsid w:val="009B21E0"/>
    <w:rsid w:val="009B2F05"/>
    <w:rsid w:val="009B53E4"/>
    <w:rsid w:val="009B5B19"/>
    <w:rsid w:val="009B5F24"/>
    <w:rsid w:val="009B769F"/>
    <w:rsid w:val="009B7BD7"/>
    <w:rsid w:val="009B7FA8"/>
    <w:rsid w:val="009C0035"/>
    <w:rsid w:val="009C0556"/>
    <w:rsid w:val="009C089D"/>
    <w:rsid w:val="009C1C5E"/>
    <w:rsid w:val="009C1D9F"/>
    <w:rsid w:val="009C239C"/>
    <w:rsid w:val="009C2561"/>
    <w:rsid w:val="009C415B"/>
    <w:rsid w:val="009C5430"/>
    <w:rsid w:val="009C5AE4"/>
    <w:rsid w:val="009C5D4A"/>
    <w:rsid w:val="009C63C0"/>
    <w:rsid w:val="009C74BF"/>
    <w:rsid w:val="009C7C25"/>
    <w:rsid w:val="009D149A"/>
    <w:rsid w:val="009D168E"/>
    <w:rsid w:val="009D1D65"/>
    <w:rsid w:val="009D3CF1"/>
    <w:rsid w:val="009D3FAF"/>
    <w:rsid w:val="009D4079"/>
    <w:rsid w:val="009D419D"/>
    <w:rsid w:val="009D4931"/>
    <w:rsid w:val="009D4B52"/>
    <w:rsid w:val="009D788F"/>
    <w:rsid w:val="009E0DC1"/>
    <w:rsid w:val="009E0ECA"/>
    <w:rsid w:val="009E1A9B"/>
    <w:rsid w:val="009E21D5"/>
    <w:rsid w:val="009E4A07"/>
    <w:rsid w:val="009E4F49"/>
    <w:rsid w:val="009E612A"/>
    <w:rsid w:val="009E6973"/>
    <w:rsid w:val="009E6B40"/>
    <w:rsid w:val="009E706A"/>
    <w:rsid w:val="009F0C25"/>
    <w:rsid w:val="009F113F"/>
    <w:rsid w:val="009F1F03"/>
    <w:rsid w:val="009F1FFE"/>
    <w:rsid w:val="009F29DE"/>
    <w:rsid w:val="009F36BB"/>
    <w:rsid w:val="009F398B"/>
    <w:rsid w:val="009F3B5E"/>
    <w:rsid w:val="009F41AA"/>
    <w:rsid w:val="009F454E"/>
    <w:rsid w:val="009F545D"/>
    <w:rsid w:val="009F5507"/>
    <w:rsid w:val="009F7A43"/>
    <w:rsid w:val="009F7E77"/>
    <w:rsid w:val="00A028A7"/>
    <w:rsid w:val="00A0550C"/>
    <w:rsid w:val="00A05755"/>
    <w:rsid w:val="00A07DEA"/>
    <w:rsid w:val="00A100FA"/>
    <w:rsid w:val="00A10BA0"/>
    <w:rsid w:val="00A12144"/>
    <w:rsid w:val="00A1217C"/>
    <w:rsid w:val="00A1346B"/>
    <w:rsid w:val="00A13500"/>
    <w:rsid w:val="00A13A89"/>
    <w:rsid w:val="00A1573C"/>
    <w:rsid w:val="00A16430"/>
    <w:rsid w:val="00A16B9D"/>
    <w:rsid w:val="00A20D63"/>
    <w:rsid w:val="00A212C8"/>
    <w:rsid w:val="00A2147B"/>
    <w:rsid w:val="00A225FC"/>
    <w:rsid w:val="00A22D23"/>
    <w:rsid w:val="00A234BF"/>
    <w:rsid w:val="00A2395D"/>
    <w:rsid w:val="00A25278"/>
    <w:rsid w:val="00A2561A"/>
    <w:rsid w:val="00A25788"/>
    <w:rsid w:val="00A25C3C"/>
    <w:rsid w:val="00A273D6"/>
    <w:rsid w:val="00A3024F"/>
    <w:rsid w:val="00A302B2"/>
    <w:rsid w:val="00A32744"/>
    <w:rsid w:val="00A334D9"/>
    <w:rsid w:val="00A34B33"/>
    <w:rsid w:val="00A351D1"/>
    <w:rsid w:val="00A35BF7"/>
    <w:rsid w:val="00A35CEA"/>
    <w:rsid w:val="00A37A44"/>
    <w:rsid w:val="00A37C17"/>
    <w:rsid w:val="00A4047C"/>
    <w:rsid w:val="00A420D0"/>
    <w:rsid w:val="00A42DD1"/>
    <w:rsid w:val="00A42F9B"/>
    <w:rsid w:val="00A439C1"/>
    <w:rsid w:val="00A4509F"/>
    <w:rsid w:val="00A45EC8"/>
    <w:rsid w:val="00A46A67"/>
    <w:rsid w:val="00A47233"/>
    <w:rsid w:val="00A47B0E"/>
    <w:rsid w:val="00A5057F"/>
    <w:rsid w:val="00A54472"/>
    <w:rsid w:val="00A553E9"/>
    <w:rsid w:val="00A55A4D"/>
    <w:rsid w:val="00A55A57"/>
    <w:rsid w:val="00A55D10"/>
    <w:rsid w:val="00A56073"/>
    <w:rsid w:val="00A565D0"/>
    <w:rsid w:val="00A61C94"/>
    <w:rsid w:val="00A61E06"/>
    <w:rsid w:val="00A64691"/>
    <w:rsid w:val="00A64AEF"/>
    <w:rsid w:val="00A661BB"/>
    <w:rsid w:val="00A668F5"/>
    <w:rsid w:val="00A67067"/>
    <w:rsid w:val="00A67690"/>
    <w:rsid w:val="00A6778C"/>
    <w:rsid w:val="00A67E53"/>
    <w:rsid w:val="00A707BA"/>
    <w:rsid w:val="00A70813"/>
    <w:rsid w:val="00A70867"/>
    <w:rsid w:val="00A71DB3"/>
    <w:rsid w:val="00A7224E"/>
    <w:rsid w:val="00A74392"/>
    <w:rsid w:val="00A74568"/>
    <w:rsid w:val="00A745F5"/>
    <w:rsid w:val="00A75B57"/>
    <w:rsid w:val="00A75DDB"/>
    <w:rsid w:val="00A75E17"/>
    <w:rsid w:val="00A76195"/>
    <w:rsid w:val="00A76333"/>
    <w:rsid w:val="00A76370"/>
    <w:rsid w:val="00A77FE7"/>
    <w:rsid w:val="00A80A23"/>
    <w:rsid w:val="00A84FA0"/>
    <w:rsid w:val="00A8667E"/>
    <w:rsid w:val="00A86F30"/>
    <w:rsid w:val="00A872B9"/>
    <w:rsid w:val="00A905CC"/>
    <w:rsid w:val="00A90FB9"/>
    <w:rsid w:val="00A9130E"/>
    <w:rsid w:val="00A914A1"/>
    <w:rsid w:val="00A915FE"/>
    <w:rsid w:val="00A92A00"/>
    <w:rsid w:val="00A93C33"/>
    <w:rsid w:val="00A952AE"/>
    <w:rsid w:val="00A964EF"/>
    <w:rsid w:val="00A96645"/>
    <w:rsid w:val="00A96F36"/>
    <w:rsid w:val="00A975E0"/>
    <w:rsid w:val="00A9788A"/>
    <w:rsid w:val="00AA0ADB"/>
    <w:rsid w:val="00AA37A7"/>
    <w:rsid w:val="00AA3FBE"/>
    <w:rsid w:val="00AA53C6"/>
    <w:rsid w:val="00AA5AD6"/>
    <w:rsid w:val="00AA6272"/>
    <w:rsid w:val="00AA6876"/>
    <w:rsid w:val="00AA6DAE"/>
    <w:rsid w:val="00AA7000"/>
    <w:rsid w:val="00AA7321"/>
    <w:rsid w:val="00AB07C6"/>
    <w:rsid w:val="00AB0F7A"/>
    <w:rsid w:val="00AB2F5B"/>
    <w:rsid w:val="00AB3E0C"/>
    <w:rsid w:val="00AB49B2"/>
    <w:rsid w:val="00AB5209"/>
    <w:rsid w:val="00AB55FE"/>
    <w:rsid w:val="00AB5AE5"/>
    <w:rsid w:val="00AB60C3"/>
    <w:rsid w:val="00AB6B3F"/>
    <w:rsid w:val="00AB764A"/>
    <w:rsid w:val="00AB7658"/>
    <w:rsid w:val="00AB7F16"/>
    <w:rsid w:val="00AC082D"/>
    <w:rsid w:val="00AC0983"/>
    <w:rsid w:val="00AC0F38"/>
    <w:rsid w:val="00AC13C1"/>
    <w:rsid w:val="00AC2B26"/>
    <w:rsid w:val="00AC376D"/>
    <w:rsid w:val="00AC48FD"/>
    <w:rsid w:val="00AC582A"/>
    <w:rsid w:val="00AC59BC"/>
    <w:rsid w:val="00AC68D3"/>
    <w:rsid w:val="00AC6CF7"/>
    <w:rsid w:val="00AC70F3"/>
    <w:rsid w:val="00AC7454"/>
    <w:rsid w:val="00AC74C6"/>
    <w:rsid w:val="00AD0FE3"/>
    <w:rsid w:val="00AD1876"/>
    <w:rsid w:val="00AD3DE9"/>
    <w:rsid w:val="00AD51C7"/>
    <w:rsid w:val="00AD5884"/>
    <w:rsid w:val="00AD6082"/>
    <w:rsid w:val="00AD6A96"/>
    <w:rsid w:val="00AE0B44"/>
    <w:rsid w:val="00AE0DFA"/>
    <w:rsid w:val="00AE19CB"/>
    <w:rsid w:val="00AE1FFC"/>
    <w:rsid w:val="00AE47E6"/>
    <w:rsid w:val="00AE4C5A"/>
    <w:rsid w:val="00AE5171"/>
    <w:rsid w:val="00AE5227"/>
    <w:rsid w:val="00AE717B"/>
    <w:rsid w:val="00AE79CC"/>
    <w:rsid w:val="00AF0075"/>
    <w:rsid w:val="00AF0D5E"/>
    <w:rsid w:val="00AF0ECE"/>
    <w:rsid w:val="00AF128A"/>
    <w:rsid w:val="00AF143F"/>
    <w:rsid w:val="00AF29D4"/>
    <w:rsid w:val="00AF2CAF"/>
    <w:rsid w:val="00AF2D52"/>
    <w:rsid w:val="00AF301B"/>
    <w:rsid w:val="00AF3B91"/>
    <w:rsid w:val="00AF4B5C"/>
    <w:rsid w:val="00AF59E6"/>
    <w:rsid w:val="00AF6839"/>
    <w:rsid w:val="00AF79EE"/>
    <w:rsid w:val="00B00773"/>
    <w:rsid w:val="00B0129C"/>
    <w:rsid w:val="00B05AD2"/>
    <w:rsid w:val="00B06887"/>
    <w:rsid w:val="00B1009A"/>
    <w:rsid w:val="00B10AC0"/>
    <w:rsid w:val="00B11319"/>
    <w:rsid w:val="00B11806"/>
    <w:rsid w:val="00B11E7A"/>
    <w:rsid w:val="00B130A9"/>
    <w:rsid w:val="00B1352C"/>
    <w:rsid w:val="00B159D3"/>
    <w:rsid w:val="00B15DD6"/>
    <w:rsid w:val="00B17254"/>
    <w:rsid w:val="00B20ECF"/>
    <w:rsid w:val="00B20F24"/>
    <w:rsid w:val="00B22089"/>
    <w:rsid w:val="00B22A57"/>
    <w:rsid w:val="00B22B43"/>
    <w:rsid w:val="00B22C35"/>
    <w:rsid w:val="00B22F23"/>
    <w:rsid w:val="00B232DC"/>
    <w:rsid w:val="00B2418F"/>
    <w:rsid w:val="00B24511"/>
    <w:rsid w:val="00B254F7"/>
    <w:rsid w:val="00B25683"/>
    <w:rsid w:val="00B25833"/>
    <w:rsid w:val="00B25B01"/>
    <w:rsid w:val="00B277C3"/>
    <w:rsid w:val="00B304E9"/>
    <w:rsid w:val="00B31066"/>
    <w:rsid w:val="00B314ED"/>
    <w:rsid w:val="00B31A09"/>
    <w:rsid w:val="00B320BB"/>
    <w:rsid w:val="00B3258D"/>
    <w:rsid w:val="00B330A5"/>
    <w:rsid w:val="00B33643"/>
    <w:rsid w:val="00B33B18"/>
    <w:rsid w:val="00B340C6"/>
    <w:rsid w:val="00B343F8"/>
    <w:rsid w:val="00B34679"/>
    <w:rsid w:val="00B353AD"/>
    <w:rsid w:val="00B35E18"/>
    <w:rsid w:val="00B3645E"/>
    <w:rsid w:val="00B40E9E"/>
    <w:rsid w:val="00B41B08"/>
    <w:rsid w:val="00B434A1"/>
    <w:rsid w:val="00B43BA6"/>
    <w:rsid w:val="00B43FA1"/>
    <w:rsid w:val="00B44861"/>
    <w:rsid w:val="00B44DB8"/>
    <w:rsid w:val="00B46CF3"/>
    <w:rsid w:val="00B47053"/>
    <w:rsid w:val="00B50C9F"/>
    <w:rsid w:val="00B51295"/>
    <w:rsid w:val="00B51D99"/>
    <w:rsid w:val="00B53853"/>
    <w:rsid w:val="00B54899"/>
    <w:rsid w:val="00B56BBE"/>
    <w:rsid w:val="00B57FB8"/>
    <w:rsid w:val="00B614D9"/>
    <w:rsid w:val="00B62268"/>
    <w:rsid w:val="00B62337"/>
    <w:rsid w:val="00B62D59"/>
    <w:rsid w:val="00B62DE5"/>
    <w:rsid w:val="00B636F6"/>
    <w:rsid w:val="00B63945"/>
    <w:rsid w:val="00B649F4"/>
    <w:rsid w:val="00B666DF"/>
    <w:rsid w:val="00B66A38"/>
    <w:rsid w:val="00B66A9E"/>
    <w:rsid w:val="00B66BAD"/>
    <w:rsid w:val="00B672EC"/>
    <w:rsid w:val="00B677E4"/>
    <w:rsid w:val="00B70272"/>
    <w:rsid w:val="00B70F62"/>
    <w:rsid w:val="00B71B27"/>
    <w:rsid w:val="00B720EB"/>
    <w:rsid w:val="00B72F53"/>
    <w:rsid w:val="00B73917"/>
    <w:rsid w:val="00B73A2B"/>
    <w:rsid w:val="00B73D4C"/>
    <w:rsid w:val="00B73DB1"/>
    <w:rsid w:val="00B7454A"/>
    <w:rsid w:val="00B748E4"/>
    <w:rsid w:val="00B7549D"/>
    <w:rsid w:val="00B75694"/>
    <w:rsid w:val="00B75E18"/>
    <w:rsid w:val="00B76359"/>
    <w:rsid w:val="00B76BA7"/>
    <w:rsid w:val="00B80C15"/>
    <w:rsid w:val="00B81D2B"/>
    <w:rsid w:val="00B82047"/>
    <w:rsid w:val="00B82A19"/>
    <w:rsid w:val="00B82C70"/>
    <w:rsid w:val="00B8365D"/>
    <w:rsid w:val="00B8500F"/>
    <w:rsid w:val="00B851BF"/>
    <w:rsid w:val="00B86BD1"/>
    <w:rsid w:val="00B90514"/>
    <w:rsid w:val="00B91446"/>
    <w:rsid w:val="00B91909"/>
    <w:rsid w:val="00B94D2C"/>
    <w:rsid w:val="00B96364"/>
    <w:rsid w:val="00B966EA"/>
    <w:rsid w:val="00B9742F"/>
    <w:rsid w:val="00B974C1"/>
    <w:rsid w:val="00B97C0D"/>
    <w:rsid w:val="00BA1364"/>
    <w:rsid w:val="00BA13F2"/>
    <w:rsid w:val="00BA1D3B"/>
    <w:rsid w:val="00BA21B3"/>
    <w:rsid w:val="00BA26D7"/>
    <w:rsid w:val="00BA308D"/>
    <w:rsid w:val="00BA39CA"/>
    <w:rsid w:val="00BA4C7C"/>
    <w:rsid w:val="00BA6FFE"/>
    <w:rsid w:val="00BA7817"/>
    <w:rsid w:val="00BAF0F6"/>
    <w:rsid w:val="00BB1D37"/>
    <w:rsid w:val="00BB2019"/>
    <w:rsid w:val="00BB285F"/>
    <w:rsid w:val="00BB2C9B"/>
    <w:rsid w:val="00BB345C"/>
    <w:rsid w:val="00BB37F7"/>
    <w:rsid w:val="00BB5BCC"/>
    <w:rsid w:val="00BC0AC7"/>
    <w:rsid w:val="00BC170B"/>
    <w:rsid w:val="00BC17CD"/>
    <w:rsid w:val="00BC17E0"/>
    <w:rsid w:val="00BC2A4B"/>
    <w:rsid w:val="00BC4F99"/>
    <w:rsid w:val="00BC683F"/>
    <w:rsid w:val="00BC6E79"/>
    <w:rsid w:val="00BC7008"/>
    <w:rsid w:val="00BC7B47"/>
    <w:rsid w:val="00BD01C5"/>
    <w:rsid w:val="00BD01E0"/>
    <w:rsid w:val="00BD15D5"/>
    <w:rsid w:val="00BD1A84"/>
    <w:rsid w:val="00BD3D8E"/>
    <w:rsid w:val="00BD3F16"/>
    <w:rsid w:val="00BD4C11"/>
    <w:rsid w:val="00BD4E29"/>
    <w:rsid w:val="00BD56FB"/>
    <w:rsid w:val="00BD58E5"/>
    <w:rsid w:val="00BD5D89"/>
    <w:rsid w:val="00BD60C2"/>
    <w:rsid w:val="00BD6761"/>
    <w:rsid w:val="00BD6839"/>
    <w:rsid w:val="00BD6BF9"/>
    <w:rsid w:val="00BD7EE7"/>
    <w:rsid w:val="00BE23A4"/>
    <w:rsid w:val="00BE313D"/>
    <w:rsid w:val="00BE3847"/>
    <w:rsid w:val="00BE3B24"/>
    <w:rsid w:val="00BE3C90"/>
    <w:rsid w:val="00BE4CC8"/>
    <w:rsid w:val="00BE4D4D"/>
    <w:rsid w:val="00BE5826"/>
    <w:rsid w:val="00BE59F0"/>
    <w:rsid w:val="00BE5B8B"/>
    <w:rsid w:val="00BE6714"/>
    <w:rsid w:val="00BE67E4"/>
    <w:rsid w:val="00BE6D36"/>
    <w:rsid w:val="00BE6DA9"/>
    <w:rsid w:val="00BE7EB7"/>
    <w:rsid w:val="00BF01DF"/>
    <w:rsid w:val="00BF2431"/>
    <w:rsid w:val="00BF2C5A"/>
    <w:rsid w:val="00BF2D67"/>
    <w:rsid w:val="00BF30EF"/>
    <w:rsid w:val="00BF3EB8"/>
    <w:rsid w:val="00BF6F3B"/>
    <w:rsid w:val="00BF7CC4"/>
    <w:rsid w:val="00BF7F55"/>
    <w:rsid w:val="00C0029C"/>
    <w:rsid w:val="00C00B67"/>
    <w:rsid w:val="00C02F46"/>
    <w:rsid w:val="00C0356E"/>
    <w:rsid w:val="00C035B7"/>
    <w:rsid w:val="00C04263"/>
    <w:rsid w:val="00C0478A"/>
    <w:rsid w:val="00C04904"/>
    <w:rsid w:val="00C053F1"/>
    <w:rsid w:val="00C06574"/>
    <w:rsid w:val="00C06E1C"/>
    <w:rsid w:val="00C072A0"/>
    <w:rsid w:val="00C07FA1"/>
    <w:rsid w:val="00C105AB"/>
    <w:rsid w:val="00C10715"/>
    <w:rsid w:val="00C12326"/>
    <w:rsid w:val="00C130BB"/>
    <w:rsid w:val="00C14C2D"/>
    <w:rsid w:val="00C151F2"/>
    <w:rsid w:val="00C1596C"/>
    <w:rsid w:val="00C172C7"/>
    <w:rsid w:val="00C20411"/>
    <w:rsid w:val="00C21448"/>
    <w:rsid w:val="00C21BD8"/>
    <w:rsid w:val="00C21EF7"/>
    <w:rsid w:val="00C221F5"/>
    <w:rsid w:val="00C22F7E"/>
    <w:rsid w:val="00C2473D"/>
    <w:rsid w:val="00C25948"/>
    <w:rsid w:val="00C27082"/>
    <w:rsid w:val="00C308AC"/>
    <w:rsid w:val="00C30C93"/>
    <w:rsid w:val="00C31D0F"/>
    <w:rsid w:val="00C31EC2"/>
    <w:rsid w:val="00C327BD"/>
    <w:rsid w:val="00C3431A"/>
    <w:rsid w:val="00C352C2"/>
    <w:rsid w:val="00C35731"/>
    <w:rsid w:val="00C359F5"/>
    <w:rsid w:val="00C36579"/>
    <w:rsid w:val="00C368B2"/>
    <w:rsid w:val="00C37447"/>
    <w:rsid w:val="00C3782D"/>
    <w:rsid w:val="00C40480"/>
    <w:rsid w:val="00C4064F"/>
    <w:rsid w:val="00C432BC"/>
    <w:rsid w:val="00C4365E"/>
    <w:rsid w:val="00C438F4"/>
    <w:rsid w:val="00C469A6"/>
    <w:rsid w:val="00C46A65"/>
    <w:rsid w:val="00C472D5"/>
    <w:rsid w:val="00C50F52"/>
    <w:rsid w:val="00C51A46"/>
    <w:rsid w:val="00C521F3"/>
    <w:rsid w:val="00C53348"/>
    <w:rsid w:val="00C53723"/>
    <w:rsid w:val="00C548A1"/>
    <w:rsid w:val="00C54E19"/>
    <w:rsid w:val="00C54EFC"/>
    <w:rsid w:val="00C55D2B"/>
    <w:rsid w:val="00C575EF"/>
    <w:rsid w:val="00C57BE4"/>
    <w:rsid w:val="00C57DB5"/>
    <w:rsid w:val="00C6083D"/>
    <w:rsid w:val="00C6167C"/>
    <w:rsid w:val="00C61A48"/>
    <w:rsid w:val="00C63796"/>
    <w:rsid w:val="00C64038"/>
    <w:rsid w:val="00C6506C"/>
    <w:rsid w:val="00C65459"/>
    <w:rsid w:val="00C6554A"/>
    <w:rsid w:val="00C66314"/>
    <w:rsid w:val="00C6729F"/>
    <w:rsid w:val="00C6735B"/>
    <w:rsid w:val="00C67920"/>
    <w:rsid w:val="00C70263"/>
    <w:rsid w:val="00C7271D"/>
    <w:rsid w:val="00C72E08"/>
    <w:rsid w:val="00C73435"/>
    <w:rsid w:val="00C73DE3"/>
    <w:rsid w:val="00C74F28"/>
    <w:rsid w:val="00C76357"/>
    <w:rsid w:val="00C76B58"/>
    <w:rsid w:val="00C76F48"/>
    <w:rsid w:val="00C806E0"/>
    <w:rsid w:val="00C80D20"/>
    <w:rsid w:val="00C81493"/>
    <w:rsid w:val="00C819D8"/>
    <w:rsid w:val="00C81B0E"/>
    <w:rsid w:val="00C82482"/>
    <w:rsid w:val="00C82DC4"/>
    <w:rsid w:val="00C8444A"/>
    <w:rsid w:val="00C85E88"/>
    <w:rsid w:val="00C864FA"/>
    <w:rsid w:val="00C865EE"/>
    <w:rsid w:val="00C87C9B"/>
    <w:rsid w:val="00C87EF3"/>
    <w:rsid w:val="00C9090A"/>
    <w:rsid w:val="00C90933"/>
    <w:rsid w:val="00C913F2"/>
    <w:rsid w:val="00C9332B"/>
    <w:rsid w:val="00C936B4"/>
    <w:rsid w:val="00C942F4"/>
    <w:rsid w:val="00C95311"/>
    <w:rsid w:val="00C97659"/>
    <w:rsid w:val="00CA1ADB"/>
    <w:rsid w:val="00CA29D9"/>
    <w:rsid w:val="00CA2D29"/>
    <w:rsid w:val="00CA333A"/>
    <w:rsid w:val="00CA3AFC"/>
    <w:rsid w:val="00CA4B7A"/>
    <w:rsid w:val="00CA4C78"/>
    <w:rsid w:val="00CA504F"/>
    <w:rsid w:val="00CA52D6"/>
    <w:rsid w:val="00CA5343"/>
    <w:rsid w:val="00CA5EC9"/>
    <w:rsid w:val="00CA695C"/>
    <w:rsid w:val="00CA69F5"/>
    <w:rsid w:val="00CB1111"/>
    <w:rsid w:val="00CB14EA"/>
    <w:rsid w:val="00CB1875"/>
    <w:rsid w:val="00CB35AC"/>
    <w:rsid w:val="00CB379B"/>
    <w:rsid w:val="00CB3B4D"/>
    <w:rsid w:val="00CB3E80"/>
    <w:rsid w:val="00CB4B99"/>
    <w:rsid w:val="00CB72E2"/>
    <w:rsid w:val="00CB7391"/>
    <w:rsid w:val="00CB7F66"/>
    <w:rsid w:val="00CC0495"/>
    <w:rsid w:val="00CC0534"/>
    <w:rsid w:val="00CC0816"/>
    <w:rsid w:val="00CC1EC0"/>
    <w:rsid w:val="00CC2A16"/>
    <w:rsid w:val="00CC3C99"/>
    <w:rsid w:val="00CC4A01"/>
    <w:rsid w:val="00CC5E93"/>
    <w:rsid w:val="00CD0963"/>
    <w:rsid w:val="00CD11DE"/>
    <w:rsid w:val="00CD1C7F"/>
    <w:rsid w:val="00CD250E"/>
    <w:rsid w:val="00CD2955"/>
    <w:rsid w:val="00CD3306"/>
    <w:rsid w:val="00CD3FBB"/>
    <w:rsid w:val="00CD495D"/>
    <w:rsid w:val="00CD5B1F"/>
    <w:rsid w:val="00CD657B"/>
    <w:rsid w:val="00CD666D"/>
    <w:rsid w:val="00CE0223"/>
    <w:rsid w:val="00CE04A5"/>
    <w:rsid w:val="00CE0B10"/>
    <w:rsid w:val="00CE1F46"/>
    <w:rsid w:val="00CE1FCE"/>
    <w:rsid w:val="00CE2F9E"/>
    <w:rsid w:val="00CE35B9"/>
    <w:rsid w:val="00CE3E54"/>
    <w:rsid w:val="00CE508F"/>
    <w:rsid w:val="00CF0035"/>
    <w:rsid w:val="00CF0269"/>
    <w:rsid w:val="00CF0DCE"/>
    <w:rsid w:val="00CF0EAD"/>
    <w:rsid w:val="00CF1BB3"/>
    <w:rsid w:val="00CF223C"/>
    <w:rsid w:val="00CF2FCF"/>
    <w:rsid w:val="00CF4EDF"/>
    <w:rsid w:val="00CF5C85"/>
    <w:rsid w:val="00D00916"/>
    <w:rsid w:val="00D012E3"/>
    <w:rsid w:val="00D01795"/>
    <w:rsid w:val="00D01DE6"/>
    <w:rsid w:val="00D02C60"/>
    <w:rsid w:val="00D03A21"/>
    <w:rsid w:val="00D045A3"/>
    <w:rsid w:val="00D060C6"/>
    <w:rsid w:val="00D0661E"/>
    <w:rsid w:val="00D06664"/>
    <w:rsid w:val="00D1038C"/>
    <w:rsid w:val="00D106BA"/>
    <w:rsid w:val="00D10E4E"/>
    <w:rsid w:val="00D10E7C"/>
    <w:rsid w:val="00D1113C"/>
    <w:rsid w:val="00D1294C"/>
    <w:rsid w:val="00D14BEB"/>
    <w:rsid w:val="00D151B5"/>
    <w:rsid w:val="00D16AB9"/>
    <w:rsid w:val="00D17B05"/>
    <w:rsid w:val="00D17BC5"/>
    <w:rsid w:val="00D17CA1"/>
    <w:rsid w:val="00D17F3A"/>
    <w:rsid w:val="00D20009"/>
    <w:rsid w:val="00D21B32"/>
    <w:rsid w:val="00D23FEF"/>
    <w:rsid w:val="00D24ECA"/>
    <w:rsid w:val="00D263FA"/>
    <w:rsid w:val="00D26B82"/>
    <w:rsid w:val="00D301D3"/>
    <w:rsid w:val="00D31C93"/>
    <w:rsid w:val="00D31FF1"/>
    <w:rsid w:val="00D322BC"/>
    <w:rsid w:val="00D32871"/>
    <w:rsid w:val="00D3353E"/>
    <w:rsid w:val="00D33787"/>
    <w:rsid w:val="00D33C65"/>
    <w:rsid w:val="00D33EF0"/>
    <w:rsid w:val="00D34BF7"/>
    <w:rsid w:val="00D3680A"/>
    <w:rsid w:val="00D3747C"/>
    <w:rsid w:val="00D4188D"/>
    <w:rsid w:val="00D455CE"/>
    <w:rsid w:val="00D465B8"/>
    <w:rsid w:val="00D46BCD"/>
    <w:rsid w:val="00D47160"/>
    <w:rsid w:val="00D47546"/>
    <w:rsid w:val="00D514FC"/>
    <w:rsid w:val="00D51A0A"/>
    <w:rsid w:val="00D52581"/>
    <w:rsid w:val="00D53086"/>
    <w:rsid w:val="00D53E29"/>
    <w:rsid w:val="00D5451D"/>
    <w:rsid w:val="00D549C1"/>
    <w:rsid w:val="00D55A13"/>
    <w:rsid w:val="00D55E62"/>
    <w:rsid w:val="00D5739B"/>
    <w:rsid w:val="00D600CC"/>
    <w:rsid w:val="00D603D0"/>
    <w:rsid w:val="00D60BC7"/>
    <w:rsid w:val="00D60C71"/>
    <w:rsid w:val="00D611CA"/>
    <w:rsid w:val="00D622D5"/>
    <w:rsid w:val="00D6287A"/>
    <w:rsid w:val="00D64A2D"/>
    <w:rsid w:val="00D64FAE"/>
    <w:rsid w:val="00D65062"/>
    <w:rsid w:val="00D6651B"/>
    <w:rsid w:val="00D707F4"/>
    <w:rsid w:val="00D70D06"/>
    <w:rsid w:val="00D716E9"/>
    <w:rsid w:val="00D71CA9"/>
    <w:rsid w:val="00D73C82"/>
    <w:rsid w:val="00D73D19"/>
    <w:rsid w:val="00D75861"/>
    <w:rsid w:val="00D76B77"/>
    <w:rsid w:val="00D77B7C"/>
    <w:rsid w:val="00D80550"/>
    <w:rsid w:val="00D816C2"/>
    <w:rsid w:val="00D8320C"/>
    <w:rsid w:val="00D84059"/>
    <w:rsid w:val="00D85576"/>
    <w:rsid w:val="00D8593F"/>
    <w:rsid w:val="00D8676D"/>
    <w:rsid w:val="00D86B4D"/>
    <w:rsid w:val="00D902FF"/>
    <w:rsid w:val="00D92248"/>
    <w:rsid w:val="00D94214"/>
    <w:rsid w:val="00D951DA"/>
    <w:rsid w:val="00D95EC8"/>
    <w:rsid w:val="00D9645F"/>
    <w:rsid w:val="00D97C70"/>
    <w:rsid w:val="00DA07EB"/>
    <w:rsid w:val="00DA1B0D"/>
    <w:rsid w:val="00DA2880"/>
    <w:rsid w:val="00DA2A73"/>
    <w:rsid w:val="00DA4784"/>
    <w:rsid w:val="00DA5855"/>
    <w:rsid w:val="00DA65D8"/>
    <w:rsid w:val="00DA691B"/>
    <w:rsid w:val="00DA6D86"/>
    <w:rsid w:val="00DA70E5"/>
    <w:rsid w:val="00DA75D1"/>
    <w:rsid w:val="00DA7A31"/>
    <w:rsid w:val="00DA7BA5"/>
    <w:rsid w:val="00DB37EC"/>
    <w:rsid w:val="00DB4A1F"/>
    <w:rsid w:val="00DB7FAC"/>
    <w:rsid w:val="00DC0365"/>
    <w:rsid w:val="00DC0A43"/>
    <w:rsid w:val="00DC0B4C"/>
    <w:rsid w:val="00DC21B5"/>
    <w:rsid w:val="00DC2245"/>
    <w:rsid w:val="00DC3314"/>
    <w:rsid w:val="00DC39FD"/>
    <w:rsid w:val="00DC5FAD"/>
    <w:rsid w:val="00DC610C"/>
    <w:rsid w:val="00DD211D"/>
    <w:rsid w:val="00DD3B27"/>
    <w:rsid w:val="00DD631F"/>
    <w:rsid w:val="00DD6B41"/>
    <w:rsid w:val="00DD7469"/>
    <w:rsid w:val="00DD74F8"/>
    <w:rsid w:val="00DD75DE"/>
    <w:rsid w:val="00DE0F3D"/>
    <w:rsid w:val="00DE3325"/>
    <w:rsid w:val="00DE411D"/>
    <w:rsid w:val="00DE42E4"/>
    <w:rsid w:val="00DE48A0"/>
    <w:rsid w:val="00DE4D73"/>
    <w:rsid w:val="00DE5039"/>
    <w:rsid w:val="00DE5555"/>
    <w:rsid w:val="00DE75DC"/>
    <w:rsid w:val="00DF0532"/>
    <w:rsid w:val="00DF23AA"/>
    <w:rsid w:val="00DF37A6"/>
    <w:rsid w:val="00DF4224"/>
    <w:rsid w:val="00DF4D05"/>
    <w:rsid w:val="00DF5306"/>
    <w:rsid w:val="00DF5B6B"/>
    <w:rsid w:val="00DF5F05"/>
    <w:rsid w:val="00DF6E0F"/>
    <w:rsid w:val="00DF7E3B"/>
    <w:rsid w:val="00E006E0"/>
    <w:rsid w:val="00E00A28"/>
    <w:rsid w:val="00E033D7"/>
    <w:rsid w:val="00E03C18"/>
    <w:rsid w:val="00E054C8"/>
    <w:rsid w:val="00E1039D"/>
    <w:rsid w:val="00E12F83"/>
    <w:rsid w:val="00E13752"/>
    <w:rsid w:val="00E13C7E"/>
    <w:rsid w:val="00E161AC"/>
    <w:rsid w:val="00E162A4"/>
    <w:rsid w:val="00E16329"/>
    <w:rsid w:val="00E17374"/>
    <w:rsid w:val="00E17D72"/>
    <w:rsid w:val="00E17EA0"/>
    <w:rsid w:val="00E2078C"/>
    <w:rsid w:val="00E20D04"/>
    <w:rsid w:val="00E20E92"/>
    <w:rsid w:val="00E22760"/>
    <w:rsid w:val="00E236AF"/>
    <w:rsid w:val="00E23D4D"/>
    <w:rsid w:val="00E24155"/>
    <w:rsid w:val="00E24D7E"/>
    <w:rsid w:val="00E250FD"/>
    <w:rsid w:val="00E25387"/>
    <w:rsid w:val="00E25E8E"/>
    <w:rsid w:val="00E263DA"/>
    <w:rsid w:val="00E264BF"/>
    <w:rsid w:val="00E274AD"/>
    <w:rsid w:val="00E300C1"/>
    <w:rsid w:val="00E3038D"/>
    <w:rsid w:val="00E31094"/>
    <w:rsid w:val="00E3113C"/>
    <w:rsid w:val="00E3307D"/>
    <w:rsid w:val="00E33623"/>
    <w:rsid w:val="00E33C46"/>
    <w:rsid w:val="00E34236"/>
    <w:rsid w:val="00E34645"/>
    <w:rsid w:val="00E34788"/>
    <w:rsid w:val="00E34B4A"/>
    <w:rsid w:val="00E34D49"/>
    <w:rsid w:val="00E35856"/>
    <w:rsid w:val="00E35BBD"/>
    <w:rsid w:val="00E37F96"/>
    <w:rsid w:val="00E41276"/>
    <w:rsid w:val="00E41765"/>
    <w:rsid w:val="00E4239F"/>
    <w:rsid w:val="00E4328B"/>
    <w:rsid w:val="00E44609"/>
    <w:rsid w:val="00E4487A"/>
    <w:rsid w:val="00E458F6"/>
    <w:rsid w:val="00E45F07"/>
    <w:rsid w:val="00E46576"/>
    <w:rsid w:val="00E4676C"/>
    <w:rsid w:val="00E514BA"/>
    <w:rsid w:val="00E521DA"/>
    <w:rsid w:val="00E5248D"/>
    <w:rsid w:val="00E526BC"/>
    <w:rsid w:val="00E5280C"/>
    <w:rsid w:val="00E52DFB"/>
    <w:rsid w:val="00E546D7"/>
    <w:rsid w:val="00E547F0"/>
    <w:rsid w:val="00E54E92"/>
    <w:rsid w:val="00E563B7"/>
    <w:rsid w:val="00E56587"/>
    <w:rsid w:val="00E57FAF"/>
    <w:rsid w:val="00E61262"/>
    <w:rsid w:val="00E61D53"/>
    <w:rsid w:val="00E63696"/>
    <w:rsid w:val="00E63CB1"/>
    <w:rsid w:val="00E63F77"/>
    <w:rsid w:val="00E64646"/>
    <w:rsid w:val="00E647C2"/>
    <w:rsid w:val="00E64BCD"/>
    <w:rsid w:val="00E64E7F"/>
    <w:rsid w:val="00E675D4"/>
    <w:rsid w:val="00E70192"/>
    <w:rsid w:val="00E70466"/>
    <w:rsid w:val="00E70F15"/>
    <w:rsid w:val="00E70F9D"/>
    <w:rsid w:val="00E717E6"/>
    <w:rsid w:val="00E722BE"/>
    <w:rsid w:val="00E724A0"/>
    <w:rsid w:val="00E73705"/>
    <w:rsid w:val="00E75B0D"/>
    <w:rsid w:val="00E7728F"/>
    <w:rsid w:val="00E774DD"/>
    <w:rsid w:val="00E801DD"/>
    <w:rsid w:val="00E8199C"/>
    <w:rsid w:val="00E82090"/>
    <w:rsid w:val="00E82878"/>
    <w:rsid w:val="00E828F5"/>
    <w:rsid w:val="00E830D4"/>
    <w:rsid w:val="00E836F7"/>
    <w:rsid w:val="00E840A4"/>
    <w:rsid w:val="00E84767"/>
    <w:rsid w:val="00E847BC"/>
    <w:rsid w:val="00E849C2"/>
    <w:rsid w:val="00E84AB9"/>
    <w:rsid w:val="00E8568E"/>
    <w:rsid w:val="00E85CDC"/>
    <w:rsid w:val="00E90C82"/>
    <w:rsid w:val="00E928C6"/>
    <w:rsid w:val="00E94449"/>
    <w:rsid w:val="00E9482F"/>
    <w:rsid w:val="00E94BBC"/>
    <w:rsid w:val="00E952F4"/>
    <w:rsid w:val="00E959EB"/>
    <w:rsid w:val="00E95B4B"/>
    <w:rsid w:val="00E97E44"/>
    <w:rsid w:val="00EA12E8"/>
    <w:rsid w:val="00EA2132"/>
    <w:rsid w:val="00EA3355"/>
    <w:rsid w:val="00EA5F17"/>
    <w:rsid w:val="00EA700E"/>
    <w:rsid w:val="00EA722E"/>
    <w:rsid w:val="00EB0242"/>
    <w:rsid w:val="00EB1722"/>
    <w:rsid w:val="00EB194A"/>
    <w:rsid w:val="00EB342E"/>
    <w:rsid w:val="00EB3B6E"/>
    <w:rsid w:val="00EB3DB3"/>
    <w:rsid w:val="00EB43E8"/>
    <w:rsid w:val="00EB5625"/>
    <w:rsid w:val="00EB586C"/>
    <w:rsid w:val="00EB7C2B"/>
    <w:rsid w:val="00EB7DD6"/>
    <w:rsid w:val="00EC162A"/>
    <w:rsid w:val="00EC1885"/>
    <w:rsid w:val="00EC2214"/>
    <w:rsid w:val="00EC2ED6"/>
    <w:rsid w:val="00EC3BDF"/>
    <w:rsid w:val="00EC3D94"/>
    <w:rsid w:val="00EC46BF"/>
    <w:rsid w:val="00EC5C31"/>
    <w:rsid w:val="00EC7D7A"/>
    <w:rsid w:val="00ED04B2"/>
    <w:rsid w:val="00ED056C"/>
    <w:rsid w:val="00ED0BDF"/>
    <w:rsid w:val="00ED2FEF"/>
    <w:rsid w:val="00ED35C2"/>
    <w:rsid w:val="00ED59DB"/>
    <w:rsid w:val="00ED7273"/>
    <w:rsid w:val="00ED7C44"/>
    <w:rsid w:val="00EE0983"/>
    <w:rsid w:val="00EE370B"/>
    <w:rsid w:val="00EE3D24"/>
    <w:rsid w:val="00EE3E61"/>
    <w:rsid w:val="00EE4098"/>
    <w:rsid w:val="00EE4AE3"/>
    <w:rsid w:val="00EE585A"/>
    <w:rsid w:val="00EE6316"/>
    <w:rsid w:val="00EE6F85"/>
    <w:rsid w:val="00EE703B"/>
    <w:rsid w:val="00EE7531"/>
    <w:rsid w:val="00EE7CD0"/>
    <w:rsid w:val="00EE7D0E"/>
    <w:rsid w:val="00EF0EA2"/>
    <w:rsid w:val="00EF16FD"/>
    <w:rsid w:val="00EF2744"/>
    <w:rsid w:val="00EF3DCD"/>
    <w:rsid w:val="00EF4C68"/>
    <w:rsid w:val="00EF614E"/>
    <w:rsid w:val="00EF6497"/>
    <w:rsid w:val="00F0066D"/>
    <w:rsid w:val="00F013AF"/>
    <w:rsid w:val="00F0177D"/>
    <w:rsid w:val="00F01A37"/>
    <w:rsid w:val="00F034E0"/>
    <w:rsid w:val="00F04295"/>
    <w:rsid w:val="00F057A1"/>
    <w:rsid w:val="00F05FD4"/>
    <w:rsid w:val="00F067BF"/>
    <w:rsid w:val="00F07D1F"/>
    <w:rsid w:val="00F12B35"/>
    <w:rsid w:val="00F148AA"/>
    <w:rsid w:val="00F171CE"/>
    <w:rsid w:val="00F17750"/>
    <w:rsid w:val="00F21158"/>
    <w:rsid w:val="00F2172A"/>
    <w:rsid w:val="00F21DD1"/>
    <w:rsid w:val="00F22BC5"/>
    <w:rsid w:val="00F23E9A"/>
    <w:rsid w:val="00F24A74"/>
    <w:rsid w:val="00F2559E"/>
    <w:rsid w:val="00F255D5"/>
    <w:rsid w:val="00F26A78"/>
    <w:rsid w:val="00F274EB"/>
    <w:rsid w:val="00F30071"/>
    <w:rsid w:val="00F30A38"/>
    <w:rsid w:val="00F30CB9"/>
    <w:rsid w:val="00F314C0"/>
    <w:rsid w:val="00F31751"/>
    <w:rsid w:val="00F318B2"/>
    <w:rsid w:val="00F31EB0"/>
    <w:rsid w:val="00F3267B"/>
    <w:rsid w:val="00F334B7"/>
    <w:rsid w:val="00F33762"/>
    <w:rsid w:val="00F34087"/>
    <w:rsid w:val="00F3429F"/>
    <w:rsid w:val="00F3472A"/>
    <w:rsid w:val="00F348B3"/>
    <w:rsid w:val="00F3558A"/>
    <w:rsid w:val="00F355EC"/>
    <w:rsid w:val="00F35A08"/>
    <w:rsid w:val="00F3763A"/>
    <w:rsid w:val="00F40C49"/>
    <w:rsid w:val="00F40C7A"/>
    <w:rsid w:val="00F415EE"/>
    <w:rsid w:val="00F4166F"/>
    <w:rsid w:val="00F41F0E"/>
    <w:rsid w:val="00F42B24"/>
    <w:rsid w:val="00F4328C"/>
    <w:rsid w:val="00F435D5"/>
    <w:rsid w:val="00F43682"/>
    <w:rsid w:val="00F440FF"/>
    <w:rsid w:val="00F4549E"/>
    <w:rsid w:val="00F47078"/>
    <w:rsid w:val="00F47B05"/>
    <w:rsid w:val="00F503EE"/>
    <w:rsid w:val="00F508C4"/>
    <w:rsid w:val="00F50D06"/>
    <w:rsid w:val="00F5148A"/>
    <w:rsid w:val="00F537AE"/>
    <w:rsid w:val="00F54953"/>
    <w:rsid w:val="00F54D83"/>
    <w:rsid w:val="00F55201"/>
    <w:rsid w:val="00F55275"/>
    <w:rsid w:val="00F56CD3"/>
    <w:rsid w:val="00F5737F"/>
    <w:rsid w:val="00F621AA"/>
    <w:rsid w:val="00F627FA"/>
    <w:rsid w:val="00F634DA"/>
    <w:rsid w:val="00F65EA8"/>
    <w:rsid w:val="00F671AA"/>
    <w:rsid w:val="00F67AF6"/>
    <w:rsid w:val="00F70B40"/>
    <w:rsid w:val="00F7279E"/>
    <w:rsid w:val="00F73778"/>
    <w:rsid w:val="00F73E56"/>
    <w:rsid w:val="00F74C16"/>
    <w:rsid w:val="00F74C3E"/>
    <w:rsid w:val="00F769DF"/>
    <w:rsid w:val="00F76EB9"/>
    <w:rsid w:val="00F804CA"/>
    <w:rsid w:val="00F81555"/>
    <w:rsid w:val="00F81F88"/>
    <w:rsid w:val="00F82A4E"/>
    <w:rsid w:val="00F8343E"/>
    <w:rsid w:val="00F8423F"/>
    <w:rsid w:val="00F84984"/>
    <w:rsid w:val="00F86620"/>
    <w:rsid w:val="00F873DA"/>
    <w:rsid w:val="00F87888"/>
    <w:rsid w:val="00F900BA"/>
    <w:rsid w:val="00F90DA9"/>
    <w:rsid w:val="00F91A62"/>
    <w:rsid w:val="00F936D4"/>
    <w:rsid w:val="00F93FF5"/>
    <w:rsid w:val="00F94813"/>
    <w:rsid w:val="00F961D9"/>
    <w:rsid w:val="00F9714E"/>
    <w:rsid w:val="00F97EEB"/>
    <w:rsid w:val="00FA05C6"/>
    <w:rsid w:val="00FA0A24"/>
    <w:rsid w:val="00FA23A7"/>
    <w:rsid w:val="00FA2D89"/>
    <w:rsid w:val="00FA3C92"/>
    <w:rsid w:val="00FA3E21"/>
    <w:rsid w:val="00FA4A72"/>
    <w:rsid w:val="00FA57B9"/>
    <w:rsid w:val="00FA5D17"/>
    <w:rsid w:val="00FA5F8D"/>
    <w:rsid w:val="00FA5FFF"/>
    <w:rsid w:val="00FA6AA4"/>
    <w:rsid w:val="00FA7465"/>
    <w:rsid w:val="00FA77E5"/>
    <w:rsid w:val="00FA7A47"/>
    <w:rsid w:val="00FB1508"/>
    <w:rsid w:val="00FB30C3"/>
    <w:rsid w:val="00FB4D75"/>
    <w:rsid w:val="00FB5847"/>
    <w:rsid w:val="00FB5B23"/>
    <w:rsid w:val="00FB5D63"/>
    <w:rsid w:val="00FB635A"/>
    <w:rsid w:val="00FB6428"/>
    <w:rsid w:val="00FB6C7E"/>
    <w:rsid w:val="00FC03B1"/>
    <w:rsid w:val="00FC063D"/>
    <w:rsid w:val="00FC08BB"/>
    <w:rsid w:val="00FC17C6"/>
    <w:rsid w:val="00FC238D"/>
    <w:rsid w:val="00FC2D98"/>
    <w:rsid w:val="00FC37D1"/>
    <w:rsid w:val="00FC5194"/>
    <w:rsid w:val="00FC5759"/>
    <w:rsid w:val="00FD04A9"/>
    <w:rsid w:val="00FD1E94"/>
    <w:rsid w:val="00FD2CDE"/>
    <w:rsid w:val="00FD4546"/>
    <w:rsid w:val="00FD5152"/>
    <w:rsid w:val="00FD5D16"/>
    <w:rsid w:val="00FD5E44"/>
    <w:rsid w:val="00FD5EAA"/>
    <w:rsid w:val="00FE0261"/>
    <w:rsid w:val="00FE0DE1"/>
    <w:rsid w:val="00FE1A47"/>
    <w:rsid w:val="00FE1E14"/>
    <w:rsid w:val="00FE293C"/>
    <w:rsid w:val="00FE2A43"/>
    <w:rsid w:val="00FE31F5"/>
    <w:rsid w:val="00FE6BDC"/>
    <w:rsid w:val="00FE6D09"/>
    <w:rsid w:val="00FE6DE6"/>
    <w:rsid w:val="00FF0026"/>
    <w:rsid w:val="00FF212A"/>
    <w:rsid w:val="00FF21E7"/>
    <w:rsid w:val="00FF23F3"/>
    <w:rsid w:val="00FF23F7"/>
    <w:rsid w:val="00FF27E9"/>
    <w:rsid w:val="00FF311A"/>
    <w:rsid w:val="00FF44C5"/>
    <w:rsid w:val="00FF5C84"/>
    <w:rsid w:val="00FF5CB1"/>
    <w:rsid w:val="00FF5CC4"/>
    <w:rsid w:val="00FF68C5"/>
    <w:rsid w:val="00FF6CF0"/>
    <w:rsid w:val="00FF7277"/>
    <w:rsid w:val="00FF7D4A"/>
    <w:rsid w:val="012AAFC0"/>
    <w:rsid w:val="0166D296"/>
    <w:rsid w:val="01E264DE"/>
    <w:rsid w:val="01FA1D8E"/>
    <w:rsid w:val="02065C01"/>
    <w:rsid w:val="0207059B"/>
    <w:rsid w:val="022CCDBE"/>
    <w:rsid w:val="024A70BD"/>
    <w:rsid w:val="024D2B7A"/>
    <w:rsid w:val="025BDE65"/>
    <w:rsid w:val="0290C96D"/>
    <w:rsid w:val="02DDECAE"/>
    <w:rsid w:val="02E754BC"/>
    <w:rsid w:val="033C1702"/>
    <w:rsid w:val="039988AB"/>
    <w:rsid w:val="0399C24B"/>
    <w:rsid w:val="03AA8619"/>
    <w:rsid w:val="03F977FC"/>
    <w:rsid w:val="04117169"/>
    <w:rsid w:val="043A400B"/>
    <w:rsid w:val="04A1DC25"/>
    <w:rsid w:val="04CE7500"/>
    <w:rsid w:val="050B1D16"/>
    <w:rsid w:val="051A02D2"/>
    <w:rsid w:val="05227BB7"/>
    <w:rsid w:val="053EE0F8"/>
    <w:rsid w:val="05827721"/>
    <w:rsid w:val="05E30048"/>
    <w:rsid w:val="05E5212F"/>
    <w:rsid w:val="05E8440E"/>
    <w:rsid w:val="05EA195D"/>
    <w:rsid w:val="0679313F"/>
    <w:rsid w:val="069E3F68"/>
    <w:rsid w:val="06A84F38"/>
    <w:rsid w:val="06CB6EC0"/>
    <w:rsid w:val="06E5B9F4"/>
    <w:rsid w:val="06EC51D2"/>
    <w:rsid w:val="06FE4E2D"/>
    <w:rsid w:val="07100B5D"/>
    <w:rsid w:val="0720421E"/>
    <w:rsid w:val="07486BCC"/>
    <w:rsid w:val="07853491"/>
    <w:rsid w:val="079F9594"/>
    <w:rsid w:val="07F17654"/>
    <w:rsid w:val="08140511"/>
    <w:rsid w:val="081EF18C"/>
    <w:rsid w:val="08686647"/>
    <w:rsid w:val="0877A8E0"/>
    <w:rsid w:val="0914399F"/>
    <w:rsid w:val="095C3104"/>
    <w:rsid w:val="0981D2C6"/>
    <w:rsid w:val="09D89698"/>
    <w:rsid w:val="0A10BE84"/>
    <w:rsid w:val="0A12DE75"/>
    <w:rsid w:val="0A2F77EA"/>
    <w:rsid w:val="0A3F826E"/>
    <w:rsid w:val="0A823AF1"/>
    <w:rsid w:val="0A94B815"/>
    <w:rsid w:val="0AB302AC"/>
    <w:rsid w:val="0AD7B5CB"/>
    <w:rsid w:val="0B1D7961"/>
    <w:rsid w:val="0B3835C5"/>
    <w:rsid w:val="0B6B6392"/>
    <w:rsid w:val="0B6D1FD2"/>
    <w:rsid w:val="0B9069F1"/>
    <w:rsid w:val="0BB70C21"/>
    <w:rsid w:val="0BC816F5"/>
    <w:rsid w:val="0BF8FB56"/>
    <w:rsid w:val="0C1DBC66"/>
    <w:rsid w:val="0C252B3B"/>
    <w:rsid w:val="0C3C9C17"/>
    <w:rsid w:val="0C914210"/>
    <w:rsid w:val="0CAE2AE6"/>
    <w:rsid w:val="0D199B5C"/>
    <w:rsid w:val="0D2BD5AB"/>
    <w:rsid w:val="0DB3634B"/>
    <w:rsid w:val="0DE6DA30"/>
    <w:rsid w:val="0E0FB016"/>
    <w:rsid w:val="0E205F8E"/>
    <w:rsid w:val="0EA889D2"/>
    <w:rsid w:val="0EA9AE2A"/>
    <w:rsid w:val="0ECCCDB2"/>
    <w:rsid w:val="0F24FB7F"/>
    <w:rsid w:val="0F721BF2"/>
    <w:rsid w:val="0F7BB92A"/>
    <w:rsid w:val="101CB916"/>
    <w:rsid w:val="10513C1E"/>
    <w:rsid w:val="105B21E2"/>
    <w:rsid w:val="10786D06"/>
    <w:rsid w:val="1087758A"/>
    <w:rsid w:val="1091DF4D"/>
    <w:rsid w:val="11270639"/>
    <w:rsid w:val="1153322E"/>
    <w:rsid w:val="116B5E6C"/>
    <w:rsid w:val="117D6E24"/>
    <w:rsid w:val="11CF0C63"/>
    <w:rsid w:val="1247328A"/>
    <w:rsid w:val="12728E89"/>
    <w:rsid w:val="1285B274"/>
    <w:rsid w:val="12AF661C"/>
    <w:rsid w:val="12BA55EB"/>
    <w:rsid w:val="12BAF52D"/>
    <w:rsid w:val="12BF2570"/>
    <w:rsid w:val="12CDEEA2"/>
    <w:rsid w:val="12FA5ED4"/>
    <w:rsid w:val="1301979D"/>
    <w:rsid w:val="134BD5D5"/>
    <w:rsid w:val="136990BE"/>
    <w:rsid w:val="13710E7A"/>
    <w:rsid w:val="139871BE"/>
    <w:rsid w:val="13994E69"/>
    <w:rsid w:val="13B6383A"/>
    <w:rsid w:val="13D9F198"/>
    <w:rsid w:val="144FF496"/>
    <w:rsid w:val="148614D7"/>
    <w:rsid w:val="14A46738"/>
    <w:rsid w:val="14A50584"/>
    <w:rsid w:val="14E2C394"/>
    <w:rsid w:val="155F84CC"/>
    <w:rsid w:val="155FDB87"/>
    <w:rsid w:val="1560A09F"/>
    <w:rsid w:val="15715EE5"/>
    <w:rsid w:val="15AE88BD"/>
    <w:rsid w:val="15D76ABC"/>
    <w:rsid w:val="16057153"/>
    <w:rsid w:val="160E97C2"/>
    <w:rsid w:val="1685DF0F"/>
    <w:rsid w:val="16A193C9"/>
    <w:rsid w:val="16A399F8"/>
    <w:rsid w:val="16C0E344"/>
    <w:rsid w:val="1719FE49"/>
    <w:rsid w:val="17237A35"/>
    <w:rsid w:val="174F5BE4"/>
    <w:rsid w:val="1759043F"/>
    <w:rsid w:val="176ADDD2"/>
    <w:rsid w:val="178D9C07"/>
    <w:rsid w:val="1795B045"/>
    <w:rsid w:val="17BC2556"/>
    <w:rsid w:val="17F7CEF4"/>
    <w:rsid w:val="1833DC3E"/>
    <w:rsid w:val="187A021D"/>
    <w:rsid w:val="18A268C4"/>
    <w:rsid w:val="18A60DA8"/>
    <w:rsid w:val="18A9E964"/>
    <w:rsid w:val="190454A2"/>
    <w:rsid w:val="19420A43"/>
    <w:rsid w:val="19550B82"/>
    <w:rsid w:val="19743320"/>
    <w:rsid w:val="198CB816"/>
    <w:rsid w:val="19B6B445"/>
    <w:rsid w:val="19BAE22A"/>
    <w:rsid w:val="1A3A0A45"/>
    <w:rsid w:val="1A602642"/>
    <w:rsid w:val="1ABC1984"/>
    <w:rsid w:val="1B66B354"/>
    <w:rsid w:val="1B75DC2B"/>
    <w:rsid w:val="1B78F931"/>
    <w:rsid w:val="1BA1F00C"/>
    <w:rsid w:val="1BB7FBD3"/>
    <w:rsid w:val="1C2C7562"/>
    <w:rsid w:val="1C2E4662"/>
    <w:rsid w:val="1D018AEA"/>
    <w:rsid w:val="1D119F96"/>
    <w:rsid w:val="1D845D55"/>
    <w:rsid w:val="1D9F80BE"/>
    <w:rsid w:val="1DBCA52A"/>
    <w:rsid w:val="1DC66E48"/>
    <w:rsid w:val="1DDF74E7"/>
    <w:rsid w:val="1E101E91"/>
    <w:rsid w:val="1E7822A6"/>
    <w:rsid w:val="1EEC4296"/>
    <w:rsid w:val="1EFAE31F"/>
    <w:rsid w:val="1F20F7FF"/>
    <w:rsid w:val="1F7533E5"/>
    <w:rsid w:val="1FAC6D5B"/>
    <w:rsid w:val="1FF392AD"/>
    <w:rsid w:val="20494058"/>
    <w:rsid w:val="20A3FDDB"/>
    <w:rsid w:val="20C35425"/>
    <w:rsid w:val="21279994"/>
    <w:rsid w:val="21351823"/>
    <w:rsid w:val="21EA9895"/>
    <w:rsid w:val="21F48528"/>
    <w:rsid w:val="21F51182"/>
    <w:rsid w:val="21F7EC1D"/>
    <w:rsid w:val="221363E3"/>
    <w:rsid w:val="224DD652"/>
    <w:rsid w:val="23076723"/>
    <w:rsid w:val="23208FF0"/>
    <w:rsid w:val="234E7AAA"/>
    <w:rsid w:val="235DCC2A"/>
    <w:rsid w:val="2361F741"/>
    <w:rsid w:val="23632631"/>
    <w:rsid w:val="2367738A"/>
    <w:rsid w:val="2386A296"/>
    <w:rsid w:val="23AC6A79"/>
    <w:rsid w:val="23ACC796"/>
    <w:rsid w:val="23C58B4C"/>
    <w:rsid w:val="24603943"/>
    <w:rsid w:val="24617E5E"/>
    <w:rsid w:val="2532126D"/>
    <w:rsid w:val="259F7452"/>
    <w:rsid w:val="25A832F0"/>
    <w:rsid w:val="25ABB6FB"/>
    <w:rsid w:val="25C58168"/>
    <w:rsid w:val="26217156"/>
    <w:rsid w:val="2720D1BB"/>
    <w:rsid w:val="2760515B"/>
    <w:rsid w:val="276F6123"/>
    <w:rsid w:val="27CF1406"/>
    <w:rsid w:val="27FF434E"/>
    <w:rsid w:val="28254920"/>
    <w:rsid w:val="28661CC2"/>
    <w:rsid w:val="287AAA0E"/>
    <w:rsid w:val="287B53A8"/>
    <w:rsid w:val="28E8F1FB"/>
    <w:rsid w:val="29213607"/>
    <w:rsid w:val="292B2663"/>
    <w:rsid w:val="2954F21F"/>
    <w:rsid w:val="296DFC6B"/>
    <w:rsid w:val="297AA4B6"/>
    <w:rsid w:val="2998180E"/>
    <w:rsid w:val="29DB532D"/>
    <w:rsid w:val="2A1926DF"/>
    <w:rsid w:val="2A52FB2E"/>
    <w:rsid w:val="2AC433CD"/>
    <w:rsid w:val="2ADF78C2"/>
    <w:rsid w:val="2AE47D09"/>
    <w:rsid w:val="2AF380B8"/>
    <w:rsid w:val="2AF56B37"/>
    <w:rsid w:val="2B60E29D"/>
    <w:rsid w:val="2BAE39A5"/>
    <w:rsid w:val="2BB0968A"/>
    <w:rsid w:val="2BE5EE03"/>
    <w:rsid w:val="2C2F3346"/>
    <w:rsid w:val="2C8717FB"/>
    <w:rsid w:val="2C9213A0"/>
    <w:rsid w:val="2CECB503"/>
    <w:rsid w:val="2CF0608C"/>
    <w:rsid w:val="2D2EA16A"/>
    <w:rsid w:val="2D6383ED"/>
    <w:rsid w:val="2D71A664"/>
    <w:rsid w:val="2D74DC09"/>
    <w:rsid w:val="2D82437A"/>
    <w:rsid w:val="2D984AF2"/>
    <w:rsid w:val="2D9A7601"/>
    <w:rsid w:val="2DA216F4"/>
    <w:rsid w:val="2DA7CB7A"/>
    <w:rsid w:val="2DBECB26"/>
    <w:rsid w:val="2DE3CDA6"/>
    <w:rsid w:val="2DEB6E99"/>
    <w:rsid w:val="2E2BBD41"/>
    <w:rsid w:val="2E3C3962"/>
    <w:rsid w:val="2E53BE46"/>
    <w:rsid w:val="2E6BBB07"/>
    <w:rsid w:val="2EBA97BA"/>
    <w:rsid w:val="2EBCA5B3"/>
    <w:rsid w:val="2EC2345E"/>
    <w:rsid w:val="2EDEF1C5"/>
    <w:rsid w:val="2F084CC1"/>
    <w:rsid w:val="2F4356A8"/>
    <w:rsid w:val="2F64A8F9"/>
    <w:rsid w:val="2F9673A2"/>
    <w:rsid w:val="2FFF0411"/>
    <w:rsid w:val="303E6724"/>
    <w:rsid w:val="304A300A"/>
    <w:rsid w:val="309A301A"/>
    <w:rsid w:val="30B0DD81"/>
    <w:rsid w:val="30C85C8C"/>
    <w:rsid w:val="30CE6599"/>
    <w:rsid w:val="30FCE936"/>
    <w:rsid w:val="311CCF2E"/>
    <w:rsid w:val="315160AD"/>
    <w:rsid w:val="31B96790"/>
    <w:rsid w:val="31DB7897"/>
    <w:rsid w:val="321330BE"/>
    <w:rsid w:val="323D440B"/>
    <w:rsid w:val="323E6768"/>
    <w:rsid w:val="32B34ED3"/>
    <w:rsid w:val="32DA1A19"/>
    <w:rsid w:val="32F4A690"/>
    <w:rsid w:val="330928E8"/>
    <w:rsid w:val="33147A0A"/>
    <w:rsid w:val="33200D27"/>
    <w:rsid w:val="33585F1F"/>
    <w:rsid w:val="33835677"/>
    <w:rsid w:val="33CA7BC9"/>
    <w:rsid w:val="33F2964D"/>
    <w:rsid w:val="341A9C9C"/>
    <w:rsid w:val="34453970"/>
    <w:rsid w:val="34EC0CD0"/>
    <w:rsid w:val="3509CC08"/>
    <w:rsid w:val="3528AA4E"/>
    <w:rsid w:val="3564C32B"/>
    <w:rsid w:val="35E7FC9B"/>
    <w:rsid w:val="36195875"/>
    <w:rsid w:val="363A6FBB"/>
    <w:rsid w:val="3683ED3B"/>
    <w:rsid w:val="368565EB"/>
    <w:rsid w:val="36E4DB09"/>
    <w:rsid w:val="37A86AD5"/>
    <w:rsid w:val="37C1A0AE"/>
    <w:rsid w:val="383387A3"/>
    <w:rsid w:val="38697C46"/>
    <w:rsid w:val="387FA1CF"/>
    <w:rsid w:val="38A32F5D"/>
    <w:rsid w:val="39256A6C"/>
    <w:rsid w:val="39317A44"/>
    <w:rsid w:val="396453FF"/>
    <w:rsid w:val="39F19F30"/>
    <w:rsid w:val="39F4FF78"/>
    <w:rsid w:val="3A78CA87"/>
    <w:rsid w:val="3A9FCF6D"/>
    <w:rsid w:val="3ADCFDE8"/>
    <w:rsid w:val="3B207DE6"/>
    <w:rsid w:val="3B2D4D6F"/>
    <w:rsid w:val="3B582A7A"/>
    <w:rsid w:val="3B5EDA29"/>
    <w:rsid w:val="3BA339A0"/>
    <w:rsid w:val="3BD7F1D7"/>
    <w:rsid w:val="3BDD72AF"/>
    <w:rsid w:val="3C010231"/>
    <w:rsid w:val="3C272463"/>
    <w:rsid w:val="3C653D08"/>
    <w:rsid w:val="3CEFECAA"/>
    <w:rsid w:val="3D38A34E"/>
    <w:rsid w:val="3DAB3CF6"/>
    <w:rsid w:val="3E27D14F"/>
    <w:rsid w:val="3E6D6AAA"/>
    <w:rsid w:val="3E77C3E3"/>
    <w:rsid w:val="3EA3609F"/>
    <w:rsid w:val="3EBAD080"/>
    <w:rsid w:val="3EDD3B96"/>
    <w:rsid w:val="3EE9EE79"/>
    <w:rsid w:val="3F3A7125"/>
    <w:rsid w:val="3F91AC00"/>
    <w:rsid w:val="3F9666C5"/>
    <w:rsid w:val="3FB6BCF7"/>
    <w:rsid w:val="400D9FF7"/>
    <w:rsid w:val="40426DE4"/>
    <w:rsid w:val="408A3450"/>
    <w:rsid w:val="40C32996"/>
    <w:rsid w:val="40E4578D"/>
    <w:rsid w:val="410AF9BD"/>
    <w:rsid w:val="41173F34"/>
    <w:rsid w:val="41893DCD"/>
    <w:rsid w:val="41A6ADD1"/>
    <w:rsid w:val="41AECD2D"/>
    <w:rsid w:val="42D77E7C"/>
    <w:rsid w:val="42FB4272"/>
    <w:rsid w:val="434C63F6"/>
    <w:rsid w:val="435C7EC4"/>
    <w:rsid w:val="43A585E3"/>
    <w:rsid w:val="43BA0FC5"/>
    <w:rsid w:val="43BC06A0"/>
    <w:rsid w:val="43CDFFA7"/>
    <w:rsid w:val="44AB9D81"/>
    <w:rsid w:val="44B086C8"/>
    <w:rsid w:val="44D1BFB3"/>
    <w:rsid w:val="44F3BB9E"/>
    <w:rsid w:val="44F78CA6"/>
    <w:rsid w:val="450F7E49"/>
    <w:rsid w:val="4517DA9E"/>
    <w:rsid w:val="46058BFF"/>
    <w:rsid w:val="460D60A0"/>
    <w:rsid w:val="4660BD7D"/>
    <w:rsid w:val="46870FC6"/>
    <w:rsid w:val="4689330B"/>
    <w:rsid w:val="46A2CAA7"/>
    <w:rsid w:val="470E61D5"/>
    <w:rsid w:val="471302D8"/>
    <w:rsid w:val="477374E1"/>
    <w:rsid w:val="47891A96"/>
    <w:rsid w:val="47ABE76F"/>
    <w:rsid w:val="47B41FDA"/>
    <w:rsid w:val="47BCF3C4"/>
    <w:rsid w:val="484A0146"/>
    <w:rsid w:val="486B5B21"/>
    <w:rsid w:val="4885945D"/>
    <w:rsid w:val="4917DF00"/>
    <w:rsid w:val="4962BC4B"/>
    <w:rsid w:val="4992E4C4"/>
    <w:rsid w:val="49FA6621"/>
    <w:rsid w:val="49FB881B"/>
    <w:rsid w:val="4A3FE792"/>
    <w:rsid w:val="4A979208"/>
    <w:rsid w:val="4ABE5E73"/>
    <w:rsid w:val="4B043BC6"/>
    <w:rsid w:val="4B72AEFA"/>
    <w:rsid w:val="4B818C7C"/>
    <w:rsid w:val="4BB098D7"/>
    <w:rsid w:val="4BC5142E"/>
    <w:rsid w:val="4BC54A53"/>
    <w:rsid w:val="4C41EA82"/>
    <w:rsid w:val="4C8D7B22"/>
    <w:rsid w:val="4D1ACD27"/>
    <w:rsid w:val="4D2043BE"/>
    <w:rsid w:val="4D251534"/>
    <w:rsid w:val="4D4A1D66"/>
    <w:rsid w:val="4D8E84A7"/>
    <w:rsid w:val="4DBCE3EA"/>
    <w:rsid w:val="4DE64DCD"/>
    <w:rsid w:val="4E6499A7"/>
    <w:rsid w:val="4E7C861E"/>
    <w:rsid w:val="4F00DB91"/>
    <w:rsid w:val="4F55029B"/>
    <w:rsid w:val="4FDB5911"/>
    <w:rsid w:val="4FFEFB51"/>
    <w:rsid w:val="5000E871"/>
    <w:rsid w:val="5002EF96"/>
    <w:rsid w:val="503FD151"/>
    <w:rsid w:val="504D356E"/>
    <w:rsid w:val="509F5BFB"/>
    <w:rsid w:val="50ACEAAA"/>
    <w:rsid w:val="50B1393E"/>
    <w:rsid w:val="50C6BFAF"/>
    <w:rsid w:val="50CDC632"/>
    <w:rsid w:val="50DD5588"/>
    <w:rsid w:val="515FED58"/>
    <w:rsid w:val="51C9BAA3"/>
    <w:rsid w:val="51FA0DD5"/>
    <w:rsid w:val="522C7445"/>
    <w:rsid w:val="52413A6B"/>
    <w:rsid w:val="524F764D"/>
    <w:rsid w:val="52A02305"/>
    <w:rsid w:val="52D6B9B8"/>
    <w:rsid w:val="52FB0161"/>
    <w:rsid w:val="534DD928"/>
    <w:rsid w:val="535D40A1"/>
    <w:rsid w:val="53655FFD"/>
    <w:rsid w:val="53BC91AB"/>
    <w:rsid w:val="53C4B107"/>
    <w:rsid w:val="541F4DAB"/>
    <w:rsid w:val="54BBA1F7"/>
    <w:rsid w:val="5508ED71"/>
    <w:rsid w:val="551D3DC4"/>
    <w:rsid w:val="557C9D27"/>
    <w:rsid w:val="559AC84A"/>
    <w:rsid w:val="55C2196C"/>
    <w:rsid w:val="55FDACF3"/>
    <w:rsid w:val="561AA8B6"/>
    <w:rsid w:val="56AA7526"/>
    <w:rsid w:val="56DC062F"/>
    <w:rsid w:val="572B0A20"/>
    <w:rsid w:val="57346304"/>
    <w:rsid w:val="57F2A377"/>
    <w:rsid w:val="583E22D7"/>
    <w:rsid w:val="58413043"/>
    <w:rsid w:val="5849B1E8"/>
    <w:rsid w:val="584B9470"/>
    <w:rsid w:val="588A02EE"/>
    <w:rsid w:val="589DA63D"/>
    <w:rsid w:val="58C2F1CF"/>
    <w:rsid w:val="58C4925C"/>
    <w:rsid w:val="594B590C"/>
    <w:rsid w:val="599EEFF9"/>
    <w:rsid w:val="59DC0485"/>
    <w:rsid w:val="5A0FAAE2"/>
    <w:rsid w:val="5A127801"/>
    <w:rsid w:val="5A24E992"/>
    <w:rsid w:val="5A34D099"/>
    <w:rsid w:val="5A727D69"/>
    <w:rsid w:val="5A9BC07B"/>
    <w:rsid w:val="5AB4EB31"/>
    <w:rsid w:val="5ACE58C1"/>
    <w:rsid w:val="5B6E3BB5"/>
    <w:rsid w:val="5C2AE14D"/>
    <w:rsid w:val="5C2E1BD8"/>
    <w:rsid w:val="5CBFF90F"/>
    <w:rsid w:val="5CD6C31C"/>
    <w:rsid w:val="5D344B60"/>
    <w:rsid w:val="5D64071A"/>
    <w:rsid w:val="5E01CE6C"/>
    <w:rsid w:val="5E213208"/>
    <w:rsid w:val="5E64B315"/>
    <w:rsid w:val="5E719500"/>
    <w:rsid w:val="5EB44D83"/>
    <w:rsid w:val="5F2A07DE"/>
    <w:rsid w:val="5F3829FE"/>
    <w:rsid w:val="5F416D27"/>
    <w:rsid w:val="5F4CF11A"/>
    <w:rsid w:val="5F793A6A"/>
    <w:rsid w:val="5F953EB4"/>
    <w:rsid w:val="5FE52572"/>
    <w:rsid w:val="5FE54CB0"/>
    <w:rsid w:val="5FF0A965"/>
    <w:rsid w:val="603669A2"/>
    <w:rsid w:val="604772A3"/>
    <w:rsid w:val="6047AC43"/>
    <w:rsid w:val="604B2CFA"/>
    <w:rsid w:val="60FA6C1C"/>
    <w:rsid w:val="610FA0A4"/>
    <w:rsid w:val="61799C71"/>
    <w:rsid w:val="61C4265A"/>
    <w:rsid w:val="621C8DC7"/>
    <w:rsid w:val="623EF8DD"/>
    <w:rsid w:val="62675C49"/>
    <w:rsid w:val="62D11AD7"/>
    <w:rsid w:val="6330B075"/>
    <w:rsid w:val="635026D2"/>
    <w:rsid w:val="6360B571"/>
    <w:rsid w:val="6369E449"/>
    <w:rsid w:val="639FB089"/>
    <w:rsid w:val="63F559A5"/>
    <w:rsid w:val="64029C5D"/>
    <w:rsid w:val="641B4CF9"/>
    <w:rsid w:val="641CB9C2"/>
    <w:rsid w:val="64551720"/>
    <w:rsid w:val="65152919"/>
    <w:rsid w:val="652B7C8D"/>
    <w:rsid w:val="65527E38"/>
    <w:rsid w:val="657AAA6E"/>
    <w:rsid w:val="65D0DC34"/>
    <w:rsid w:val="6614725D"/>
    <w:rsid w:val="6622AEAF"/>
    <w:rsid w:val="667553A5"/>
    <w:rsid w:val="66B22B38"/>
    <w:rsid w:val="66EC687D"/>
    <w:rsid w:val="6728E238"/>
    <w:rsid w:val="673648B3"/>
    <w:rsid w:val="6763C3EB"/>
    <w:rsid w:val="67FCF462"/>
    <w:rsid w:val="68D05EC5"/>
    <w:rsid w:val="68D51904"/>
    <w:rsid w:val="68D5FB61"/>
    <w:rsid w:val="690E0274"/>
    <w:rsid w:val="692F862B"/>
    <w:rsid w:val="694B7BA7"/>
    <w:rsid w:val="695CE6F1"/>
    <w:rsid w:val="696E5499"/>
    <w:rsid w:val="699DC6EA"/>
    <w:rsid w:val="69CF57F3"/>
    <w:rsid w:val="69D8B861"/>
    <w:rsid w:val="69EBB64C"/>
    <w:rsid w:val="69F9EDF8"/>
    <w:rsid w:val="69FFFEFF"/>
    <w:rsid w:val="6A555CDF"/>
    <w:rsid w:val="6A55C186"/>
    <w:rsid w:val="6A8E25E5"/>
    <w:rsid w:val="6AA25519"/>
    <w:rsid w:val="6B3A3D91"/>
    <w:rsid w:val="6B6DFCFD"/>
    <w:rsid w:val="6B897AB5"/>
    <w:rsid w:val="6BF5508D"/>
    <w:rsid w:val="6C1B0DBC"/>
    <w:rsid w:val="6C46C78E"/>
    <w:rsid w:val="6C52C4E8"/>
    <w:rsid w:val="6C55A131"/>
    <w:rsid w:val="6C58A7C6"/>
    <w:rsid w:val="6C8E4E33"/>
    <w:rsid w:val="6CA17ACD"/>
    <w:rsid w:val="6CDACD06"/>
    <w:rsid w:val="6CDD176D"/>
    <w:rsid w:val="6D1675A9"/>
    <w:rsid w:val="6D1A0C16"/>
    <w:rsid w:val="6D50FAEF"/>
    <w:rsid w:val="6D807C94"/>
    <w:rsid w:val="6D96BB2C"/>
    <w:rsid w:val="6EA11FF3"/>
    <w:rsid w:val="6F0A9061"/>
    <w:rsid w:val="6F23E836"/>
    <w:rsid w:val="6F2DC1E1"/>
    <w:rsid w:val="6F71C7CF"/>
    <w:rsid w:val="6F826010"/>
    <w:rsid w:val="6F929EC8"/>
    <w:rsid w:val="6FD9E4C9"/>
    <w:rsid w:val="6FDE923C"/>
    <w:rsid w:val="70011282"/>
    <w:rsid w:val="700EC3E2"/>
    <w:rsid w:val="712A11C7"/>
    <w:rsid w:val="71547F93"/>
    <w:rsid w:val="71B5392D"/>
    <w:rsid w:val="71B6AFAE"/>
    <w:rsid w:val="71E8909E"/>
    <w:rsid w:val="7241521A"/>
    <w:rsid w:val="7255FBB0"/>
    <w:rsid w:val="728668BD"/>
    <w:rsid w:val="72E8F78D"/>
    <w:rsid w:val="72EEB909"/>
    <w:rsid w:val="730C1CC7"/>
    <w:rsid w:val="731D236A"/>
    <w:rsid w:val="738ACF0F"/>
    <w:rsid w:val="738D913A"/>
    <w:rsid w:val="73A866F0"/>
    <w:rsid w:val="73C69567"/>
    <w:rsid w:val="740785AF"/>
    <w:rsid w:val="746FA6BE"/>
    <w:rsid w:val="7470693D"/>
    <w:rsid w:val="7477F121"/>
    <w:rsid w:val="7481B8D4"/>
    <w:rsid w:val="7490242E"/>
    <w:rsid w:val="74940DDB"/>
    <w:rsid w:val="74BFBF57"/>
    <w:rsid w:val="754B9B4B"/>
    <w:rsid w:val="75685747"/>
    <w:rsid w:val="758A925A"/>
    <w:rsid w:val="75968617"/>
    <w:rsid w:val="75ADE5AE"/>
    <w:rsid w:val="75AFF6E5"/>
    <w:rsid w:val="7621F915"/>
    <w:rsid w:val="76421532"/>
    <w:rsid w:val="76606793"/>
    <w:rsid w:val="7661A11B"/>
    <w:rsid w:val="769E8078"/>
    <w:rsid w:val="76CFD6E6"/>
    <w:rsid w:val="76F9ACCA"/>
    <w:rsid w:val="770FDD71"/>
    <w:rsid w:val="772F93F1"/>
    <w:rsid w:val="773EB945"/>
    <w:rsid w:val="77462B9D"/>
    <w:rsid w:val="77E8CEBA"/>
    <w:rsid w:val="77F599B1"/>
    <w:rsid w:val="78212BD5"/>
    <w:rsid w:val="783B4CF8"/>
    <w:rsid w:val="783CAEB9"/>
    <w:rsid w:val="7878E2BB"/>
    <w:rsid w:val="78849CD3"/>
    <w:rsid w:val="788677FB"/>
    <w:rsid w:val="79291080"/>
    <w:rsid w:val="79753898"/>
    <w:rsid w:val="7988D14F"/>
    <w:rsid w:val="7A1355AA"/>
    <w:rsid w:val="7A1E660F"/>
    <w:rsid w:val="7AAC1D2B"/>
    <w:rsid w:val="7AB28238"/>
    <w:rsid w:val="7B1BEADC"/>
    <w:rsid w:val="7B2EA728"/>
    <w:rsid w:val="7B5FB2DB"/>
    <w:rsid w:val="7B8FE1B3"/>
    <w:rsid w:val="7BA0E856"/>
    <w:rsid w:val="7C1A9681"/>
    <w:rsid w:val="7C99A4DA"/>
    <w:rsid w:val="7CAAFDC2"/>
    <w:rsid w:val="7CD9FE1A"/>
    <w:rsid w:val="7D44D049"/>
    <w:rsid w:val="7D61C0E9"/>
    <w:rsid w:val="7DAF5C8A"/>
    <w:rsid w:val="7DB130C5"/>
    <w:rsid w:val="7DC82E13"/>
    <w:rsid w:val="7E24303C"/>
    <w:rsid w:val="7E38606B"/>
    <w:rsid w:val="7E8FA310"/>
    <w:rsid w:val="7F070E18"/>
    <w:rsid w:val="7F8982F9"/>
    <w:rsid w:val="7F8AEDE7"/>
    <w:rsid w:val="7FCC95C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70E8F"/>
  <w15:chartTrackingRefBased/>
  <w15:docId w15:val="{39EEEF3A-0DBC-42D6-A0D1-6DAC829CC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de-DE"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DD6"/>
    <w:pPr>
      <w:jc w:val="both"/>
      <w:pPrChange w:id="0" w:author="Jonathan Leipold - BDAE Gruppe" w:date="2023-10-31T11:36:00Z">
        <w:pPr>
          <w:spacing w:before="120" w:after="200" w:line="264" w:lineRule="auto"/>
        </w:pPr>
      </w:pPrChange>
    </w:pPr>
    <w:rPr>
      <w:sz w:val="20"/>
      <w:rPrChange w:id="0" w:author="Jonathan Leipold - BDAE Gruppe" w:date="2023-10-31T11:36:00Z">
        <w:rPr>
          <w:rFonts w:asciiTheme="minorHAnsi" w:eastAsiaTheme="minorHAnsi" w:hAnsiTheme="minorHAnsi" w:cstheme="minorBidi"/>
          <w:color w:val="595959" w:themeColor="text1" w:themeTint="A6"/>
          <w:szCs w:val="22"/>
          <w:lang w:val="de-DE" w:eastAsia="en-US" w:bidi="ar-SA"/>
        </w:rPr>
      </w:rPrChange>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Kontaktinfos">
    <w:name w:val="Kontaktinfos"/>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1"/>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5105B6"/>
    <w:pPr>
      <w:spacing w:before="0" w:after="120" w:line="240" w:lineRule="auto"/>
      <w:pPrChange w:id="1" w:author="Jonathan Leipold - BDAE Gruppe" w:date="2023-11-04T10:48:00Z">
        <w:pPr>
          <w:spacing w:after="200"/>
          <w:jc w:val="both"/>
        </w:pPr>
      </w:pPrChange>
    </w:pPr>
    <w:rPr>
      <w:i/>
      <w:iCs/>
      <w:color w:val="4E5B6F" w:themeColor="text2"/>
      <w:szCs w:val="18"/>
      <w:rPrChange w:id="1" w:author="Jonathan Leipold - BDAE Gruppe" w:date="2023-11-04T10:48:00Z">
        <w:rPr>
          <w:rFonts w:asciiTheme="minorHAnsi" w:eastAsiaTheme="minorHAnsi" w:hAnsiTheme="minorHAnsi" w:cstheme="minorBidi"/>
          <w:i/>
          <w:iCs/>
          <w:color w:val="4E5B6F" w:themeColor="text2"/>
          <w:szCs w:val="18"/>
          <w:lang w:val="de-DE" w:eastAsia="en-US" w:bidi="ar-SA"/>
        </w:rPr>
      </w:rPrChange>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unhideWhenUsed/>
    <w:rsid w:val="00C6554A"/>
    <w:pPr>
      <w:spacing w:line="240" w:lineRule="auto"/>
    </w:pPr>
    <w:rPr>
      <w:szCs w:val="20"/>
    </w:rPr>
  </w:style>
  <w:style w:type="character" w:customStyle="1" w:styleId="CommentTextChar">
    <w:name w:val="Comment Text Char"/>
    <w:basedOn w:val="DefaultParagraphFont"/>
    <w:link w:val="CommentText"/>
    <w:uiPriority w:val="99"/>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customStyle="1" w:styleId="p-memberprofilehovercard">
    <w:name w:val="p-member_profile_hover_card"/>
    <w:basedOn w:val="DefaultParagraphFont"/>
    <w:rsid w:val="0038642A"/>
  </w:style>
  <w:style w:type="paragraph" w:styleId="NormalWeb">
    <w:name w:val="Normal (Web)"/>
    <w:basedOn w:val="Normal"/>
    <w:uiPriority w:val="99"/>
    <w:unhideWhenUsed/>
    <w:rsid w:val="00034E84"/>
    <w:pPr>
      <w:spacing w:before="100" w:beforeAutospacing="1" w:after="100" w:afterAutospacing="1" w:line="240" w:lineRule="auto"/>
    </w:pPr>
    <w:rPr>
      <w:rFonts w:ascii="Times New Roman" w:eastAsia="Times New Roman" w:hAnsi="Times New Roman" w:cs="Times New Roman"/>
      <w:color w:val="auto"/>
      <w:sz w:val="24"/>
      <w:szCs w:val="24"/>
      <w:lang w:eastAsia="de-DE"/>
    </w:rPr>
  </w:style>
  <w:style w:type="character" w:styleId="UnresolvedMention">
    <w:name w:val="Unresolved Mention"/>
    <w:basedOn w:val="DefaultParagraphFont"/>
    <w:uiPriority w:val="99"/>
    <w:semiHidden/>
    <w:unhideWhenUsed/>
    <w:rsid w:val="006324E0"/>
    <w:rPr>
      <w:color w:val="605E5C"/>
      <w:shd w:val="clear" w:color="auto" w:fill="E1DFDD"/>
    </w:rPr>
  </w:style>
  <w:style w:type="paragraph" w:styleId="Revision">
    <w:name w:val="Revision"/>
    <w:hidden/>
    <w:uiPriority w:val="99"/>
    <w:semiHidden/>
    <w:rsid w:val="009031AC"/>
    <w:pPr>
      <w:spacing w:before="0" w:after="0" w:line="240" w:lineRule="auto"/>
    </w:pPr>
  </w:style>
  <w:style w:type="paragraph" w:styleId="ListParagraph">
    <w:name w:val="List Paragraph"/>
    <w:basedOn w:val="Normal"/>
    <w:uiPriority w:val="34"/>
    <w:unhideWhenUsed/>
    <w:qFormat/>
    <w:rsid w:val="00756661"/>
    <w:pPr>
      <w:ind w:left="720"/>
      <w:contextualSpacing/>
    </w:pPr>
  </w:style>
  <w:style w:type="table" w:styleId="TableGrid">
    <w:name w:val="Table Grid"/>
    <w:basedOn w:val="TableNormal"/>
    <w:uiPriority w:val="59"/>
    <w:rsid w:val="003519A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F73778"/>
    <w:pPr>
      <w:tabs>
        <w:tab w:val="left" w:pos="440"/>
        <w:tab w:val="left" w:pos="880"/>
        <w:tab w:val="right" w:leader="dot" w:pos="8295"/>
      </w:tabs>
      <w:spacing w:after="100"/>
      <w:jc w:val="center"/>
      <w:pPrChange w:id="2" w:author="Jonathan Leipold - BDAE Gruppe" w:date="2023-11-02T23:37:00Z">
        <w:pPr>
          <w:spacing w:before="120" w:after="100" w:line="264" w:lineRule="auto"/>
        </w:pPr>
      </w:pPrChange>
    </w:pPr>
    <w:rPr>
      <w:rPrChange w:id="2" w:author="Jonathan Leipold - BDAE Gruppe" w:date="2023-11-02T23:37:00Z">
        <w:rPr>
          <w:rFonts w:asciiTheme="minorHAnsi" w:eastAsiaTheme="minorHAnsi" w:hAnsiTheme="minorHAnsi" w:cstheme="minorBidi"/>
          <w:color w:val="595959" w:themeColor="text1" w:themeTint="A6"/>
          <w:sz w:val="22"/>
          <w:szCs w:val="22"/>
          <w:lang w:val="de-DE" w:eastAsia="en-US" w:bidi="ar-SA"/>
        </w:rPr>
      </w:rPrChange>
    </w:rPr>
  </w:style>
  <w:style w:type="paragraph" w:styleId="TOC2">
    <w:name w:val="toc 2"/>
    <w:basedOn w:val="Normal"/>
    <w:next w:val="Normal"/>
    <w:autoRedefine/>
    <w:uiPriority w:val="39"/>
    <w:unhideWhenUsed/>
    <w:rsid w:val="00473140"/>
    <w:pPr>
      <w:spacing w:after="100"/>
      <w:ind w:left="220"/>
    </w:pPr>
  </w:style>
  <w:style w:type="paragraph" w:styleId="TOC3">
    <w:name w:val="toc 3"/>
    <w:basedOn w:val="Normal"/>
    <w:next w:val="Normal"/>
    <w:autoRedefine/>
    <w:uiPriority w:val="39"/>
    <w:unhideWhenUsed/>
    <w:rsid w:val="0088202D"/>
    <w:pPr>
      <w:tabs>
        <w:tab w:val="right" w:leader="dot" w:pos="8296"/>
      </w:tabs>
      <w:spacing w:after="100"/>
      <w:ind w:left="440"/>
      <w:pPrChange w:id="3" w:author="Jonathan Leipold - BDAE Gruppe" w:date="2023-11-01T09:58:00Z">
        <w:pPr>
          <w:spacing w:before="120" w:after="100" w:line="264" w:lineRule="auto"/>
          <w:ind w:left="440"/>
          <w:jc w:val="both"/>
        </w:pPr>
      </w:pPrChange>
    </w:pPr>
    <w:rPr>
      <w:rPrChange w:id="3" w:author="Jonathan Leipold - BDAE Gruppe" w:date="2023-11-01T09:58:00Z">
        <w:rPr>
          <w:rFonts w:asciiTheme="minorHAnsi" w:eastAsiaTheme="minorHAnsi" w:hAnsiTheme="minorHAnsi" w:cstheme="minorBidi"/>
          <w:color w:val="595959" w:themeColor="text1" w:themeTint="A6"/>
          <w:szCs w:val="22"/>
          <w:lang w:val="de-DE" w:eastAsia="en-US" w:bidi="ar-SA"/>
        </w:rPr>
      </w:rPrChange>
    </w:rPr>
  </w:style>
  <w:style w:type="paragraph" w:styleId="TOCHeading">
    <w:name w:val="TOC Heading"/>
    <w:basedOn w:val="Heading1"/>
    <w:next w:val="Normal"/>
    <w:uiPriority w:val="39"/>
    <w:unhideWhenUsed/>
    <w:qFormat/>
    <w:rsid w:val="005C67CF"/>
    <w:pPr>
      <w:spacing w:before="240" w:after="0" w:line="259" w:lineRule="auto"/>
      <w:contextualSpacing w:val="0"/>
      <w:outlineLvl w:val="9"/>
    </w:pPr>
    <w:rPr>
      <w:szCs w:val="32"/>
      <w:lang w:val="en-GB" w:eastAsia="en-GB"/>
    </w:rPr>
  </w:style>
  <w:style w:type="character" w:styleId="FootnoteReference">
    <w:name w:val="footnote reference"/>
    <w:basedOn w:val="DefaultParagraphFont"/>
    <w:uiPriority w:val="99"/>
    <w:semiHidden/>
    <w:unhideWhenUsed/>
    <w:rsid w:val="00B51D99"/>
    <w:rPr>
      <w:vertAlign w:val="superscript"/>
    </w:rPr>
  </w:style>
  <w:style w:type="paragraph" w:styleId="Bibliography">
    <w:name w:val="Bibliography"/>
    <w:basedOn w:val="Normal"/>
    <w:next w:val="Normal"/>
    <w:uiPriority w:val="37"/>
    <w:unhideWhenUsed/>
    <w:rsid w:val="009008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3100">
      <w:bodyDiv w:val="1"/>
      <w:marLeft w:val="0"/>
      <w:marRight w:val="0"/>
      <w:marTop w:val="0"/>
      <w:marBottom w:val="0"/>
      <w:divBdr>
        <w:top w:val="none" w:sz="0" w:space="0" w:color="auto"/>
        <w:left w:val="none" w:sz="0" w:space="0" w:color="auto"/>
        <w:bottom w:val="none" w:sz="0" w:space="0" w:color="auto"/>
        <w:right w:val="none" w:sz="0" w:space="0" w:color="auto"/>
      </w:divBdr>
    </w:div>
    <w:div w:id="137694545">
      <w:bodyDiv w:val="1"/>
      <w:marLeft w:val="0"/>
      <w:marRight w:val="0"/>
      <w:marTop w:val="0"/>
      <w:marBottom w:val="0"/>
      <w:divBdr>
        <w:top w:val="none" w:sz="0" w:space="0" w:color="auto"/>
        <w:left w:val="none" w:sz="0" w:space="0" w:color="auto"/>
        <w:bottom w:val="none" w:sz="0" w:space="0" w:color="auto"/>
        <w:right w:val="none" w:sz="0" w:space="0" w:color="auto"/>
      </w:divBdr>
    </w:div>
    <w:div w:id="168956427">
      <w:bodyDiv w:val="1"/>
      <w:marLeft w:val="0"/>
      <w:marRight w:val="0"/>
      <w:marTop w:val="0"/>
      <w:marBottom w:val="0"/>
      <w:divBdr>
        <w:top w:val="none" w:sz="0" w:space="0" w:color="auto"/>
        <w:left w:val="none" w:sz="0" w:space="0" w:color="auto"/>
        <w:bottom w:val="none" w:sz="0" w:space="0" w:color="auto"/>
        <w:right w:val="none" w:sz="0" w:space="0" w:color="auto"/>
      </w:divBdr>
    </w:div>
    <w:div w:id="441733345">
      <w:bodyDiv w:val="1"/>
      <w:marLeft w:val="0"/>
      <w:marRight w:val="0"/>
      <w:marTop w:val="0"/>
      <w:marBottom w:val="0"/>
      <w:divBdr>
        <w:top w:val="none" w:sz="0" w:space="0" w:color="auto"/>
        <w:left w:val="none" w:sz="0" w:space="0" w:color="auto"/>
        <w:bottom w:val="none" w:sz="0" w:space="0" w:color="auto"/>
        <w:right w:val="none" w:sz="0" w:space="0" w:color="auto"/>
      </w:divBdr>
    </w:div>
    <w:div w:id="443036726">
      <w:bodyDiv w:val="1"/>
      <w:marLeft w:val="0"/>
      <w:marRight w:val="0"/>
      <w:marTop w:val="0"/>
      <w:marBottom w:val="0"/>
      <w:divBdr>
        <w:top w:val="none" w:sz="0" w:space="0" w:color="auto"/>
        <w:left w:val="none" w:sz="0" w:space="0" w:color="auto"/>
        <w:bottom w:val="none" w:sz="0" w:space="0" w:color="auto"/>
        <w:right w:val="none" w:sz="0" w:space="0" w:color="auto"/>
      </w:divBdr>
      <w:divsChild>
        <w:div w:id="617835643">
          <w:marLeft w:val="605"/>
          <w:marRight w:val="0"/>
          <w:marTop w:val="200"/>
          <w:marBottom w:val="40"/>
          <w:divBdr>
            <w:top w:val="none" w:sz="0" w:space="0" w:color="auto"/>
            <w:left w:val="none" w:sz="0" w:space="0" w:color="auto"/>
            <w:bottom w:val="none" w:sz="0" w:space="0" w:color="auto"/>
            <w:right w:val="none" w:sz="0" w:space="0" w:color="auto"/>
          </w:divBdr>
        </w:div>
        <w:div w:id="680855900">
          <w:marLeft w:val="605"/>
          <w:marRight w:val="0"/>
          <w:marTop w:val="200"/>
          <w:marBottom w:val="40"/>
          <w:divBdr>
            <w:top w:val="none" w:sz="0" w:space="0" w:color="auto"/>
            <w:left w:val="none" w:sz="0" w:space="0" w:color="auto"/>
            <w:bottom w:val="none" w:sz="0" w:space="0" w:color="auto"/>
            <w:right w:val="none" w:sz="0" w:space="0" w:color="auto"/>
          </w:divBdr>
        </w:div>
        <w:div w:id="697973549">
          <w:marLeft w:val="605"/>
          <w:marRight w:val="0"/>
          <w:marTop w:val="200"/>
          <w:marBottom w:val="40"/>
          <w:divBdr>
            <w:top w:val="none" w:sz="0" w:space="0" w:color="auto"/>
            <w:left w:val="none" w:sz="0" w:space="0" w:color="auto"/>
            <w:bottom w:val="none" w:sz="0" w:space="0" w:color="auto"/>
            <w:right w:val="none" w:sz="0" w:space="0" w:color="auto"/>
          </w:divBdr>
        </w:div>
        <w:div w:id="990720905">
          <w:marLeft w:val="605"/>
          <w:marRight w:val="0"/>
          <w:marTop w:val="200"/>
          <w:marBottom w:val="40"/>
          <w:divBdr>
            <w:top w:val="none" w:sz="0" w:space="0" w:color="auto"/>
            <w:left w:val="none" w:sz="0" w:space="0" w:color="auto"/>
            <w:bottom w:val="none" w:sz="0" w:space="0" w:color="auto"/>
            <w:right w:val="none" w:sz="0" w:space="0" w:color="auto"/>
          </w:divBdr>
        </w:div>
        <w:div w:id="1482388810">
          <w:marLeft w:val="605"/>
          <w:marRight w:val="0"/>
          <w:marTop w:val="200"/>
          <w:marBottom w:val="40"/>
          <w:divBdr>
            <w:top w:val="none" w:sz="0" w:space="0" w:color="auto"/>
            <w:left w:val="none" w:sz="0" w:space="0" w:color="auto"/>
            <w:bottom w:val="none" w:sz="0" w:space="0" w:color="auto"/>
            <w:right w:val="none" w:sz="0" w:space="0" w:color="auto"/>
          </w:divBdr>
        </w:div>
      </w:divsChild>
    </w:div>
    <w:div w:id="473841003">
      <w:bodyDiv w:val="1"/>
      <w:marLeft w:val="0"/>
      <w:marRight w:val="0"/>
      <w:marTop w:val="0"/>
      <w:marBottom w:val="0"/>
      <w:divBdr>
        <w:top w:val="none" w:sz="0" w:space="0" w:color="auto"/>
        <w:left w:val="none" w:sz="0" w:space="0" w:color="auto"/>
        <w:bottom w:val="none" w:sz="0" w:space="0" w:color="auto"/>
        <w:right w:val="none" w:sz="0" w:space="0" w:color="auto"/>
      </w:divBdr>
      <w:divsChild>
        <w:div w:id="224147791">
          <w:marLeft w:val="0"/>
          <w:marRight w:val="0"/>
          <w:marTop w:val="0"/>
          <w:marBottom w:val="0"/>
          <w:divBdr>
            <w:top w:val="single" w:sz="2" w:space="0" w:color="auto"/>
            <w:left w:val="single" w:sz="2" w:space="0" w:color="auto"/>
            <w:bottom w:val="single" w:sz="2" w:space="0" w:color="auto"/>
            <w:right w:val="single" w:sz="2" w:space="0" w:color="auto"/>
          </w:divBdr>
          <w:divsChild>
            <w:div w:id="1364280335">
              <w:marLeft w:val="0"/>
              <w:marRight w:val="0"/>
              <w:marTop w:val="0"/>
              <w:marBottom w:val="0"/>
              <w:divBdr>
                <w:top w:val="single" w:sz="2" w:space="2" w:color="auto"/>
                <w:left w:val="single" w:sz="2" w:space="0" w:color="auto"/>
                <w:bottom w:val="single" w:sz="2" w:space="1" w:color="auto"/>
                <w:right w:val="single" w:sz="2" w:space="8" w:color="auto"/>
              </w:divBdr>
            </w:div>
          </w:divsChild>
        </w:div>
      </w:divsChild>
    </w:div>
    <w:div w:id="723916828">
      <w:bodyDiv w:val="1"/>
      <w:marLeft w:val="0"/>
      <w:marRight w:val="0"/>
      <w:marTop w:val="0"/>
      <w:marBottom w:val="0"/>
      <w:divBdr>
        <w:top w:val="none" w:sz="0" w:space="0" w:color="auto"/>
        <w:left w:val="none" w:sz="0" w:space="0" w:color="auto"/>
        <w:bottom w:val="none" w:sz="0" w:space="0" w:color="auto"/>
        <w:right w:val="none" w:sz="0" w:space="0" w:color="auto"/>
      </w:divBdr>
      <w:divsChild>
        <w:div w:id="1531458735">
          <w:marLeft w:val="605"/>
          <w:marRight w:val="0"/>
          <w:marTop w:val="200"/>
          <w:marBottom w:val="40"/>
          <w:divBdr>
            <w:top w:val="none" w:sz="0" w:space="0" w:color="auto"/>
            <w:left w:val="none" w:sz="0" w:space="0" w:color="auto"/>
            <w:bottom w:val="none" w:sz="0" w:space="0" w:color="auto"/>
            <w:right w:val="none" w:sz="0" w:space="0" w:color="auto"/>
          </w:divBdr>
        </w:div>
        <w:div w:id="1998920470">
          <w:marLeft w:val="605"/>
          <w:marRight w:val="0"/>
          <w:marTop w:val="200"/>
          <w:marBottom w:val="40"/>
          <w:divBdr>
            <w:top w:val="none" w:sz="0" w:space="0" w:color="auto"/>
            <w:left w:val="none" w:sz="0" w:space="0" w:color="auto"/>
            <w:bottom w:val="none" w:sz="0" w:space="0" w:color="auto"/>
            <w:right w:val="none" w:sz="0" w:space="0" w:color="auto"/>
          </w:divBdr>
        </w:div>
        <w:div w:id="2020958489">
          <w:marLeft w:val="605"/>
          <w:marRight w:val="0"/>
          <w:marTop w:val="200"/>
          <w:marBottom w:val="40"/>
          <w:divBdr>
            <w:top w:val="none" w:sz="0" w:space="0" w:color="auto"/>
            <w:left w:val="none" w:sz="0" w:space="0" w:color="auto"/>
            <w:bottom w:val="none" w:sz="0" w:space="0" w:color="auto"/>
            <w:right w:val="none" w:sz="0" w:space="0" w:color="auto"/>
          </w:divBdr>
        </w:div>
      </w:divsChild>
    </w:div>
    <w:div w:id="1115904376">
      <w:bodyDiv w:val="1"/>
      <w:marLeft w:val="0"/>
      <w:marRight w:val="0"/>
      <w:marTop w:val="0"/>
      <w:marBottom w:val="0"/>
      <w:divBdr>
        <w:top w:val="none" w:sz="0" w:space="0" w:color="auto"/>
        <w:left w:val="none" w:sz="0" w:space="0" w:color="auto"/>
        <w:bottom w:val="none" w:sz="0" w:space="0" w:color="auto"/>
        <w:right w:val="none" w:sz="0" w:space="0" w:color="auto"/>
      </w:divBdr>
    </w:div>
    <w:div w:id="1218782327">
      <w:bodyDiv w:val="1"/>
      <w:marLeft w:val="0"/>
      <w:marRight w:val="0"/>
      <w:marTop w:val="0"/>
      <w:marBottom w:val="0"/>
      <w:divBdr>
        <w:top w:val="none" w:sz="0" w:space="0" w:color="auto"/>
        <w:left w:val="none" w:sz="0" w:space="0" w:color="auto"/>
        <w:bottom w:val="none" w:sz="0" w:space="0" w:color="auto"/>
        <w:right w:val="none" w:sz="0" w:space="0" w:color="auto"/>
      </w:divBdr>
    </w:div>
    <w:div w:id="1268121881">
      <w:bodyDiv w:val="1"/>
      <w:marLeft w:val="0"/>
      <w:marRight w:val="0"/>
      <w:marTop w:val="0"/>
      <w:marBottom w:val="0"/>
      <w:divBdr>
        <w:top w:val="none" w:sz="0" w:space="0" w:color="auto"/>
        <w:left w:val="none" w:sz="0" w:space="0" w:color="auto"/>
        <w:bottom w:val="none" w:sz="0" w:space="0" w:color="auto"/>
        <w:right w:val="none" w:sz="0" w:space="0" w:color="auto"/>
      </w:divBdr>
    </w:div>
    <w:div w:id="1339194128">
      <w:bodyDiv w:val="1"/>
      <w:marLeft w:val="0"/>
      <w:marRight w:val="0"/>
      <w:marTop w:val="0"/>
      <w:marBottom w:val="0"/>
      <w:divBdr>
        <w:top w:val="none" w:sz="0" w:space="0" w:color="auto"/>
        <w:left w:val="none" w:sz="0" w:space="0" w:color="auto"/>
        <w:bottom w:val="none" w:sz="0" w:space="0" w:color="auto"/>
        <w:right w:val="none" w:sz="0" w:space="0" w:color="auto"/>
      </w:divBdr>
    </w:div>
    <w:div w:id="1375697556">
      <w:bodyDiv w:val="1"/>
      <w:marLeft w:val="0"/>
      <w:marRight w:val="0"/>
      <w:marTop w:val="0"/>
      <w:marBottom w:val="0"/>
      <w:divBdr>
        <w:top w:val="none" w:sz="0" w:space="0" w:color="auto"/>
        <w:left w:val="none" w:sz="0" w:space="0" w:color="auto"/>
        <w:bottom w:val="none" w:sz="0" w:space="0" w:color="auto"/>
        <w:right w:val="none" w:sz="0" w:space="0" w:color="auto"/>
      </w:divBdr>
    </w:div>
    <w:div w:id="1405448831">
      <w:bodyDiv w:val="1"/>
      <w:marLeft w:val="0"/>
      <w:marRight w:val="0"/>
      <w:marTop w:val="0"/>
      <w:marBottom w:val="0"/>
      <w:divBdr>
        <w:top w:val="none" w:sz="0" w:space="0" w:color="auto"/>
        <w:left w:val="none" w:sz="0" w:space="0" w:color="auto"/>
        <w:bottom w:val="none" w:sz="0" w:space="0" w:color="auto"/>
        <w:right w:val="none" w:sz="0" w:space="0" w:color="auto"/>
      </w:divBdr>
    </w:div>
    <w:div w:id="1488742176">
      <w:bodyDiv w:val="1"/>
      <w:marLeft w:val="0"/>
      <w:marRight w:val="0"/>
      <w:marTop w:val="0"/>
      <w:marBottom w:val="0"/>
      <w:divBdr>
        <w:top w:val="none" w:sz="0" w:space="0" w:color="auto"/>
        <w:left w:val="none" w:sz="0" w:space="0" w:color="auto"/>
        <w:bottom w:val="none" w:sz="0" w:space="0" w:color="auto"/>
        <w:right w:val="none" w:sz="0" w:space="0" w:color="auto"/>
      </w:divBdr>
    </w:div>
    <w:div w:id="1550721727">
      <w:bodyDiv w:val="1"/>
      <w:marLeft w:val="0"/>
      <w:marRight w:val="0"/>
      <w:marTop w:val="0"/>
      <w:marBottom w:val="0"/>
      <w:divBdr>
        <w:top w:val="none" w:sz="0" w:space="0" w:color="auto"/>
        <w:left w:val="none" w:sz="0" w:space="0" w:color="auto"/>
        <w:bottom w:val="none" w:sz="0" w:space="0" w:color="auto"/>
        <w:right w:val="none" w:sz="0" w:space="0" w:color="auto"/>
      </w:divBdr>
    </w:div>
    <w:div w:id="1608196883">
      <w:bodyDiv w:val="1"/>
      <w:marLeft w:val="0"/>
      <w:marRight w:val="0"/>
      <w:marTop w:val="0"/>
      <w:marBottom w:val="0"/>
      <w:divBdr>
        <w:top w:val="none" w:sz="0" w:space="0" w:color="auto"/>
        <w:left w:val="none" w:sz="0" w:space="0" w:color="auto"/>
        <w:bottom w:val="none" w:sz="0" w:space="0" w:color="auto"/>
        <w:right w:val="none" w:sz="0" w:space="0" w:color="auto"/>
      </w:divBdr>
    </w:div>
    <w:div w:id="1723287323">
      <w:bodyDiv w:val="1"/>
      <w:marLeft w:val="0"/>
      <w:marRight w:val="0"/>
      <w:marTop w:val="0"/>
      <w:marBottom w:val="0"/>
      <w:divBdr>
        <w:top w:val="none" w:sz="0" w:space="0" w:color="auto"/>
        <w:left w:val="none" w:sz="0" w:space="0" w:color="auto"/>
        <w:bottom w:val="none" w:sz="0" w:space="0" w:color="auto"/>
        <w:right w:val="none" w:sz="0" w:space="0" w:color="auto"/>
      </w:divBdr>
    </w:div>
    <w:div w:id="1733190781">
      <w:bodyDiv w:val="1"/>
      <w:marLeft w:val="0"/>
      <w:marRight w:val="0"/>
      <w:marTop w:val="0"/>
      <w:marBottom w:val="0"/>
      <w:divBdr>
        <w:top w:val="none" w:sz="0" w:space="0" w:color="auto"/>
        <w:left w:val="none" w:sz="0" w:space="0" w:color="auto"/>
        <w:bottom w:val="none" w:sz="0" w:space="0" w:color="auto"/>
        <w:right w:val="none" w:sz="0" w:space="0" w:color="auto"/>
      </w:divBdr>
    </w:div>
    <w:div w:id="1847397339">
      <w:bodyDiv w:val="1"/>
      <w:marLeft w:val="0"/>
      <w:marRight w:val="0"/>
      <w:marTop w:val="0"/>
      <w:marBottom w:val="0"/>
      <w:divBdr>
        <w:top w:val="none" w:sz="0" w:space="0" w:color="auto"/>
        <w:left w:val="none" w:sz="0" w:space="0" w:color="auto"/>
        <w:bottom w:val="none" w:sz="0" w:space="0" w:color="auto"/>
        <w:right w:val="none" w:sz="0" w:space="0" w:color="auto"/>
      </w:divBdr>
    </w:div>
    <w:div w:id="1885868843">
      <w:bodyDiv w:val="1"/>
      <w:marLeft w:val="0"/>
      <w:marRight w:val="0"/>
      <w:marTop w:val="0"/>
      <w:marBottom w:val="0"/>
      <w:divBdr>
        <w:top w:val="none" w:sz="0" w:space="0" w:color="auto"/>
        <w:left w:val="none" w:sz="0" w:space="0" w:color="auto"/>
        <w:bottom w:val="none" w:sz="0" w:space="0" w:color="auto"/>
        <w:right w:val="none" w:sz="0" w:space="0" w:color="auto"/>
      </w:divBdr>
    </w:div>
    <w:div w:id="2028557933">
      <w:bodyDiv w:val="1"/>
      <w:marLeft w:val="0"/>
      <w:marRight w:val="0"/>
      <w:marTop w:val="0"/>
      <w:marBottom w:val="0"/>
      <w:divBdr>
        <w:top w:val="none" w:sz="0" w:space="0" w:color="auto"/>
        <w:left w:val="none" w:sz="0" w:space="0" w:color="auto"/>
        <w:bottom w:val="none" w:sz="0" w:space="0" w:color="auto"/>
        <w:right w:val="none" w:sz="0" w:space="0" w:color="auto"/>
      </w:divBdr>
    </w:div>
    <w:div w:id="2030180770">
      <w:bodyDiv w:val="1"/>
      <w:marLeft w:val="0"/>
      <w:marRight w:val="0"/>
      <w:marTop w:val="0"/>
      <w:marBottom w:val="0"/>
      <w:divBdr>
        <w:top w:val="none" w:sz="0" w:space="0" w:color="auto"/>
        <w:left w:val="none" w:sz="0" w:space="0" w:color="auto"/>
        <w:bottom w:val="none" w:sz="0" w:space="0" w:color="auto"/>
        <w:right w:val="none" w:sz="0" w:space="0" w:color="auto"/>
      </w:divBdr>
    </w:div>
    <w:div w:id="2089110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miy\AppData\Roaming\Microsoft\Templates\ReferatHausarbeit%20mit%20F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norm</b:Tag>
    <b:SourceType>InternetSite</b:SourceType>
    <b:Guid>{DD12FC74-B921-49AB-9C07-AE90F21C413D}</b:Guid>
    <b:Title>https://www.simplilearn.com/normalization-vs-standardization-article </b:Title>
    <b:Year>2023</b:Year>
    <b:Month>10</b:Month>
    <b:Day>21</b:Day>
    <b:RefOrder>2</b:RefOrder>
  </b:Source>
  <b:Source>
    <b:Tag>cv</b:Tag>
    <b:SourceType>InternetSite</b:SourceType>
    <b:Guid>{A729A210-3CA8-47F5-B776-3E4D9B27AEC8}</b:Guid>
    <b:Title>https://dev.to/balapriya/cross-validation-and-hyperparameter-search-in-scikit-learn-a-complete-guide-5ed8</b:Title>
    <b:Year>2023</b:Year>
    <b:Month>10</b:Month>
    <b:Day>21</b:Day>
    <b:RefOrder>3</b:RefOrder>
  </b:Source>
  <b:Source>
    <b:Tag>arima</b:Tag>
    <b:SourceType>InternetSite</b:SourceType>
    <b:Guid>{44389597-8861-4773-9E0E-A7677F8B9656}</b:Guid>
    <b:Title>https://towardsdatascience.com/time-series-forecasting-with-arima-sarima-and-sarimax-ee61099e78f6</b:Title>
    <b:Year>2023</b:Year>
    <b:Month>10</b:Month>
    <b:Day>21</b:Day>
    <b:RefOrder>4</b:RefOrder>
  </b:Source>
  <b:Source>
    <b:Tag>encode</b:Tag>
    <b:SourceType>InternetSite</b:SourceType>
    <b:Guid>{C7D1FB4D-384E-45B0-A9FB-B3ECBABEC75D}</b:Guid>
    <b:Title>https://medium.com/aiskunks/categorical-data-encoding-techniques-d6296697a40f#:~:text=It%20refers%20to%20the%20process,with%20text%20or%20categorical%20variables.</b:Title>
    <b:Year>2023</b:Year>
    <b:Month>10</b:Month>
    <b:Day>21</b:Day>
    <b:RefOrder>1</b:RefOrder>
  </b:Source>
  <b:Source>
    <b:Tag>MLsales</b:Tag>
    <b:SourceType>InternetSite</b:SourceType>
    <b:Guid>{DCBCC723-C1C8-40CE-BB1A-A1DAC9E147A3}</b:Guid>
    <b:Title>https://towardsdatascience.com/5-machine-learning-techniques-for-sales-forecasting-598e4984b109 </b:Title>
    <b:Year>2023</b:Year>
    <b:Month>10</b:Month>
    <b:Day>21</b:Day>
    <b:RefOrder>5</b:RefOrder>
  </b:Source>
</b:Sources>
</file>

<file path=customXml/itemProps1.xml><?xml version="1.0" encoding="utf-8"?>
<ds:datastoreItem xmlns:ds="http://schemas.openxmlformats.org/officeDocument/2006/customXml" ds:itemID="{20B0B436-DC7E-4D32-91D5-79CD19574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ReferatHausarbeit mit Foto.dotx</Template>
  <TotalTime>0</TotalTime>
  <Pages>42</Pages>
  <Words>9380</Words>
  <Characters>53466</Characters>
  <Application>Microsoft Office Word</Application>
  <DocSecurity>0</DocSecurity>
  <Lines>445</Lines>
  <Paragraphs>125</Paragraphs>
  <ScaleCrop>false</ScaleCrop>
  <Company/>
  <LinksUpToDate>false</LinksUpToDate>
  <CharactersWithSpaces>62721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Rumiya Al-Meri</dc:creator>
  <cp:keywords/>
  <dc:description/>
  <cp:lastModifiedBy>Jonathan Leipold - BDAE Gruppe</cp:lastModifiedBy>
  <cp:revision>1814</cp:revision>
  <dcterms:created xsi:type="dcterms:W3CDTF">2023-10-18T11:15:00Z</dcterms:created>
  <dcterms:modified xsi:type="dcterms:W3CDTF">2023-11-04T15:43:00Z</dcterms:modified>
</cp:coreProperties>
</file>